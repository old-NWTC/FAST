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1FA1A0BA" w:rsidR="00CA74B5" w:rsidRDefault="006729B2" w:rsidP="00CA74B5">
      <w:pPr>
        <w:pStyle w:val="Subtitle"/>
      </w:pPr>
      <w:r w:rsidRPr="00666F14">
        <w:rPr>
          <w:highlight w:val="yellow"/>
        </w:rPr>
        <w:t>March</w:t>
      </w:r>
      <w:r w:rsidR="0010636D" w:rsidRPr="00666F14">
        <w:rPr>
          <w:highlight w:val="yellow"/>
        </w:rPr>
        <w:t xml:space="preserve"> </w:t>
      </w:r>
      <w:r w:rsidRPr="00666F14">
        <w:rPr>
          <w:highlight w:val="yellow"/>
        </w:rPr>
        <w:t>3</w:t>
      </w:r>
      <w:r w:rsidR="00266CDC" w:rsidRPr="00666F14">
        <w:rPr>
          <w:highlight w:val="yellow"/>
        </w:rPr>
        <w:t>0</w:t>
      </w:r>
      <w:r w:rsidR="0010636D" w:rsidRPr="00666F14">
        <w:rPr>
          <w:highlight w:val="yellow"/>
        </w:rPr>
        <w:t>, 201</w:t>
      </w:r>
      <w:r w:rsidRPr="00666F14">
        <w:rPr>
          <w:highlight w:val="yellow"/>
        </w:rPr>
        <w:t>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0" w:name="_Toc447284349"/>
      <w:r>
        <w:lastRenderedPageBreak/>
        <w:t>Table of Contents</w:t>
      </w:r>
      <w:bookmarkEnd w:id="0"/>
    </w:p>
    <w:p w14:paraId="3B5B6DC3" w14:textId="77777777" w:rsidR="00A87DA2"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7284349" w:history="1">
        <w:r w:rsidR="00A87DA2" w:rsidRPr="00EB6ED0">
          <w:rPr>
            <w:rStyle w:val="Hyperlink"/>
            <w:noProof/>
          </w:rPr>
          <w:t>Table of Contents</w:t>
        </w:r>
        <w:r w:rsidR="00A87DA2">
          <w:rPr>
            <w:noProof/>
            <w:webHidden/>
          </w:rPr>
          <w:tab/>
        </w:r>
        <w:r w:rsidR="00A87DA2">
          <w:rPr>
            <w:noProof/>
            <w:webHidden/>
          </w:rPr>
          <w:fldChar w:fldCharType="begin"/>
        </w:r>
        <w:r w:rsidR="00A87DA2">
          <w:rPr>
            <w:noProof/>
            <w:webHidden/>
          </w:rPr>
          <w:instrText xml:space="preserve"> PAGEREF _Toc447284349 \h </w:instrText>
        </w:r>
        <w:r w:rsidR="00A87DA2">
          <w:rPr>
            <w:noProof/>
            <w:webHidden/>
          </w:rPr>
        </w:r>
        <w:r w:rsidR="00A87DA2">
          <w:rPr>
            <w:noProof/>
            <w:webHidden/>
          </w:rPr>
          <w:fldChar w:fldCharType="separate"/>
        </w:r>
        <w:r w:rsidR="00A87DA2">
          <w:rPr>
            <w:noProof/>
            <w:webHidden/>
          </w:rPr>
          <w:t>2</w:t>
        </w:r>
        <w:r w:rsidR="00A87DA2">
          <w:rPr>
            <w:noProof/>
            <w:webHidden/>
          </w:rPr>
          <w:fldChar w:fldCharType="end"/>
        </w:r>
      </w:hyperlink>
    </w:p>
    <w:p w14:paraId="3D8EB545" w14:textId="77777777" w:rsidR="00A87DA2" w:rsidRDefault="00A87DA2">
      <w:pPr>
        <w:pStyle w:val="TOC1"/>
        <w:tabs>
          <w:tab w:val="right" w:leader="dot" w:pos="9350"/>
        </w:tabs>
        <w:rPr>
          <w:rFonts w:eastAsiaTheme="minorEastAsia"/>
          <w:noProof/>
        </w:rPr>
      </w:pPr>
      <w:hyperlink w:anchor="_Toc447284350" w:history="1">
        <w:r w:rsidRPr="00EB6ED0">
          <w:rPr>
            <w:rStyle w:val="Hyperlink"/>
            <w:noProof/>
          </w:rPr>
          <w:t>Introduction</w:t>
        </w:r>
        <w:r>
          <w:rPr>
            <w:noProof/>
            <w:webHidden/>
          </w:rPr>
          <w:tab/>
        </w:r>
        <w:r>
          <w:rPr>
            <w:noProof/>
            <w:webHidden/>
          </w:rPr>
          <w:fldChar w:fldCharType="begin"/>
        </w:r>
        <w:r>
          <w:rPr>
            <w:noProof/>
            <w:webHidden/>
          </w:rPr>
          <w:instrText xml:space="preserve"> PAGEREF _Toc447284350 \h </w:instrText>
        </w:r>
        <w:r>
          <w:rPr>
            <w:noProof/>
            <w:webHidden/>
          </w:rPr>
        </w:r>
        <w:r>
          <w:rPr>
            <w:noProof/>
            <w:webHidden/>
          </w:rPr>
          <w:fldChar w:fldCharType="separate"/>
        </w:r>
        <w:r>
          <w:rPr>
            <w:noProof/>
            <w:webHidden/>
          </w:rPr>
          <w:t>4</w:t>
        </w:r>
        <w:r>
          <w:rPr>
            <w:noProof/>
            <w:webHidden/>
          </w:rPr>
          <w:fldChar w:fldCharType="end"/>
        </w:r>
      </w:hyperlink>
    </w:p>
    <w:p w14:paraId="26CCF355" w14:textId="77777777" w:rsidR="00A87DA2" w:rsidRDefault="00A87DA2">
      <w:pPr>
        <w:pStyle w:val="TOC1"/>
        <w:tabs>
          <w:tab w:val="right" w:leader="dot" w:pos="9350"/>
        </w:tabs>
        <w:rPr>
          <w:rFonts w:eastAsiaTheme="minorEastAsia"/>
          <w:noProof/>
        </w:rPr>
      </w:pPr>
      <w:hyperlink w:anchor="_Toc447284351" w:history="1">
        <w:r w:rsidRPr="00EB6ED0">
          <w:rPr>
            <w:rStyle w:val="Hyperlink"/>
            <w:noProof/>
          </w:rPr>
          <w:t>Major changes in FAST</w:t>
        </w:r>
        <w:r>
          <w:rPr>
            <w:noProof/>
            <w:webHidden/>
          </w:rPr>
          <w:tab/>
        </w:r>
        <w:r>
          <w:rPr>
            <w:noProof/>
            <w:webHidden/>
          </w:rPr>
          <w:fldChar w:fldCharType="begin"/>
        </w:r>
        <w:r>
          <w:rPr>
            <w:noProof/>
            <w:webHidden/>
          </w:rPr>
          <w:instrText xml:space="preserve"> PAGEREF _Toc447284351 \h </w:instrText>
        </w:r>
        <w:r>
          <w:rPr>
            <w:noProof/>
            <w:webHidden/>
          </w:rPr>
        </w:r>
        <w:r>
          <w:rPr>
            <w:noProof/>
            <w:webHidden/>
          </w:rPr>
          <w:fldChar w:fldCharType="separate"/>
        </w:r>
        <w:r>
          <w:rPr>
            <w:noProof/>
            <w:webHidden/>
          </w:rPr>
          <w:t>9</w:t>
        </w:r>
        <w:r>
          <w:rPr>
            <w:noProof/>
            <w:webHidden/>
          </w:rPr>
          <w:fldChar w:fldCharType="end"/>
        </w:r>
      </w:hyperlink>
    </w:p>
    <w:p w14:paraId="1F9FC080" w14:textId="77777777" w:rsidR="00A87DA2" w:rsidRDefault="00A87DA2">
      <w:pPr>
        <w:pStyle w:val="TOC2"/>
        <w:tabs>
          <w:tab w:val="right" w:leader="dot" w:pos="9350"/>
        </w:tabs>
        <w:rPr>
          <w:rFonts w:eastAsiaTheme="minorEastAsia"/>
          <w:noProof/>
        </w:rPr>
      </w:pPr>
      <w:hyperlink w:anchor="_Toc447284352" w:history="1">
        <w:r w:rsidRPr="00EB6ED0">
          <w:rPr>
            <w:rStyle w:val="Hyperlink"/>
            <w:noProof/>
          </w:rPr>
          <w:t>v8.15.00a-bjj</w:t>
        </w:r>
        <w:r>
          <w:rPr>
            <w:noProof/>
            <w:webHidden/>
          </w:rPr>
          <w:tab/>
        </w:r>
        <w:r>
          <w:rPr>
            <w:noProof/>
            <w:webHidden/>
          </w:rPr>
          <w:fldChar w:fldCharType="begin"/>
        </w:r>
        <w:r>
          <w:rPr>
            <w:noProof/>
            <w:webHidden/>
          </w:rPr>
          <w:instrText xml:space="preserve"> PAGEREF _Toc447284352 \h </w:instrText>
        </w:r>
        <w:r>
          <w:rPr>
            <w:noProof/>
            <w:webHidden/>
          </w:rPr>
        </w:r>
        <w:r>
          <w:rPr>
            <w:noProof/>
            <w:webHidden/>
          </w:rPr>
          <w:fldChar w:fldCharType="separate"/>
        </w:r>
        <w:r>
          <w:rPr>
            <w:noProof/>
            <w:webHidden/>
          </w:rPr>
          <w:t>9</w:t>
        </w:r>
        <w:r>
          <w:rPr>
            <w:noProof/>
            <w:webHidden/>
          </w:rPr>
          <w:fldChar w:fldCharType="end"/>
        </w:r>
      </w:hyperlink>
    </w:p>
    <w:p w14:paraId="4EA89FF4" w14:textId="77777777" w:rsidR="00A87DA2" w:rsidRDefault="00A87DA2">
      <w:pPr>
        <w:pStyle w:val="TOC2"/>
        <w:tabs>
          <w:tab w:val="right" w:leader="dot" w:pos="9350"/>
        </w:tabs>
        <w:rPr>
          <w:rFonts w:eastAsiaTheme="minorEastAsia"/>
          <w:noProof/>
        </w:rPr>
      </w:pPr>
      <w:hyperlink w:anchor="_Toc447284353" w:history="1">
        <w:r w:rsidRPr="00EB6ED0">
          <w:rPr>
            <w:rStyle w:val="Hyperlink"/>
            <w:noProof/>
          </w:rPr>
          <w:t>v8.12.00a-bjj</w:t>
        </w:r>
        <w:r>
          <w:rPr>
            <w:noProof/>
            <w:webHidden/>
          </w:rPr>
          <w:tab/>
        </w:r>
        <w:r>
          <w:rPr>
            <w:noProof/>
            <w:webHidden/>
          </w:rPr>
          <w:fldChar w:fldCharType="begin"/>
        </w:r>
        <w:r>
          <w:rPr>
            <w:noProof/>
            <w:webHidden/>
          </w:rPr>
          <w:instrText xml:space="preserve"> PAGEREF _Toc447284353 \h </w:instrText>
        </w:r>
        <w:r>
          <w:rPr>
            <w:noProof/>
            <w:webHidden/>
          </w:rPr>
        </w:r>
        <w:r>
          <w:rPr>
            <w:noProof/>
            <w:webHidden/>
          </w:rPr>
          <w:fldChar w:fldCharType="separate"/>
        </w:r>
        <w:r>
          <w:rPr>
            <w:noProof/>
            <w:webHidden/>
          </w:rPr>
          <w:t>11</w:t>
        </w:r>
        <w:r>
          <w:rPr>
            <w:noProof/>
            <w:webHidden/>
          </w:rPr>
          <w:fldChar w:fldCharType="end"/>
        </w:r>
      </w:hyperlink>
    </w:p>
    <w:p w14:paraId="360D28FC" w14:textId="77777777" w:rsidR="00A87DA2" w:rsidRDefault="00A87DA2">
      <w:pPr>
        <w:pStyle w:val="TOC2"/>
        <w:tabs>
          <w:tab w:val="right" w:leader="dot" w:pos="9350"/>
        </w:tabs>
        <w:rPr>
          <w:rFonts w:eastAsiaTheme="minorEastAsia"/>
          <w:noProof/>
        </w:rPr>
      </w:pPr>
      <w:hyperlink w:anchor="_Toc447284354" w:history="1">
        <w:r w:rsidRPr="00EB6ED0">
          <w:rPr>
            <w:rStyle w:val="Hyperlink"/>
            <w:noProof/>
          </w:rPr>
          <w:t>v8.10.00a-bjj</w:t>
        </w:r>
        <w:r>
          <w:rPr>
            <w:noProof/>
            <w:webHidden/>
          </w:rPr>
          <w:tab/>
        </w:r>
        <w:r>
          <w:rPr>
            <w:noProof/>
            <w:webHidden/>
          </w:rPr>
          <w:fldChar w:fldCharType="begin"/>
        </w:r>
        <w:r>
          <w:rPr>
            <w:noProof/>
            <w:webHidden/>
          </w:rPr>
          <w:instrText xml:space="preserve"> PAGEREF _Toc447284354 \h </w:instrText>
        </w:r>
        <w:r>
          <w:rPr>
            <w:noProof/>
            <w:webHidden/>
          </w:rPr>
        </w:r>
        <w:r>
          <w:rPr>
            <w:noProof/>
            <w:webHidden/>
          </w:rPr>
          <w:fldChar w:fldCharType="separate"/>
        </w:r>
        <w:r>
          <w:rPr>
            <w:noProof/>
            <w:webHidden/>
          </w:rPr>
          <w:t>13</w:t>
        </w:r>
        <w:r>
          <w:rPr>
            <w:noProof/>
            <w:webHidden/>
          </w:rPr>
          <w:fldChar w:fldCharType="end"/>
        </w:r>
      </w:hyperlink>
    </w:p>
    <w:p w14:paraId="31EA211E" w14:textId="77777777" w:rsidR="00A87DA2" w:rsidRDefault="00A87DA2">
      <w:pPr>
        <w:pStyle w:val="TOC2"/>
        <w:tabs>
          <w:tab w:val="right" w:leader="dot" w:pos="9350"/>
        </w:tabs>
        <w:rPr>
          <w:rFonts w:eastAsiaTheme="minorEastAsia"/>
          <w:noProof/>
        </w:rPr>
      </w:pPr>
      <w:hyperlink w:anchor="_Toc447284355" w:history="1">
        <w:r w:rsidRPr="00EB6ED0">
          <w:rPr>
            <w:rStyle w:val="Hyperlink"/>
            <w:noProof/>
          </w:rPr>
          <w:t>v8.09.00a-bjj</w:t>
        </w:r>
        <w:r>
          <w:rPr>
            <w:noProof/>
            <w:webHidden/>
          </w:rPr>
          <w:tab/>
        </w:r>
        <w:r>
          <w:rPr>
            <w:noProof/>
            <w:webHidden/>
          </w:rPr>
          <w:fldChar w:fldCharType="begin"/>
        </w:r>
        <w:r>
          <w:rPr>
            <w:noProof/>
            <w:webHidden/>
          </w:rPr>
          <w:instrText xml:space="preserve"> PAGEREF _Toc447284355 \h </w:instrText>
        </w:r>
        <w:r>
          <w:rPr>
            <w:noProof/>
            <w:webHidden/>
          </w:rPr>
        </w:r>
        <w:r>
          <w:rPr>
            <w:noProof/>
            <w:webHidden/>
          </w:rPr>
          <w:fldChar w:fldCharType="separate"/>
        </w:r>
        <w:r>
          <w:rPr>
            <w:noProof/>
            <w:webHidden/>
          </w:rPr>
          <w:t>13</w:t>
        </w:r>
        <w:r>
          <w:rPr>
            <w:noProof/>
            <w:webHidden/>
          </w:rPr>
          <w:fldChar w:fldCharType="end"/>
        </w:r>
      </w:hyperlink>
    </w:p>
    <w:p w14:paraId="7E054001" w14:textId="77777777" w:rsidR="00A87DA2" w:rsidRDefault="00A87DA2">
      <w:pPr>
        <w:pStyle w:val="TOC2"/>
        <w:tabs>
          <w:tab w:val="right" w:leader="dot" w:pos="9350"/>
        </w:tabs>
        <w:rPr>
          <w:rFonts w:eastAsiaTheme="minorEastAsia"/>
          <w:noProof/>
        </w:rPr>
      </w:pPr>
      <w:hyperlink w:anchor="_Toc447284356" w:history="1">
        <w:r w:rsidRPr="00EB6ED0">
          <w:rPr>
            <w:rStyle w:val="Hyperlink"/>
            <w:noProof/>
          </w:rPr>
          <w:t>v8.08.00c-bjj</w:t>
        </w:r>
        <w:r>
          <w:rPr>
            <w:noProof/>
            <w:webHidden/>
          </w:rPr>
          <w:tab/>
        </w:r>
        <w:r>
          <w:rPr>
            <w:noProof/>
            <w:webHidden/>
          </w:rPr>
          <w:fldChar w:fldCharType="begin"/>
        </w:r>
        <w:r>
          <w:rPr>
            <w:noProof/>
            <w:webHidden/>
          </w:rPr>
          <w:instrText xml:space="preserve"> PAGEREF _Toc447284356 \h </w:instrText>
        </w:r>
        <w:r>
          <w:rPr>
            <w:noProof/>
            <w:webHidden/>
          </w:rPr>
        </w:r>
        <w:r>
          <w:rPr>
            <w:noProof/>
            <w:webHidden/>
          </w:rPr>
          <w:fldChar w:fldCharType="separate"/>
        </w:r>
        <w:r>
          <w:rPr>
            <w:noProof/>
            <w:webHidden/>
          </w:rPr>
          <w:t>14</w:t>
        </w:r>
        <w:r>
          <w:rPr>
            <w:noProof/>
            <w:webHidden/>
          </w:rPr>
          <w:fldChar w:fldCharType="end"/>
        </w:r>
      </w:hyperlink>
    </w:p>
    <w:p w14:paraId="2A756AD7" w14:textId="77777777" w:rsidR="00A87DA2" w:rsidRDefault="00A87DA2">
      <w:pPr>
        <w:pStyle w:val="TOC2"/>
        <w:tabs>
          <w:tab w:val="right" w:leader="dot" w:pos="9350"/>
        </w:tabs>
        <w:rPr>
          <w:rFonts w:eastAsiaTheme="minorEastAsia"/>
          <w:noProof/>
        </w:rPr>
      </w:pPr>
      <w:hyperlink w:anchor="_Toc447284357" w:history="1">
        <w:r w:rsidRPr="00EB6ED0">
          <w:rPr>
            <w:rStyle w:val="Hyperlink"/>
            <w:noProof/>
          </w:rPr>
          <w:t>v8.03.02b-bjj</w:t>
        </w:r>
        <w:r>
          <w:rPr>
            <w:noProof/>
            <w:webHidden/>
          </w:rPr>
          <w:tab/>
        </w:r>
        <w:r>
          <w:rPr>
            <w:noProof/>
            <w:webHidden/>
          </w:rPr>
          <w:fldChar w:fldCharType="begin"/>
        </w:r>
        <w:r>
          <w:rPr>
            <w:noProof/>
            <w:webHidden/>
          </w:rPr>
          <w:instrText xml:space="preserve"> PAGEREF _Toc447284357 \h </w:instrText>
        </w:r>
        <w:r>
          <w:rPr>
            <w:noProof/>
            <w:webHidden/>
          </w:rPr>
        </w:r>
        <w:r>
          <w:rPr>
            <w:noProof/>
            <w:webHidden/>
          </w:rPr>
          <w:fldChar w:fldCharType="separate"/>
        </w:r>
        <w:r>
          <w:rPr>
            <w:noProof/>
            <w:webHidden/>
          </w:rPr>
          <w:t>15</w:t>
        </w:r>
        <w:r>
          <w:rPr>
            <w:noProof/>
            <w:webHidden/>
          </w:rPr>
          <w:fldChar w:fldCharType="end"/>
        </w:r>
      </w:hyperlink>
    </w:p>
    <w:p w14:paraId="759072F9" w14:textId="77777777" w:rsidR="00A87DA2" w:rsidRDefault="00A87DA2">
      <w:pPr>
        <w:pStyle w:val="TOC1"/>
        <w:tabs>
          <w:tab w:val="right" w:leader="dot" w:pos="9350"/>
        </w:tabs>
        <w:rPr>
          <w:rFonts w:eastAsiaTheme="minorEastAsia"/>
          <w:noProof/>
        </w:rPr>
      </w:pPr>
      <w:hyperlink w:anchor="_Toc447284358" w:history="1">
        <w:r w:rsidRPr="00EB6ED0">
          <w:rPr>
            <w:rStyle w:val="Hyperlink"/>
            <w:noProof/>
          </w:rPr>
          <w:t>FAST v8 Input and Output Files</w:t>
        </w:r>
        <w:r>
          <w:rPr>
            <w:noProof/>
            <w:webHidden/>
          </w:rPr>
          <w:tab/>
        </w:r>
        <w:r>
          <w:rPr>
            <w:noProof/>
            <w:webHidden/>
          </w:rPr>
          <w:fldChar w:fldCharType="begin"/>
        </w:r>
        <w:r>
          <w:rPr>
            <w:noProof/>
            <w:webHidden/>
          </w:rPr>
          <w:instrText xml:space="preserve"> PAGEREF _Toc447284358 \h </w:instrText>
        </w:r>
        <w:r>
          <w:rPr>
            <w:noProof/>
            <w:webHidden/>
          </w:rPr>
        </w:r>
        <w:r>
          <w:rPr>
            <w:noProof/>
            <w:webHidden/>
          </w:rPr>
          <w:fldChar w:fldCharType="separate"/>
        </w:r>
        <w:r>
          <w:rPr>
            <w:noProof/>
            <w:webHidden/>
          </w:rPr>
          <w:t>16</w:t>
        </w:r>
        <w:r>
          <w:rPr>
            <w:noProof/>
            <w:webHidden/>
          </w:rPr>
          <w:fldChar w:fldCharType="end"/>
        </w:r>
      </w:hyperlink>
    </w:p>
    <w:p w14:paraId="4197B57D" w14:textId="77777777" w:rsidR="00A87DA2" w:rsidRDefault="00A87DA2">
      <w:pPr>
        <w:pStyle w:val="TOC2"/>
        <w:tabs>
          <w:tab w:val="right" w:leader="dot" w:pos="9350"/>
        </w:tabs>
        <w:rPr>
          <w:rFonts w:eastAsiaTheme="minorEastAsia"/>
          <w:noProof/>
        </w:rPr>
      </w:pPr>
      <w:hyperlink w:anchor="_Toc447284359" w:history="1">
        <w:r w:rsidRPr="00EB6ED0">
          <w:rPr>
            <w:rStyle w:val="Hyperlink"/>
            <w:noProof/>
          </w:rPr>
          <w:t>File Naming Conventions</w:t>
        </w:r>
        <w:r>
          <w:rPr>
            <w:noProof/>
            <w:webHidden/>
          </w:rPr>
          <w:tab/>
        </w:r>
        <w:r>
          <w:rPr>
            <w:noProof/>
            <w:webHidden/>
          </w:rPr>
          <w:fldChar w:fldCharType="begin"/>
        </w:r>
        <w:r>
          <w:rPr>
            <w:noProof/>
            <w:webHidden/>
          </w:rPr>
          <w:instrText xml:space="preserve"> PAGEREF _Toc447284359 \h </w:instrText>
        </w:r>
        <w:r>
          <w:rPr>
            <w:noProof/>
            <w:webHidden/>
          </w:rPr>
        </w:r>
        <w:r>
          <w:rPr>
            <w:noProof/>
            <w:webHidden/>
          </w:rPr>
          <w:fldChar w:fldCharType="separate"/>
        </w:r>
        <w:r>
          <w:rPr>
            <w:noProof/>
            <w:webHidden/>
          </w:rPr>
          <w:t>16</w:t>
        </w:r>
        <w:r>
          <w:rPr>
            <w:noProof/>
            <w:webHidden/>
          </w:rPr>
          <w:fldChar w:fldCharType="end"/>
        </w:r>
      </w:hyperlink>
    </w:p>
    <w:p w14:paraId="741A5FFD" w14:textId="77777777" w:rsidR="00A87DA2" w:rsidRDefault="00A87DA2">
      <w:pPr>
        <w:pStyle w:val="TOC2"/>
        <w:tabs>
          <w:tab w:val="right" w:leader="dot" w:pos="9350"/>
        </w:tabs>
        <w:rPr>
          <w:rFonts w:eastAsiaTheme="minorEastAsia"/>
          <w:noProof/>
        </w:rPr>
      </w:pPr>
      <w:hyperlink w:anchor="_Toc447284360" w:history="1">
        <w:r w:rsidRPr="00EB6ED0">
          <w:rPr>
            <w:rStyle w:val="Hyperlink"/>
            <w:noProof/>
          </w:rPr>
          <w:t>Variables Specified in the FAST Primary Input File</w:t>
        </w:r>
        <w:r>
          <w:rPr>
            <w:noProof/>
            <w:webHidden/>
          </w:rPr>
          <w:tab/>
        </w:r>
        <w:r>
          <w:rPr>
            <w:noProof/>
            <w:webHidden/>
          </w:rPr>
          <w:fldChar w:fldCharType="begin"/>
        </w:r>
        <w:r>
          <w:rPr>
            <w:noProof/>
            <w:webHidden/>
          </w:rPr>
          <w:instrText xml:space="preserve"> PAGEREF _Toc447284360 \h </w:instrText>
        </w:r>
        <w:r>
          <w:rPr>
            <w:noProof/>
            <w:webHidden/>
          </w:rPr>
        </w:r>
        <w:r>
          <w:rPr>
            <w:noProof/>
            <w:webHidden/>
          </w:rPr>
          <w:fldChar w:fldCharType="separate"/>
        </w:r>
        <w:r>
          <w:rPr>
            <w:noProof/>
            <w:webHidden/>
          </w:rPr>
          <w:t>18</w:t>
        </w:r>
        <w:r>
          <w:rPr>
            <w:noProof/>
            <w:webHidden/>
          </w:rPr>
          <w:fldChar w:fldCharType="end"/>
        </w:r>
      </w:hyperlink>
    </w:p>
    <w:p w14:paraId="32E1561C" w14:textId="77777777" w:rsidR="00A87DA2" w:rsidRDefault="00A87DA2">
      <w:pPr>
        <w:pStyle w:val="TOC2"/>
        <w:tabs>
          <w:tab w:val="right" w:leader="dot" w:pos="9350"/>
        </w:tabs>
        <w:rPr>
          <w:rFonts w:eastAsiaTheme="minorEastAsia"/>
          <w:noProof/>
        </w:rPr>
      </w:pPr>
      <w:hyperlink w:anchor="_Toc447284361" w:history="1">
        <w:r w:rsidRPr="00EB6ED0">
          <w:rPr>
            <w:rStyle w:val="Hyperlink"/>
            <w:noProof/>
          </w:rPr>
          <w:t>Checkpoint Files (Restart Capability)</w:t>
        </w:r>
        <w:r>
          <w:rPr>
            <w:noProof/>
            <w:webHidden/>
          </w:rPr>
          <w:tab/>
        </w:r>
        <w:r>
          <w:rPr>
            <w:noProof/>
            <w:webHidden/>
          </w:rPr>
          <w:fldChar w:fldCharType="begin"/>
        </w:r>
        <w:r>
          <w:rPr>
            <w:noProof/>
            <w:webHidden/>
          </w:rPr>
          <w:instrText xml:space="preserve"> PAGEREF _Toc447284361 \h </w:instrText>
        </w:r>
        <w:r>
          <w:rPr>
            <w:noProof/>
            <w:webHidden/>
          </w:rPr>
        </w:r>
        <w:r>
          <w:rPr>
            <w:noProof/>
            <w:webHidden/>
          </w:rPr>
          <w:fldChar w:fldCharType="separate"/>
        </w:r>
        <w:r>
          <w:rPr>
            <w:noProof/>
            <w:webHidden/>
          </w:rPr>
          <w:t>28</w:t>
        </w:r>
        <w:r>
          <w:rPr>
            <w:noProof/>
            <w:webHidden/>
          </w:rPr>
          <w:fldChar w:fldCharType="end"/>
        </w:r>
      </w:hyperlink>
    </w:p>
    <w:p w14:paraId="09B14AEA" w14:textId="77777777" w:rsidR="00A87DA2" w:rsidRDefault="00A87DA2">
      <w:pPr>
        <w:pStyle w:val="TOC2"/>
        <w:tabs>
          <w:tab w:val="right" w:leader="dot" w:pos="9350"/>
        </w:tabs>
        <w:rPr>
          <w:rFonts w:eastAsiaTheme="minorEastAsia"/>
          <w:noProof/>
        </w:rPr>
      </w:pPr>
      <w:hyperlink w:anchor="_Toc447284362" w:history="1">
        <w:r w:rsidRPr="00EB6ED0">
          <w:rPr>
            <w:rStyle w:val="Hyperlink"/>
            <w:noProof/>
          </w:rPr>
          <w:t>Visualization Toolkit Files (Visualization Capability)</w:t>
        </w:r>
        <w:r>
          <w:rPr>
            <w:noProof/>
            <w:webHidden/>
          </w:rPr>
          <w:tab/>
        </w:r>
        <w:r>
          <w:rPr>
            <w:noProof/>
            <w:webHidden/>
          </w:rPr>
          <w:fldChar w:fldCharType="begin"/>
        </w:r>
        <w:r>
          <w:rPr>
            <w:noProof/>
            <w:webHidden/>
          </w:rPr>
          <w:instrText xml:space="preserve"> PAGEREF _Toc447284362 \h </w:instrText>
        </w:r>
        <w:r>
          <w:rPr>
            <w:noProof/>
            <w:webHidden/>
          </w:rPr>
        </w:r>
        <w:r>
          <w:rPr>
            <w:noProof/>
            <w:webHidden/>
          </w:rPr>
          <w:fldChar w:fldCharType="separate"/>
        </w:r>
        <w:r>
          <w:rPr>
            <w:noProof/>
            <w:webHidden/>
          </w:rPr>
          <w:t>28</w:t>
        </w:r>
        <w:r>
          <w:rPr>
            <w:noProof/>
            <w:webHidden/>
          </w:rPr>
          <w:fldChar w:fldCharType="end"/>
        </w:r>
      </w:hyperlink>
    </w:p>
    <w:p w14:paraId="7193A535" w14:textId="77777777" w:rsidR="00A87DA2" w:rsidRDefault="00A87DA2">
      <w:pPr>
        <w:pStyle w:val="TOC1"/>
        <w:tabs>
          <w:tab w:val="right" w:leader="dot" w:pos="9350"/>
        </w:tabs>
        <w:rPr>
          <w:rFonts w:eastAsiaTheme="minorEastAsia"/>
          <w:noProof/>
        </w:rPr>
      </w:pPr>
      <w:hyperlink w:anchor="_Toc447284363" w:history="1">
        <w:r w:rsidRPr="00EB6ED0">
          <w:rPr>
            <w:rStyle w:val="Hyperlink"/>
            <w:noProof/>
          </w:rPr>
          <w:t>Converting to FAST v8.15.x</w:t>
        </w:r>
        <w:r>
          <w:rPr>
            <w:noProof/>
            <w:webHidden/>
          </w:rPr>
          <w:tab/>
        </w:r>
        <w:r>
          <w:rPr>
            <w:noProof/>
            <w:webHidden/>
          </w:rPr>
          <w:fldChar w:fldCharType="begin"/>
        </w:r>
        <w:r>
          <w:rPr>
            <w:noProof/>
            <w:webHidden/>
          </w:rPr>
          <w:instrText xml:space="preserve"> PAGEREF _Toc447284363 \h </w:instrText>
        </w:r>
        <w:r>
          <w:rPr>
            <w:noProof/>
            <w:webHidden/>
          </w:rPr>
        </w:r>
        <w:r>
          <w:rPr>
            <w:noProof/>
            <w:webHidden/>
          </w:rPr>
          <w:fldChar w:fldCharType="separate"/>
        </w:r>
        <w:r>
          <w:rPr>
            <w:noProof/>
            <w:webHidden/>
          </w:rPr>
          <w:t>30</w:t>
        </w:r>
        <w:r>
          <w:rPr>
            <w:noProof/>
            <w:webHidden/>
          </w:rPr>
          <w:fldChar w:fldCharType="end"/>
        </w:r>
      </w:hyperlink>
    </w:p>
    <w:p w14:paraId="4835D6EB" w14:textId="77777777" w:rsidR="00A87DA2" w:rsidRDefault="00A87DA2">
      <w:pPr>
        <w:pStyle w:val="TOC2"/>
        <w:tabs>
          <w:tab w:val="right" w:leader="dot" w:pos="9350"/>
        </w:tabs>
        <w:rPr>
          <w:rFonts w:eastAsiaTheme="minorEastAsia"/>
          <w:noProof/>
        </w:rPr>
      </w:pPr>
      <w:hyperlink w:anchor="_Toc447284364" w:history="1">
        <w:r w:rsidRPr="00EB6ED0">
          <w:rPr>
            <w:rStyle w:val="Hyperlink"/>
            <w:noProof/>
          </w:rPr>
          <w:t>Summary of Changes to Inputs</w:t>
        </w:r>
        <w:r>
          <w:rPr>
            <w:noProof/>
            <w:webHidden/>
          </w:rPr>
          <w:tab/>
        </w:r>
        <w:r>
          <w:rPr>
            <w:noProof/>
            <w:webHidden/>
          </w:rPr>
          <w:fldChar w:fldCharType="begin"/>
        </w:r>
        <w:r>
          <w:rPr>
            <w:noProof/>
            <w:webHidden/>
          </w:rPr>
          <w:instrText xml:space="preserve"> PAGEREF _Toc447284364 \h </w:instrText>
        </w:r>
        <w:r>
          <w:rPr>
            <w:noProof/>
            <w:webHidden/>
          </w:rPr>
        </w:r>
        <w:r>
          <w:rPr>
            <w:noProof/>
            <w:webHidden/>
          </w:rPr>
          <w:fldChar w:fldCharType="separate"/>
        </w:r>
        <w:r>
          <w:rPr>
            <w:noProof/>
            <w:webHidden/>
          </w:rPr>
          <w:t>30</w:t>
        </w:r>
        <w:r>
          <w:rPr>
            <w:noProof/>
            <w:webHidden/>
          </w:rPr>
          <w:fldChar w:fldCharType="end"/>
        </w:r>
      </w:hyperlink>
    </w:p>
    <w:p w14:paraId="5482C82A" w14:textId="77777777" w:rsidR="00A87DA2" w:rsidRDefault="00A87DA2">
      <w:pPr>
        <w:pStyle w:val="TOC2"/>
        <w:tabs>
          <w:tab w:val="right" w:leader="dot" w:pos="9350"/>
        </w:tabs>
        <w:rPr>
          <w:rFonts w:eastAsiaTheme="minorEastAsia"/>
          <w:noProof/>
        </w:rPr>
      </w:pPr>
      <w:hyperlink w:anchor="_Toc447284365" w:history="1">
        <w:r w:rsidRPr="00EB6ED0">
          <w:rPr>
            <w:rStyle w:val="Hyperlink"/>
            <w:noProof/>
          </w:rPr>
          <w:t>MATLAB Conversion Scripts</w:t>
        </w:r>
        <w:r>
          <w:rPr>
            <w:noProof/>
            <w:webHidden/>
          </w:rPr>
          <w:tab/>
        </w:r>
        <w:r>
          <w:rPr>
            <w:noProof/>
            <w:webHidden/>
          </w:rPr>
          <w:fldChar w:fldCharType="begin"/>
        </w:r>
        <w:r>
          <w:rPr>
            <w:noProof/>
            <w:webHidden/>
          </w:rPr>
          <w:instrText xml:space="preserve"> PAGEREF _Toc447284365 \h </w:instrText>
        </w:r>
        <w:r>
          <w:rPr>
            <w:noProof/>
            <w:webHidden/>
          </w:rPr>
        </w:r>
        <w:r>
          <w:rPr>
            <w:noProof/>
            <w:webHidden/>
          </w:rPr>
          <w:fldChar w:fldCharType="separate"/>
        </w:r>
        <w:r>
          <w:rPr>
            <w:noProof/>
            <w:webHidden/>
          </w:rPr>
          <w:t>34</w:t>
        </w:r>
        <w:r>
          <w:rPr>
            <w:noProof/>
            <w:webHidden/>
          </w:rPr>
          <w:fldChar w:fldCharType="end"/>
        </w:r>
      </w:hyperlink>
    </w:p>
    <w:p w14:paraId="3845E872" w14:textId="77777777" w:rsidR="00A87DA2" w:rsidRDefault="00A87DA2">
      <w:pPr>
        <w:pStyle w:val="TOC1"/>
        <w:tabs>
          <w:tab w:val="right" w:leader="dot" w:pos="9350"/>
        </w:tabs>
        <w:rPr>
          <w:rFonts w:eastAsiaTheme="minorEastAsia"/>
          <w:noProof/>
        </w:rPr>
      </w:pPr>
      <w:hyperlink w:anchor="_Toc447284366" w:history="1">
        <w:r w:rsidRPr="00EB6ED0">
          <w:rPr>
            <w:rStyle w:val="Hyperlink"/>
            <w:noProof/>
          </w:rPr>
          <w:t>Running FAST</w:t>
        </w:r>
        <w:r>
          <w:rPr>
            <w:noProof/>
            <w:webHidden/>
          </w:rPr>
          <w:tab/>
        </w:r>
        <w:r>
          <w:rPr>
            <w:noProof/>
            <w:webHidden/>
          </w:rPr>
          <w:fldChar w:fldCharType="begin"/>
        </w:r>
        <w:r>
          <w:rPr>
            <w:noProof/>
            <w:webHidden/>
          </w:rPr>
          <w:instrText xml:space="preserve"> PAGEREF _Toc447284366 \h </w:instrText>
        </w:r>
        <w:r>
          <w:rPr>
            <w:noProof/>
            <w:webHidden/>
          </w:rPr>
        </w:r>
        <w:r>
          <w:rPr>
            <w:noProof/>
            <w:webHidden/>
          </w:rPr>
          <w:fldChar w:fldCharType="separate"/>
        </w:r>
        <w:r>
          <w:rPr>
            <w:noProof/>
            <w:webHidden/>
          </w:rPr>
          <w:t>36</w:t>
        </w:r>
        <w:r>
          <w:rPr>
            <w:noProof/>
            <w:webHidden/>
          </w:rPr>
          <w:fldChar w:fldCharType="end"/>
        </w:r>
      </w:hyperlink>
    </w:p>
    <w:p w14:paraId="6CF33A8C" w14:textId="77777777" w:rsidR="00A87DA2" w:rsidRDefault="00A87DA2">
      <w:pPr>
        <w:pStyle w:val="TOC2"/>
        <w:tabs>
          <w:tab w:val="right" w:leader="dot" w:pos="9350"/>
        </w:tabs>
        <w:rPr>
          <w:rFonts w:eastAsiaTheme="minorEastAsia"/>
          <w:noProof/>
        </w:rPr>
      </w:pPr>
      <w:hyperlink w:anchor="_Toc447284367" w:history="1">
        <w:r w:rsidRPr="00EB6ED0">
          <w:rPr>
            <w:rStyle w:val="Hyperlink"/>
            <w:noProof/>
          </w:rPr>
          <w:t>Normal Simulation: Starting FAST from an input file</w:t>
        </w:r>
        <w:r>
          <w:rPr>
            <w:noProof/>
            <w:webHidden/>
          </w:rPr>
          <w:tab/>
        </w:r>
        <w:r>
          <w:rPr>
            <w:noProof/>
            <w:webHidden/>
          </w:rPr>
          <w:fldChar w:fldCharType="begin"/>
        </w:r>
        <w:r>
          <w:rPr>
            <w:noProof/>
            <w:webHidden/>
          </w:rPr>
          <w:instrText xml:space="preserve"> PAGEREF _Toc447284367 \h </w:instrText>
        </w:r>
        <w:r>
          <w:rPr>
            <w:noProof/>
            <w:webHidden/>
          </w:rPr>
        </w:r>
        <w:r>
          <w:rPr>
            <w:noProof/>
            <w:webHidden/>
          </w:rPr>
          <w:fldChar w:fldCharType="separate"/>
        </w:r>
        <w:r>
          <w:rPr>
            <w:noProof/>
            <w:webHidden/>
          </w:rPr>
          <w:t>36</w:t>
        </w:r>
        <w:r>
          <w:rPr>
            <w:noProof/>
            <w:webHidden/>
          </w:rPr>
          <w:fldChar w:fldCharType="end"/>
        </w:r>
      </w:hyperlink>
    </w:p>
    <w:p w14:paraId="4A1A0498" w14:textId="77777777" w:rsidR="00A87DA2" w:rsidRDefault="00A87DA2">
      <w:pPr>
        <w:pStyle w:val="TOC2"/>
        <w:tabs>
          <w:tab w:val="right" w:leader="dot" w:pos="9350"/>
        </w:tabs>
        <w:rPr>
          <w:rFonts w:eastAsiaTheme="minorEastAsia"/>
          <w:noProof/>
        </w:rPr>
      </w:pPr>
      <w:hyperlink w:anchor="_Toc447284368" w:history="1">
        <w:r w:rsidRPr="00EB6ED0">
          <w:rPr>
            <w:rStyle w:val="Hyperlink"/>
            <w:noProof/>
          </w:rPr>
          <w:t>Restart: Starting FAST from a checkpoint file</w:t>
        </w:r>
        <w:r>
          <w:rPr>
            <w:noProof/>
            <w:webHidden/>
          </w:rPr>
          <w:tab/>
        </w:r>
        <w:r>
          <w:rPr>
            <w:noProof/>
            <w:webHidden/>
          </w:rPr>
          <w:fldChar w:fldCharType="begin"/>
        </w:r>
        <w:r>
          <w:rPr>
            <w:noProof/>
            <w:webHidden/>
          </w:rPr>
          <w:instrText xml:space="preserve"> PAGEREF _Toc447284368 \h </w:instrText>
        </w:r>
        <w:r>
          <w:rPr>
            <w:noProof/>
            <w:webHidden/>
          </w:rPr>
        </w:r>
        <w:r>
          <w:rPr>
            <w:noProof/>
            <w:webHidden/>
          </w:rPr>
          <w:fldChar w:fldCharType="separate"/>
        </w:r>
        <w:r>
          <w:rPr>
            <w:noProof/>
            <w:webHidden/>
          </w:rPr>
          <w:t>37</w:t>
        </w:r>
        <w:r>
          <w:rPr>
            <w:noProof/>
            <w:webHidden/>
          </w:rPr>
          <w:fldChar w:fldCharType="end"/>
        </w:r>
      </w:hyperlink>
    </w:p>
    <w:p w14:paraId="632F1F19" w14:textId="77777777" w:rsidR="00A87DA2" w:rsidRDefault="00A87DA2">
      <w:pPr>
        <w:pStyle w:val="TOC2"/>
        <w:tabs>
          <w:tab w:val="right" w:leader="dot" w:pos="9350"/>
        </w:tabs>
        <w:rPr>
          <w:rFonts w:eastAsiaTheme="minorEastAsia"/>
          <w:noProof/>
        </w:rPr>
      </w:pPr>
      <w:hyperlink w:anchor="_Toc447284369" w:history="1">
        <w:r w:rsidRPr="00EB6ED0">
          <w:rPr>
            <w:rStyle w:val="Hyperlink"/>
            <w:noProof/>
          </w:rPr>
          <w:t>Modeling Tips</w:t>
        </w:r>
        <w:r>
          <w:rPr>
            <w:noProof/>
            <w:webHidden/>
          </w:rPr>
          <w:tab/>
        </w:r>
        <w:r>
          <w:rPr>
            <w:noProof/>
            <w:webHidden/>
          </w:rPr>
          <w:fldChar w:fldCharType="begin"/>
        </w:r>
        <w:r>
          <w:rPr>
            <w:noProof/>
            <w:webHidden/>
          </w:rPr>
          <w:instrText xml:space="preserve"> PAGEREF _Toc447284369 \h </w:instrText>
        </w:r>
        <w:r>
          <w:rPr>
            <w:noProof/>
            <w:webHidden/>
          </w:rPr>
        </w:r>
        <w:r>
          <w:rPr>
            <w:noProof/>
            <w:webHidden/>
          </w:rPr>
          <w:fldChar w:fldCharType="separate"/>
        </w:r>
        <w:r>
          <w:rPr>
            <w:noProof/>
            <w:webHidden/>
          </w:rPr>
          <w:t>37</w:t>
        </w:r>
        <w:r>
          <w:rPr>
            <w:noProof/>
            <w:webHidden/>
          </w:rPr>
          <w:fldChar w:fldCharType="end"/>
        </w:r>
      </w:hyperlink>
    </w:p>
    <w:p w14:paraId="21C8E0CB" w14:textId="77777777" w:rsidR="00A87DA2" w:rsidRDefault="00A87DA2">
      <w:pPr>
        <w:pStyle w:val="TOC2"/>
        <w:tabs>
          <w:tab w:val="right" w:leader="dot" w:pos="9350"/>
        </w:tabs>
        <w:rPr>
          <w:rFonts w:eastAsiaTheme="minorEastAsia"/>
          <w:noProof/>
        </w:rPr>
      </w:pPr>
      <w:hyperlink w:anchor="_Toc447284370" w:history="1">
        <w:r w:rsidRPr="00EB6ED0">
          <w:rPr>
            <w:rStyle w:val="Hyperlink"/>
            <w:noProof/>
          </w:rPr>
          <w:t>Certification Tests</w:t>
        </w:r>
        <w:r>
          <w:rPr>
            <w:noProof/>
            <w:webHidden/>
          </w:rPr>
          <w:tab/>
        </w:r>
        <w:r>
          <w:rPr>
            <w:noProof/>
            <w:webHidden/>
          </w:rPr>
          <w:fldChar w:fldCharType="begin"/>
        </w:r>
        <w:r>
          <w:rPr>
            <w:noProof/>
            <w:webHidden/>
          </w:rPr>
          <w:instrText xml:space="preserve"> PAGEREF _Toc447284370 \h </w:instrText>
        </w:r>
        <w:r>
          <w:rPr>
            <w:noProof/>
            <w:webHidden/>
          </w:rPr>
        </w:r>
        <w:r>
          <w:rPr>
            <w:noProof/>
            <w:webHidden/>
          </w:rPr>
          <w:fldChar w:fldCharType="separate"/>
        </w:r>
        <w:r>
          <w:rPr>
            <w:noProof/>
            <w:webHidden/>
          </w:rPr>
          <w:t>38</w:t>
        </w:r>
        <w:r>
          <w:rPr>
            <w:noProof/>
            <w:webHidden/>
          </w:rPr>
          <w:fldChar w:fldCharType="end"/>
        </w:r>
      </w:hyperlink>
    </w:p>
    <w:p w14:paraId="32649600" w14:textId="77777777" w:rsidR="00A87DA2" w:rsidRDefault="00A87DA2">
      <w:pPr>
        <w:pStyle w:val="TOC1"/>
        <w:tabs>
          <w:tab w:val="right" w:leader="dot" w:pos="9350"/>
        </w:tabs>
        <w:rPr>
          <w:rFonts w:eastAsiaTheme="minorEastAsia"/>
          <w:noProof/>
        </w:rPr>
      </w:pPr>
      <w:hyperlink w:anchor="_Toc447284371" w:history="1">
        <w:r w:rsidRPr="00EB6ED0">
          <w:rPr>
            <w:rStyle w:val="Hyperlink"/>
            <w:noProof/>
          </w:rPr>
          <w:t>Compiling FAST</w:t>
        </w:r>
        <w:r>
          <w:rPr>
            <w:noProof/>
            <w:webHidden/>
          </w:rPr>
          <w:tab/>
        </w:r>
        <w:r>
          <w:rPr>
            <w:noProof/>
            <w:webHidden/>
          </w:rPr>
          <w:fldChar w:fldCharType="begin"/>
        </w:r>
        <w:r>
          <w:rPr>
            <w:noProof/>
            <w:webHidden/>
          </w:rPr>
          <w:instrText xml:space="preserve"> PAGEREF _Toc447284371 \h </w:instrText>
        </w:r>
        <w:r>
          <w:rPr>
            <w:noProof/>
            <w:webHidden/>
          </w:rPr>
        </w:r>
        <w:r>
          <w:rPr>
            <w:noProof/>
            <w:webHidden/>
          </w:rPr>
          <w:fldChar w:fldCharType="separate"/>
        </w:r>
        <w:r>
          <w:rPr>
            <w:noProof/>
            <w:webHidden/>
          </w:rPr>
          <w:t>38</w:t>
        </w:r>
        <w:r>
          <w:rPr>
            <w:noProof/>
            <w:webHidden/>
          </w:rPr>
          <w:fldChar w:fldCharType="end"/>
        </w:r>
      </w:hyperlink>
    </w:p>
    <w:p w14:paraId="57DB5810" w14:textId="77777777" w:rsidR="00A87DA2" w:rsidRDefault="00A87DA2">
      <w:pPr>
        <w:pStyle w:val="TOC1"/>
        <w:tabs>
          <w:tab w:val="right" w:leader="dot" w:pos="9350"/>
        </w:tabs>
        <w:rPr>
          <w:rFonts w:eastAsiaTheme="minorEastAsia"/>
          <w:noProof/>
        </w:rPr>
      </w:pPr>
      <w:hyperlink w:anchor="_Toc447284372" w:history="1">
        <w:r w:rsidRPr="00EB6ED0">
          <w:rPr>
            <w:rStyle w:val="Hyperlink"/>
            <w:noProof/>
          </w:rPr>
          <w:t>FAST v8 Interface to Simulink</w:t>
        </w:r>
        <w:r>
          <w:rPr>
            <w:noProof/>
            <w:webHidden/>
          </w:rPr>
          <w:tab/>
        </w:r>
        <w:r>
          <w:rPr>
            <w:noProof/>
            <w:webHidden/>
          </w:rPr>
          <w:fldChar w:fldCharType="begin"/>
        </w:r>
        <w:r>
          <w:rPr>
            <w:noProof/>
            <w:webHidden/>
          </w:rPr>
          <w:instrText xml:space="preserve"> PAGEREF _Toc447284372 \h </w:instrText>
        </w:r>
        <w:r>
          <w:rPr>
            <w:noProof/>
            <w:webHidden/>
          </w:rPr>
        </w:r>
        <w:r>
          <w:rPr>
            <w:noProof/>
            <w:webHidden/>
          </w:rPr>
          <w:fldChar w:fldCharType="separate"/>
        </w:r>
        <w:r>
          <w:rPr>
            <w:noProof/>
            <w:webHidden/>
          </w:rPr>
          <w:t>39</w:t>
        </w:r>
        <w:r>
          <w:rPr>
            <w:noProof/>
            <w:webHidden/>
          </w:rPr>
          <w:fldChar w:fldCharType="end"/>
        </w:r>
      </w:hyperlink>
    </w:p>
    <w:p w14:paraId="14CE4464" w14:textId="77777777" w:rsidR="00A87DA2" w:rsidRDefault="00A87DA2">
      <w:pPr>
        <w:pStyle w:val="TOC2"/>
        <w:tabs>
          <w:tab w:val="right" w:leader="dot" w:pos="9350"/>
        </w:tabs>
        <w:rPr>
          <w:rFonts w:eastAsiaTheme="minorEastAsia"/>
          <w:noProof/>
        </w:rPr>
      </w:pPr>
      <w:hyperlink w:anchor="_Toc447284373" w:history="1">
        <w:r w:rsidRPr="00EB6ED0">
          <w:rPr>
            <w:rStyle w:val="Hyperlink"/>
            <w:noProof/>
          </w:rPr>
          <w:t>Major Changes Between the FAST v7 and v8 Interfaces to Simulink</w:t>
        </w:r>
        <w:r>
          <w:rPr>
            <w:noProof/>
            <w:webHidden/>
          </w:rPr>
          <w:tab/>
        </w:r>
        <w:r>
          <w:rPr>
            <w:noProof/>
            <w:webHidden/>
          </w:rPr>
          <w:fldChar w:fldCharType="begin"/>
        </w:r>
        <w:r>
          <w:rPr>
            <w:noProof/>
            <w:webHidden/>
          </w:rPr>
          <w:instrText xml:space="preserve"> PAGEREF _Toc447284373 \h </w:instrText>
        </w:r>
        <w:r>
          <w:rPr>
            <w:noProof/>
            <w:webHidden/>
          </w:rPr>
        </w:r>
        <w:r>
          <w:rPr>
            <w:noProof/>
            <w:webHidden/>
          </w:rPr>
          <w:fldChar w:fldCharType="separate"/>
        </w:r>
        <w:r>
          <w:rPr>
            <w:noProof/>
            <w:webHidden/>
          </w:rPr>
          <w:t>39</w:t>
        </w:r>
        <w:r>
          <w:rPr>
            <w:noProof/>
            <w:webHidden/>
          </w:rPr>
          <w:fldChar w:fldCharType="end"/>
        </w:r>
      </w:hyperlink>
    </w:p>
    <w:p w14:paraId="48227D5B" w14:textId="77777777" w:rsidR="00A87DA2" w:rsidRDefault="00A87DA2">
      <w:pPr>
        <w:pStyle w:val="TOC2"/>
        <w:tabs>
          <w:tab w:val="right" w:leader="dot" w:pos="9350"/>
        </w:tabs>
        <w:rPr>
          <w:rFonts w:eastAsiaTheme="minorEastAsia"/>
          <w:noProof/>
        </w:rPr>
      </w:pPr>
      <w:hyperlink w:anchor="_Toc447284374" w:history="1">
        <w:r w:rsidRPr="00EB6ED0">
          <w:rPr>
            <w:rStyle w:val="Hyperlink"/>
            <w:noProof/>
          </w:rPr>
          <w:t>Definition of the FAST v8 Interface to Simulink</w:t>
        </w:r>
        <w:r>
          <w:rPr>
            <w:noProof/>
            <w:webHidden/>
          </w:rPr>
          <w:tab/>
        </w:r>
        <w:r>
          <w:rPr>
            <w:noProof/>
            <w:webHidden/>
          </w:rPr>
          <w:fldChar w:fldCharType="begin"/>
        </w:r>
        <w:r>
          <w:rPr>
            <w:noProof/>
            <w:webHidden/>
          </w:rPr>
          <w:instrText xml:space="preserve"> PAGEREF _Toc447284374 \h </w:instrText>
        </w:r>
        <w:r>
          <w:rPr>
            <w:noProof/>
            <w:webHidden/>
          </w:rPr>
        </w:r>
        <w:r>
          <w:rPr>
            <w:noProof/>
            <w:webHidden/>
          </w:rPr>
          <w:fldChar w:fldCharType="separate"/>
        </w:r>
        <w:r>
          <w:rPr>
            <w:noProof/>
            <w:webHidden/>
          </w:rPr>
          <w:t>40</w:t>
        </w:r>
        <w:r>
          <w:rPr>
            <w:noProof/>
            <w:webHidden/>
          </w:rPr>
          <w:fldChar w:fldCharType="end"/>
        </w:r>
      </w:hyperlink>
    </w:p>
    <w:p w14:paraId="6E2FDB68" w14:textId="77777777" w:rsidR="00A87DA2" w:rsidRDefault="00A87DA2">
      <w:pPr>
        <w:pStyle w:val="TOC2"/>
        <w:tabs>
          <w:tab w:val="right" w:leader="dot" w:pos="9350"/>
        </w:tabs>
        <w:rPr>
          <w:rFonts w:eastAsiaTheme="minorEastAsia"/>
          <w:noProof/>
        </w:rPr>
      </w:pPr>
      <w:hyperlink w:anchor="_Toc447284375" w:history="1">
        <w:r w:rsidRPr="00EB6ED0">
          <w:rPr>
            <w:rStyle w:val="Hyperlink"/>
            <w:noProof/>
          </w:rPr>
          <w:t>Converting FAST v7 Simulink Models to FAST v8</w:t>
        </w:r>
        <w:r>
          <w:rPr>
            <w:noProof/>
            <w:webHidden/>
          </w:rPr>
          <w:tab/>
        </w:r>
        <w:r>
          <w:rPr>
            <w:noProof/>
            <w:webHidden/>
          </w:rPr>
          <w:fldChar w:fldCharType="begin"/>
        </w:r>
        <w:r>
          <w:rPr>
            <w:noProof/>
            <w:webHidden/>
          </w:rPr>
          <w:instrText xml:space="preserve"> PAGEREF _Toc447284375 \h </w:instrText>
        </w:r>
        <w:r>
          <w:rPr>
            <w:noProof/>
            <w:webHidden/>
          </w:rPr>
        </w:r>
        <w:r>
          <w:rPr>
            <w:noProof/>
            <w:webHidden/>
          </w:rPr>
          <w:fldChar w:fldCharType="separate"/>
        </w:r>
        <w:r>
          <w:rPr>
            <w:noProof/>
            <w:webHidden/>
          </w:rPr>
          <w:t>43</w:t>
        </w:r>
        <w:r>
          <w:rPr>
            <w:noProof/>
            <w:webHidden/>
          </w:rPr>
          <w:fldChar w:fldCharType="end"/>
        </w:r>
      </w:hyperlink>
    </w:p>
    <w:p w14:paraId="3D010C55" w14:textId="77777777" w:rsidR="00A87DA2" w:rsidRDefault="00A87DA2">
      <w:pPr>
        <w:pStyle w:val="TOC2"/>
        <w:tabs>
          <w:tab w:val="right" w:leader="dot" w:pos="9350"/>
        </w:tabs>
        <w:rPr>
          <w:rFonts w:eastAsiaTheme="minorEastAsia"/>
          <w:noProof/>
        </w:rPr>
      </w:pPr>
      <w:hyperlink w:anchor="_Toc447284376" w:history="1">
        <w:r w:rsidRPr="00EB6ED0">
          <w:rPr>
            <w:rStyle w:val="Hyperlink"/>
            <w:noProof/>
          </w:rPr>
          <w:t>Running FAST in Simulink</w:t>
        </w:r>
        <w:r>
          <w:rPr>
            <w:noProof/>
            <w:webHidden/>
          </w:rPr>
          <w:tab/>
        </w:r>
        <w:r>
          <w:rPr>
            <w:noProof/>
            <w:webHidden/>
          </w:rPr>
          <w:fldChar w:fldCharType="begin"/>
        </w:r>
        <w:r>
          <w:rPr>
            <w:noProof/>
            <w:webHidden/>
          </w:rPr>
          <w:instrText xml:space="preserve"> PAGEREF _Toc447284376 \h </w:instrText>
        </w:r>
        <w:r>
          <w:rPr>
            <w:noProof/>
            <w:webHidden/>
          </w:rPr>
        </w:r>
        <w:r>
          <w:rPr>
            <w:noProof/>
            <w:webHidden/>
          </w:rPr>
          <w:fldChar w:fldCharType="separate"/>
        </w:r>
        <w:r>
          <w:rPr>
            <w:noProof/>
            <w:webHidden/>
          </w:rPr>
          <w:t>44</w:t>
        </w:r>
        <w:r>
          <w:rPr>
            <w:noProof/>
            <w:webHidden/>
          </w:rPr>
          <w:fldChar w:fldCharType="end"/>
        </w:r>
      </w:hyperlink>
    </w:p>
    <w:p w14:paraId="6C42F3C4" w14:textId="77777777" w:rsidR="00A87DA2" w:rsidRDefault="00A87DA2">
      <w:pPr>
        <w:pStyle w:val="TOC2"/>
        <w:tabs>
          <w:tab w:val="right" w:leader="dot" w:pos="9350"/>
        </w:tabs>
        <w:rPr>
          <w:rFonts w:eastAsiaTheme="minorEastAsia"/>
          <w:noProof/>
        </w:rPr>
      </w:pPr>
      <w:hyperlink w:anchor="_Toc447284377" w:history="1">
        <w:r w:rsidRPr="00EB6ED0">
          <w:rPr>
            <w:rStyle w:val="Hyperlink"/>
            <w:noProof/>
          </w:rPr>
          <w:t>Compiling FAST for Simulink</w:t>
        </w:r>
        <w:r>
          <w:rPr>
            <w:noProof/>
            <w:webHidden/>
          </w:rPr>
          <w:tab/>
        </w:r>
        <w:r>
          <w:rPr>
            <w:noProof/>
            <w:webHidden/>
          </w:rPr>
          <w:fldChar w:fldCharType="begin"/>
        </w:r>
        <w:r>
          <w:rPr>
            <w:noProof/>
            <w:webHidden/>
          </w:rPr>
          <w:instrText xml:space="preserve"> PAGEREF _Toc447284377 \h </w:instrText>
        </w:r>
        <w:r>
          <w:rPr>
            <w:noProof/>
            <w:webHidden/>
          </w:rPr>
        </w:r>
        <w:r>
          <w:rPr>
            <w:noProof/>
            <w:webHidden/>
          </w:rPr>
          <w:fldChar w:fldCharType="separate"/>
        </w:r>
        <w:r>
          <w:rPr>
            <w:noProof/>
            <w:webHidden/>
          </w:rPr>
          <w:t>46</w:t>
        </w:r>
        <w:r>
          <w:rPr>
            <w:noProof/>
            <w:webHidden/>
          </w:rPr>
          <w:fldChar w:fldCharType="end"/>
        </w:r>
      </w:hyperlink>
    </w:p>
    <w:p w14:paraId="5F8E8CB4" w14:textId="77777777" w:rsidR="00A87DA2" w:rsidRDefault="00A87DA2">
      <w:pPr>
        <w:pStyle w:val="TOC1"/>
        <w:tabs>
          <w:tab w:val="right" w:leader="dot" w:pos="9350"/>
        </w:tabs>
        <w:rPr>
          <w:rFonts w:eastAsiaTheme="minorEastAsia"/>
          <w:noProof/>
        </w:rPr>
      </w:pPr>
      <w:hyperlink w:anchor="_Toc447284378" w:history="1">
        <w:r w:rsidRPr="00EB6ED0">
          <w:rPr>
            <w:rStyle w:val="Hyperlink"/>
            <w:noProof/>
          </w:rPr>
          <w:t>Future Work</w:t>
        </w:r>
        <w:r>
          <w:rPr>
            <w:noProof/>
            <w:webHidden/>
          </w:rPr>
          <w:tab/>
        </w:r>
        <w:r>
          <w:rPr>
            <w:noProof/>
            <w:webHidden/>
          </w:rPr>
          <w:fldChar w:fldCharType="begin"/>
        </w:r>
        <w:r>
          <w:rPr>
            <w:noProof/>
            <w:webHidden/>
          </w:rPr>
          <w:instrText xml:space="preserve"> PAGEREF _Toc447284378 \h </w:instrText>
        </w:r>
        <w:r>
          <w:rPr>
            <w:noProof/>
            <w:webHidden/>
          </w:rPr>
        </w:r>
        <w:r>
          <w:rPr>
            <w:noProof/>
            <w:webHidden/>
          </w:rPr>
          <w:fldChar w:fldCharType="separate"/>
        </w:r>
        <w:r>
          <w:rPr>
            <w:noProof/>
            <w:webHidden/>
          </w:rPr>
          <w:t>49</w:t>
        </w:r>
        <w:r>
          <w:rPr>
            <w:noProof/>
            <w:webHidden/>
          </w:rPr>
          <w:fldChar w:fldCharType="end"/>
        </w:r>
      </w:hyperlink>
    </w:p>
    <w:p w14:paraId="7AB8C1CF" w14:textId="77777777" w:rsidR="00A87DA2" w:rsidRDefault="00A87DA2">
      <w:pPr>
        <w:pStyle w:val="TOC1"/>
        <w:tabs>
          <w:tab w:val="right" w:leader="dot" w:pos="9350"/>
        </w:tabs>
        <w:rPr>
          <w:rFonts w:eastAsiaTheme="minorEastAsia"/>
          <w:noProof/>
        </w:rPr>
      </w:pPr>
      <w:hyperlink w:anchor="_Toc447284379" w:history="1">
        <w:r w:rsidRPr="00EB6ED0">
          <w:rPr>
            <w:rStyle w:val="Hyperlink"/>
            <w:noProof/>
          </w:rPr>
          <w:t>Feedback</w:t>
        </w:r>
        <w:r>
          <w:rPr>
            <w:noProof/>
            <w:webHidden/>
          </w:rPr>
          <w:tab/>
        </w:r>
        <w:r>
          <w:rPr>
            <w:noProof/>
            <w:webHidden/>
          </w:rPr>
          <w:fldChar w:fldCharType="begin"/>
        </w:r>
        <w:r>
          <w:rPr>
            <w:noProof/>
            <w:webHidden/>
          </w:rPr>
          <w:instrText xml:space="preserve"> PAGEREF _Toc447284379 \h </w:instrText>
        </w:r>
        <w:r>
          <w:rPr>
            <w:noProof/>
            <w:webHidden/>
          </w:rPr>
        </w:r>
        <w:r>
          <w:rPr>
            <w:noProof/>
            <w:webHidden/>
          </w:rPr>
          <w:fldChar w:fldCharType="separate"/>
        </w:r>
        <w:r>
          <w:rPr>
            <w:noProof/>
            <w:webHidden/>
          </w:rPr>
          <w:t>49</w:t>
        </w:r>
        <w:r>
          <w:rPr>
            <w:noProof/>
            <w:webHidden/>
          </w:rPr>
          <w:fldChar w:fldCharType="end"/>
        </w:r>
      </w:hyperlink>
    </w:p>
    <w:p w14:paraId="1CF01C09" w14:textId="77777777" w:rsidR="00A87DA2" w:rsidRDefault="00A87DA2">
      <w:pPr>
        <w:pStyle w:val="TOC1"/>
        <w:tabs>
          <w:tab w:val="right" w:leader="dot" w:pos="9350"/>
        </w:tabs>
        <w:rPr>
          <w:rFonts w:eastAsiaTheme="minorEastAsia"/>
          <w:noProof/>
        </w:rPr>
      </w:pPr>
      <w:hyperlink w:anchor="_Toc447284380" w:history="1">
        <w:r w:rsidRPr="00EB6ED0">
          <w:rPr>
            <w:rStyle w:val="Hyperlink"/>
            <w:noProof/>
          </w:rPr>
          <w:t>Appendix A: Example FAST v8.15.* Input File</w:t>
        </w:r>
        <w:r>
          <w:rPr>
            <w:noProof/>
            <w:webHidden/>
          </w:rPr>
          <w:tab/>
        </w:r>
        <w:r>
          <w:rPr>
            <w:noProof/>
            <w:webHidden/>
          </w:rPr>
          <w:fldChar w:fldCharType="begin"/>
        </w:r>
        <w:r>
          <w:rPr>
            <w:noProof/>
            <w:webHidden/>
          </w:rPr>
          <w:instrText xml:space="preserve"> PAGEREF _Toc447284380 \h </w:instrText>
        </w:r>
        <w:r>
          <w:rPr>
            <w:noProof/>
            <w:webHidden/>
          </w:rPr>
        </w:r>
        <w:r>
          <w:rPr>
            <w:noProof/>
            <w:webHidden/>
          </w:rPr>
          <w:fldChar w:fldCharType="separate"/>
        </w:r>
        <w:r>
          <w:rPr>
            <w:noProof/>
            <w:webHidden/>
          </w:rPr>
          <w:t>50</w:t>
        </w:r>
        <w:r>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1" w:name="_Toc447284350"/>
      <w:r>
        <w:lastRenderedPageBreak/>
        <w:t>Introduction</w:t>
      </w:r>
      <w:bookmarkEnd w:id="1"/>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A87DA2">
        <w:t xml:space="preserve">Figure </w:t>
      </w:r>
      <w:r w:rsidR="00A87DA2">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A87DA2">
        <w:t xml:space="preserve">Figure </w:t>
      </w:r>
      <w:r w:rsidR="00A87DA2">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A87DA2">
        <w:t xml:space="preserve">Figure </w:t>
      </w:r>
      <w:r w:rsidR="00A87DA2">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w:t>
      </w:r>
      <w:proofErr w:type="spellStart"/>
      <w:r w:rsidR="000B645A">
        <w:t>OrcaFlex</w:t>
      </w:r>
      <w:r w:rsidR="00DA52C8">
        <w:t>Interface</w:t>
      </w:r>
      <w:proofErr w:type="spellEnd"/>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A87DA2">
        <w:t xml:space="preserve">Table </w:t>
      </w:r>
      <w:r w:rsidR="00A87DA2">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2" w:name="_Ref368594244"/>
      <w:r>
        <w:t xml:space="preserve">Figure </w:t>
      </w:r>
      <w:fldSimple w:instr=" SEQ Figure \* ARABIC ">
        <w:r w:rsidR="00A87DA2">
          <w:rPr>
            <w:noProof/>
          </w:rPr>
          <w:t>1</w:t>
        </w:r>
      </w:fldSimple>
      <w:bookmarkEnd w:id="2"/>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5pt;height:244.4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1026264" r:id="rId14"/>
        </w:object>
      </w:r>
    </w:p>
    <w:p w14:paraId="2164B0DD" w14:textId="58387831" w:rsidR="000D16ED" w:rsidRDefault="000D16ED" w:rsidP="000D16ED">
      <w:pPr>
        <w:pStyle w:val="Caption"/>
        <w:jc w:val="center"/>
      </w:pPr>
      <w:bookmarkStart w:id="3" w:name="_Ref368606255"/>
      <w:r>
        <w:t xml:space="preserve">Figure </w:t>
      </w:r>
      <w:fldSimple w:instr=" SEQ Figure \* ARABIC ">
        <w:r w:rsidR="00A87DA2">
          <w:rPr>
            <w:noProof/>
          </w:rPr>
          <w:t>2</w:t>
        </w:r>
      </w:fldSimple>
      <w:bookmarkEnd w:id="3"/>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55pt;height:244.4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1026265" r:id="rId16"/>
        </w:object>
      </w:r>
    </w:p>
    <w:p w14:paraId="2164B0E0" w14:textId="05240908" w:rsidR="000D16ED" w:rsidRDefault="000D16ED" w:rsidP="000D16ED">
      <w:pPr>
        <w:pStyle w:val="Caption"/>
        <w:jc w:val="center"/>
      </w:pPr>
      <w:bookmarkStart w:id="4" w:name="_Ref368606394"/>
      <w:r>
        <w:t xml:space="preserve">Figure </w:t>
      </w:r>
      <w:fldSimple w:instr=" SEQ Figure \* ARABIC ">
        <w:r w:rsidR="00A87DA2">
          <w:rPr>
            <w:noProof/>
          </w:rPr>
          <w:t>3</w:t>
        </w:r>
      </w:fldSimple>
      <w:bookmarkEnd w:id="4"/>
      <w:r>
        <w:t>: FAST control volumes for floating systems</w:t>
      </w:r>
      <w:r w:rsidR="00B63E95">
        <w:t xml:space="preserve"> (BeamDyn and </w:t>
      </w:r>
      <w:proofErr w:type="spellStart"/>
      <w:r w:rsidR="00DA52C8">
        <w:t>OrcaFlexInterface</w:t>
      </w:r>
      <w:proofErr w:type="spellEnd"/>
      <w:r w:rsidR="00DA52C8">
        <w:t xml:space="preserv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5" w:name="_Ref368603146"/>
      <w:r>
        <w:lastRenderedPageBreak/>
        <w:t xml:space="preserve">Table </w:t>
      </w:r>
      <w:fldSimple w:instr=" SEQ Table \* ARABIC ">
        <w:r w:rsidR="00A87DA2">
          <w:rPr>
            <w:noProof/>
          </w:rPr>
          <w:t>1</w:t>
        </w:r>
      </w:fldSimple>
      <w:bookmarkEnd w:id="5"/>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proofErr w:type="spellStart"/>
            <w:r w:rsidR="00DA52C8" w:rsidRPr="001E6823">
              <w:rPr>
                <w:b/>
              </w:rPr>
              <w:t>OrcaFlexInterface</w:t>
            </w:r>
            <w:proofErr w:type="spellEnd"/>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bookmarkStart w:id="6" w:name="_Ref431939405"/>
            <w:r>
              <w:rPr>
                <w:rStyle w:val="FootnoteReference"/>
                <w:rFonts w:ascii="Calibri" w:eastAsia="Times New Roman" w:hAnsi="Calibri" w:cs="Times New Roman"/>
              </w:rPr>
              <w:footnoteReference w:id="1"/>
            </w:r>
            <w:bookmarkEnd w:id="6"/>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xml:space="preserve">++, </w:t>
            </w:r>
            <w:proofErr w:type="spellStart"/>
            <w:r>
              <w:rPr>
                <w:rFonts w:ascii="Calibri" w:eastAsia="Times New Roman" w:hAnsi="Calibri" w:cs="Times New Roman"/>
                <w:b/>
                <w:bCs/>
                <w:color w:val="000000"/>
              </w:rPr>
              <w:t>MoorDyn</w:t>
            </w:r>
            <w:proofErr w:type="spellEnd"/>
            <w:r>
              <w:rPr>
                <w:rFonts w:ascii="Calibri" w:eastAsia="Times New Roman" w:hAnsi="Calibri" w:cs="Times New Roman"/>
                <w:b/>
                <w:bCs/>
                <w:color w:val="000000"/>
              </w:rPr>
              <w:t>, FEAMooring</w:t>
            </w:r>
            <w:r w:rsidR="005602EF">
              <w:rPr>
                <w:rFonts w:ascii="Calibri" w:eastAsia="Times New Roman" w:hAnsi="Calibri" w:cs="Times New Roman"/>
                <w:b/>
                <w:bCs/>
                <w:color w:val="000000"/>
              </w:rPr>
              <w:t xml:space="preserve">, and </w:t>
            </w:r>
            <w:proofErr w:type="spellStart"/>
            <w:r w:rsidR="00DA52C8" w:rsidRPr="000C565A">
              <w:rPr>
                <w:b/>
              </w:rPr>
              <w:t>OrcaFlexInterface</w:t>
            </w:r>
            <w:proofErr w:type="spellEnd"/>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7" w:name="_Ref412116144"/>
      <w:bookmarkStart w:id="8" w:name="_Toc447284351"/>
      <w:r>
        <w:t>Major changes</w:t>
      </w:r>
      <w:r w:rsidR="008274A4">
        <w:t xml:space="preserve"> in FAST</w:t>
      </w:r>
      <w:bookmarkEnd w:id="7"/>
      <w:bookmarkEnd w:id="8"/>
    </w:p>
    <w:p w14:paraId="3E62E3D8" w14:textId="47D538F9" w:rsidR="000B6622" w:rsidRDefault="000B6622" w:rsidP="000B6622">
      <w:pPr>
        <w:pStyle w:val="Heading2"/>
      </w:pPr>
      <w:bookmarkStart w:id="9" w:name="_Toc447284352"/>
      <w:commentRangeStart w:id="10"/>
      <w:proofErr w:type="gramStart"/>
      <w:r>
        <w:t>v8.1</w:t>
      </w:r>
      <w:r w:rsidR="007101D0">
        <w:t>5</w:t>
      </w:r>
      <w:r>
        <w:t>.00a-bjj</w:t>
      </w:r>
      <w:commentRangeEnd w:id="10"/>
      <w:proofErr w:type="gramEnd"/>
      <w:r w:rsidR="00FA728E">
        <w:rPr>
          <w:rStyle w:val="CommentReference"/>
          <w:rFonts w:asciiTheme="minorHAnsi" w:eastAsiaTheme="minorHAnsi" w:hAnsiTheme="minorHAnsi" w:cstheme="minorBidi"/>
          <w:b w:val="0"/>
          <w:bCs w:val="0"/>
          <w:color w:val="auto"/>
        </w:rPr>
        <w:commentReference w:id="10"/>
      </w:r>
      <w:bookmarkEnd w:id="9"/>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w:t>
      </w:r>
      <w:proofErr w:type="spellStart"/>
      <w:r w:rsidR="009F741E">
        <w:t>ToolKit</w:t>
      </w:r>
      <w:proofErr w:type="spellEnd"/>
      <w:r w:rsidR="009F741E">
        <w:t xml:space="preserve"> (VTK) output </w:t>
      </w:r>
      <w:r>
        <w:t xml:space="preserve">files that can be read and viewed in standard open-source visualization packages such as </w:t>
      </w:r>
      <w:hyperlink r:id="rId18" w:history="1">
        <w:proofErr w:type="spellStart"/>
        <w:r w:rsidRPr="003D203B">
          <w:rPr>
            <w:rStyle w:val="Hyperlink"/>
          </w:rPr>
          <w:t>ParaView</w:t>
        </w:r>
        <w:proofErr w:type="spellEnd"/>
      </w:hyperlink>
      <w:r>
        <w:t xml:space="preserve"> or </w:t>
      </w:r>
      <w:hyperlink r:id="rId19" w:history="1">
        <w:proofErr w:type="spellStart"/>
        <w:r w:rsidRPr="003D203B">
          <w:rPr>
            <w:rStyle w:val="Hyperlink"/>
          </w:rPr>
          <w:t>VisIt</w:t>
        </w:r>
        <w:proofErr w:type="spellEnd"/>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submodule of ServoDyn </w:t>
      </w:r>
      <w:r w:rsidR="00EA1CDB">
        <w:t xml:space="preserve">(for both nacelle- and tower-based TMDs) </w:t>
      </w:r>
      <w:r w:rsidR="00FB2E6F">
        <w:t>has been updated with</w:t>
      </w:r>
      <w:r w:rsidR="000F122F">
        <w:t xml:space="preserve"> the option to model an </w:t>
      </w:r>
      <w:proofErr w:type="spellStart"/>
      <w:r w:rsidR="000F122F">
        <w:t>omni</w:t>
      </w:r>
      <w:proofErr w:type="spellEnd"/>
      <w:r w:rsidR="000F122F">
        <w:t xml:space="preserve">-directional tuned mass damper </w:t>
      </w:r>
      <w:r w:rsidR="00FA728E">
        <w:t>as an alternative to the</w:t>
      </w:r>
      <w:r w:rsidR="000F122F">
        <w:t xml:space="preserve"> two </w:t>
      </w:r>
      <w:r w:rsidR="000F122F">
        <w:lastRenderedPageBreak/>
        <w:t xml:space="preserve">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29E59BD7" w:rsidR="000B7FD7" w:rsidRDefault="000B7FD7" w:rsidP="000B6622">
      <w:pPr>
        <w:pStyle w:val="ListParagraph"/>
        <w:numPr>
          <w:ilvl w:val="0"/>
          <w:numId w:val="6"/>
        </w:numPr>
      </w:pPr>
      <w:r>
        <w:t xml:space="preserve">We modified the interfaces of modules in the FAST framework to include a </w:t>
      </w:r>
      <w:r w:rsidR="000C1E34">
        <w:t>new “</w:t>
      </w:r>
      <w:proofErr w:type="spellStart"/>
      <w:r>
        <w:t>MiscVar</w:t>
      </w:r>
      <w:proofErr w:type="spellEnd"/>
      <w:r w:rsidR="000C1E34">
        <w:t>”</w:t>
      </w:r>
      <w:r>
        <w:t xml:space="preserve"> type</w:t>
      </w:r>
      <w:r w:rsidR="00220BBA">
        <w:t>;</w:t>
      </w:r>
      <w:r w:rsidR="00241375">
        <w:t xml:space="preserve"> most variables contained in the “</w:t>
      </w:r>
      <w:proofErr w:type="spellStart"/>
      <w:r w:rsidR="00241375">
        <w:t>OtherState</w:t>
      </w:r>
      <w:proofErr w:type="spellEnd"/>
      <w:r w:rsidR="00241375">
        <w:t>” type</w:t>
      </w:r>
      <w:r w:rsidR="00220BBA">
        <w:t>s</w:t>
      </w:r>
      <w:r w:rsidR="00241375">
        <w:t xml:space="preserve"> have been moved to the “</w:t>
      </w:r>
      <w:proofErr w:type="spellStart"/>
      <w:r w:rsidR="00241375">
        <w:t>MiscVar</w:t>
      </w:r>
      <w:proofErr w:type="spellEnd"/>
      <w:r w:rsidR="00241375">
        <w:t>” type</w:t>
      </w:r>
      <w:r w:rsidR="00220BBA">
        <w:t>s</w:t>
      </w:r>
      <w:r w:rsidR="00241375">
        <w:t xml:space="preserve">. </w:t>
      </w:r>
      <w:r w:rsidR="00FA728E">
        <w:t>“</w:t>
      </w:r>
      <w:proofErr w:type="spellStart"/>
      <w:r w:rsidR="00FA728E">
        <w:t>OtherState</w:t>
      </w:r>
      <w:proofErr w:type="spellEnd"/>
      <w:r w:rsidR="00FA728E">
        <w:t xml:space="preserve">” </w:t>
      </w:r>
      <w:r w:rsidR="00241375">
        <w:t xml:space="preserve">variables </w:t>
      </w:r>
      <w:r w:rsidR="00FA728E">
        <w:t xml:space="preserve">are now treated like the continuous, discrete, and constraint states in that the states are preserved during a correction step in the FAST glue code and are </w:t>
      </w:r>
      <w:proofErr w:type="gramStart"/>
      <w:r w:rsidR="00FA728E">
        <w:t>INTENT(</w:t>
      </w:r>
      <w:proofErr w:type="gramEnd"/>
      <w:r w:rsidR="00FA728E">
        <w:t>IN)</w:t>
      </w:r>
      <w:r w:rsidR="00241375">
        <w:t xml:space="preserve"> in a module’s </w:t>
      </w:r>
      <w:proofErr w:type="spellStart"/>
      <w:r w:rsidR="00241375">
        <w:t>CalcOutput</w:t>
      </w:r>
      <w:proofErr w:type="spellEnd"/>
      <w:r w:rsidR="00241375">
        <w:t xml:space="preserve"> routine. “</w:t>
      </w:r>
      <w:proofErr w:type="spellStart"/>
      <w:r w:rsidR="00241375">
        <w:t>MiscVar</w:t>
      </w:r>
      <w:proofErr w:type="spellEnd"/>
      <w:r w:rsidR="00241375">
        <w:t xml:space="preserve">” variables are not preserved during a correction step and are </w:t>
      </w:r>
      <w:proofErr w:type="gramStart"/>
      <w:r w:rsidR="00241375">
        <w:t>INTENT(</w:t>
      </w:r>
      <w:proofErr w:type="gramEnd"/>
      <w:r w:rsidR="00241375">
        <w:t xml:space="preserve">INOUT) in both a module’s </w:t>
      </w:r>
      <w:proofErr w:type="spellStart"/>
      <w:r w:rsidR="00241375">
        <w:t>UpdateStates</w:t>
      </w:r>
      <w:proofErr w:type="spellEnd"/>
      <w:r w:rsidR="00241375">
        <w:t xml:space="preserve"> and </w:t>
      </w:r>
      <w:proofErr w:type="spellStart"/>
      <w:r w:rsidR="00241375">
        <w:t>CalcOutput</w:t>
      </w:r>
      <w:proofErr w:type="spellEnd"/>
      <w:r w:rsidR="00241375">
        <w:t xml:space="preserve"> routines</w:t>
      </w:r>
      <w:r w:rsidR="00FA728E">
        <w:t xml:space="preserve">. </w:t>
      </w:r>
      <w:r>
        <w:t xml:space="preserve">This feature </w:t>
      </w:r>
      <w:r w:rsidR="000C1E34">
        <w:t>is</w:t>
      </w:r>
      <w:r>
        <w:t xml:space="preserve"> invisible to the user, but is essential for developers of new modules. This new </w:t>
      </w:r>
      <w:proofErr w:type="spellStart"/>
      <w:r w:rsidR="00EB6AE8">
        <w:t>MiscVar</w:t>
      </w:r>
      <w:proofErr w:type="spellEnd"/>
      <w:r w:rsidR="00EB6AE8">
        <w:t xml:space="preserve">” </w:t>
      </w:r>
      <w:r>
        <w:t>type will aid in the development of linearization features in future releases.</w:t>
      </w:r>
    </w:p>
    <w:p w14:paraId="33925E37" w14:textId="7AF8085A" w:rsidR="00FE33DE" w:rsidRDefault="00FE33DE" w:rsidP="000B6622">
      <w:pPr>
        <w:pStyle w:val="ListParagraph"/>
        <w:numPr>
          <w:ilvl w:val="0"/>
          <w:numId w:val="6"/>
        </w:numPr>
      </w:pPr>
      <w:r>
        <w:t xml:space="preserve">We removed the fatal error that occurred when writing text files with simulations longer than 9999.999 </w:t>
      </w:r>
      <w:proofErr w:type="gramStart"/>
      <w:r>
        <w:t>seconds</w:t>
      </w:r>
      <w:proofErr w:type="gramEnd"/>
      <w:r>
        <w:t xml:space="preserve"> (because bigger numbers didn’t fit in the time-channel format of F10.4). Now, FAST will produce a warning and increase the width of the time channel</w:t>
      </w:r>
      <w:r w:rsidR="00241375">
        <w:t xml:space="preserve"> for longer simulations where text files are written</w:t>
      </w:r>
      <w:r>
        <w:t>.</w:t>
      </w:r>
    </w:p>
    <w:p w14:paraId="6E533361" w14:textId="77777777" w:rsidR="00241375" w:rsidRDefault="00241375" w:rsidP="00241375">
      <w:pPr>
        <w:pStyle w:val="ListParagraph"/>
        <w:numPr>
          <w:ilvl w:val="0"/>
          <w:numId w:val="6"/>
        </w:numPr>
      </w:pPr>
      <w:r>
        <w:t>We fixed a problem in BeamDyn that would negatively affect results when using Gaussian quadrature.</w:t>
      </w:r>
    </w:p>
    <w:p w14:paraId="12408D25" w14:textId="1DFEDCA6" w:rsidR="00A35E6C" w:rsidRDefault="00A35E6C" w:rsidP="00241375">
      <w:pPr>
        <w:pStyle w:val="ListParagraph"/>
        <w:numPr>
          <w:ilvl w:val="0"/>
          <w:numId w:val="6"/>
        </w:numPr>
      </w:pPr>
      <w:r>
        <w:t xml:space="preserve">We fixed issues in </w:t>
      </w:r>
      <w:commentRangeStart w:id="12"/>
      <w:r>
        <w:t xml:space="preserve">MAP++ and </w:t>
      </w:r>
      <w:proofErr w:type="spellStart"/>
      <w:r>
        <w:t>MoorDyn</w:t>
      </w:r>
      <w:proofErr w:type="spellEnd"/>
      <w:r>
        <w:t xml:space="preserve"> </w:t>
      </w:r>
      <w:commentRangeEnd w:id="12"/>
      <w:r w:rsidR="005C6F8A">
        <w:rPr>
          <w:rStyle w:val="CommentReference"/>
        </w:rPr>
        <w:commentReference w:id="12"/>
      </w:r>
      <w:r>
        <w:t>that prevented simulation of multi-segmented mooring lines.</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t xml:space="preserve">We fixed issues in the </w:t>
      </w:r>
      <w:proofErr w:type="spellStart"/>
      <w:r>
        <w:t>OrcaFlex</w:t>
      </w:r>
      <w:proofErr w:type="spellEnd"/>
      <w:r>
        <w:t xml:space="preserve"> interface that would prevent </w:t>
      </w:r>
      <w:r w:rsidR="000D3D26">
        <w:t>FAST</w:t>
      </w:r>
      <w:r>
        <w:t xml:space="preserve"> from running when </w:t>
      </w:r>
      <w:proofErr w:type="spellStart"/>
      <w:r>
        <w:rPr>
          <w:b/>
        </w:rPr>
        <w:t>CompMooring</w:t>
      </w:r>
      <w:proofErr w:type="spellEnd"/>
      <w:r w:rsidRPr="006C3228">
        <w:t> = </w:t>
      </w:r>
      <w:proofErr w:type="gramStart"/>
      <w:r w:rsidRPr="006C3228">
        <w:t>4</w:t>
      </w:r>
      <w:proofErr w:type="gramEnd"/>
      <w:r>
        <w:t>.</w:t>
      </w:r>
    </w:p>
    <w:p w14:paraId="3DAB2D24" w14:textId="79C271BD" w:rsidR="00FE33DE" w:rsidRDefault="00FE33DE" w:rsidP="006C3228">
      <w:pPr>
        <w:pStyle w:val="ListParagraph"/>
        <w:numPr>
          <w:ilvl w:val="0"/>
          <w:numId w:val="6"/>
        </w:numPr>
      </w:pPr>
      <w:r>
        <w:t>We fixed a problem that would require the FAST-Simulink interface to be cleared from memory between FAST simulations.</w:t>
      </w:r>
    </w:p>
    <w:p w14:paraId="29C7E510" w14:textId="1F83D3FE" w:rsidR="008C3F7C" w:rsidRDefault="008C3F7C" w:rsidP="008C3F7C">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A87DA2">
        <w:t xml:space="preserve">Table </w:t>
      </w:r>
      <w:r w:rsidR="00A87DA2">
        <w:rPr>
          <w:noProof/>
        </w:rPr>
        <w:t>2</w:t>
      </w:r>
      <w:r w:rsidR="00646C14">
        <w:fldChar w:fldCharType="end"/>
      </w:r>
      <w:r>
        <w:t>.</w:t>
      </w:r>
    </w:p>
    <w:p w14:paraId="29033624" w14:textId="77777777" w:rsidR="0055193F" w:rsidRDefault="0055193F" w:rsidP="008C3F7C">
      <w:pPr>
        <w:pStyle w:val="Caption"/>
        <w:keepNext/>
        <w:numPr>
          <w:ilvl w:val="0"/>
          <w:numId w:val="6"/>
        </w:numPr>
        <w:jc w:val="center"/>
      </w:pPr>
      <w:r>
        <w:br w:type="page"/>
      </w:r>
    </w:p>
    <w:p w14:paraId="45375401" w14:textId="1308FA0B" w:rsidR="008C3F7C" w:rsidRDefault="008C3F7C" w:rsidP="006C3228">
      <w:pPr>
        <w:pStyle w:val="Caption"/>
        <w:keepNext/>
        <w:ind w:left="1080"/>
        <w:jc w:val="center"/>
      </w:pPr>
      <w:bookmarkStart w:id="13" w:name="_Ref447128458"/>
      <w:r>
        <w:lastRenderedPageBreak/>
        <w:t xml:space="preserve">Table </w:t>
      </w:r>
      <w:fldSimple w:instr=" SEQ Table \* ARABIC ">
        <w:r w:rsidR="00A87DA2">
          <w:rPr>
            <w:noProof/>
          </w:rPr>
          <w:t>2</w:t>
        </w:r>
      </w:fldSimple>
      <w:bookmarkEnd w:id="13"/>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t>ModName</w:t>
            </w:r>
            <w:proofErr w:type="spellEnd"/>
            <w:r>
              <w:t xml:space="preserv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v1.03.00a-bjj</w:t>
            </w:r>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v1.00.00</w:t>
            </w:r>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v14.04.00a-bjj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77777777" w:rsidR="008C3F7C" w:rsidRPr="005C6F8A"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5C6F8A">
              <w:rPr>
                <w:highlight w:val="yellow"/>
              </w:rPr>
              <w:t>v15.00.00a-bjj</w:t>
            </w:r>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v3.01.00a-adp</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proofErr w:type="spellStart"/>
            <w:r w:rsidRPr="00F2770C">
              <w:t>IfW</w:t>
            </w:r>
            <w:proofErr w:type="spellEnd"/>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v1.03.01a-bjj</w:t>
            </w:r>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rsidRPr="00F2770C">
              <w:t>SrvD</w:t>
            </w:r>
            <w:proofErr w:type="spellEnd"/>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77777777" w:rsidR="008C3F7C" w:rsidRPr="005C6F8A"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5C6F8A">
              <w:rPr>
                <w:highlight w:val="yellow"/>
              </w:rPr>
              <w:t>v1.00.01-wgl</w:t>
            </w:r>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v2.03.00c-adp</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v1.02.00a-rrd</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1.10.01</w:t>
            </w:r>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v1.01.02-yhb</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proofErr w:type="spellStart"/>
            <w:r w:rsidRPr="005509D5">
              <w:rPr>
                <w:b w:val="0"/>
              </w:rPr>
              <w:t>MoorDyn</w:t>
            </w:r>
            <w:proofErr w:type="spellEnd"/>
          </w:p>
        </w:tc>
        <w:tc>
          <w:tcPr>
            <w:tcW w:w="2421" w:type="dxa"/>
          </w:tcPr>
          <w:p w14:paraId="108F27EC"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v1.00.00F-mth</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proofErr w:type="spellStart"/>
            <w:r>
              <w:rPr>
                <w:b w:val="0"/>
              </w:rPr>
              <w:t>OrcaFlexInterface</w:t>
            </w:r>
            <w:proofErr w:type="spellEnd"/>
          </w:p>
        </w:tc>
        <w:tc>
          <w:tcPr>
            <w:tcW w:w="2421" w:type="dxa"/>
          </w:tcPr>
          <w:p w14:paraId="3536EA72" w14:textId="77777777" w:rsidR="008C3F7C" w:rsidRPr="005C6F8A"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5C6F8A">
              <w:rPr>
                <w:highlight w:val="yellow"/>
              </w:rPr>
              <w:t>v1.00.00a-adp</w:t>
            </w:r>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v1.00.01</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proofErr w:type="spellStart"/>
            <w:r w:rsidRPr="00F2770C">
              <w:t>IceF</w:t>
            </w:r>
            <w:proofErr w:type="spellEnd"/>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v1.01.01-by</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proofErr w:type="spellStart"/>
            <w:r w:rsidRPr="00F2770C">
              <w:t>IceD</w:t>
            </w:r>
            <w:proofErr w:type="spellEnd"/>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77777777"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v2.06.05a-bjj</w:t>
            </w:r>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v2.08.03</w:t>
            </w:r>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proofErr w:type="spellStart"/>
            <w:r w:rsidRPr="00405A94">
              <w:rPr>
                <w:b w:val="0"/>
              </w:rPr>
              <w:t>ScaLAPACK</w:t>
            </w:r>
            <w:proofErr w:type="spellEnd"/>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proofErr w:type="spellStart"/>
            <w:r w:rsidRPr="00AA173A">
              <w:rPr>
                <w:b w:val="0"/>
              </w:rPr>
              <w:t>FitPack</w:t>
            </w:r>
            <w:proofErr w:type="spellEnd"/>
            <w:r>
              <w:rPr>
                <w:b w:val="0"/>
              </w:rPr>
              <w:t xml:space="preserve"> (</w:t>
            </w:r>
            <w:proofErr w:type="spellStart"/>
            <w:r w:rsidRPr="00C0755E">
              <w:rPr>
                <w:b w:val="0"/>
              </w:rPr>
              <w:t>Dierckx</w:t>
            </w:r>
            <w:proofErr w:type="spellEnd"/>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14" w:name="_Toc447284353"/>
      <w:proofErr w:type="gramStart"/>
      <w:r>
        <w:t>v8.1</w:t>
      </w:r>
      <w:r w:rsidR="001A0C92">
        <w:t>2</w:t>
      </w:r>
      <w:r>
        <w:t>.00a-bjj</w:t>
      </w:r>
      <w:bookmarkEnd w:id="14"/>
      <w:proofErr w:type="gramEnd"/>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0"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w:t>
      </w:r>
      <w:r w:rsidR="000A6F08">
        <w:lastRenderedPageBreak/>
        <w:t xml:space="preserve">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1"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proofErr w:type="spellStart"/>
      <w:r w:rsidR="00BE1CEA">
        <w:t>OpenFOAM</w:t>
      </w:r>
      <w:proofErr w:type="spellEnd"/>
      <w:r w:rsidR="00BE1CEA">
        <w:t xml:space="preserve">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w:t>
      </w:r>
      <w:proofErr w:type="spellStart"/>
      <w:r>
        <w:t>OrcaFlex</w:t>
      </w:r>
      <w:proofErr w:type="spellEnd"/>
      <w:r>
        <w:t xml:space="preserve"> commercial software package developed by Orcina for advanced hydrodynamic and mooring analysis and design. See the documentation provided with the </w:t>
      </w:r>
      <w:hyperlink r:id="rId22" w:history="1">
        <w:proofErr w:type="spellStart"/>
        <w:r w:rsidRPr="00CE0EE0">
          <w:rPr>
            <w:rStyle w:val="Hyperlink"/>
          </w:rPr>
          <w:t>OrcaFlex</w:t>
        </w:r>
        <w:proofErr w:type="spellEnd"/>
        <w:r w:rsidRPr="00CE0EE0">
          <w:rPr>
            <w:rStyle w:val="Hyperlink"/>
          </w:rPr>
          <w:t xml:space="preserve"> interface</w:t>
        </w:r>
      </w:hyperlink>
      <w:r>
        <w:t xml:space="preserve"> for more information.</w:t>
      </w:r>
    </w:p>
    <w:p w14:paraId="462D6EBF" w14:textId="77777777" w:rsidR="002B6AD2" w:rsidRDefault="002B6AD2" w:rsidP="002B6AD2">
      <w:pPr>
        <w:pStyle w:val="ListParagraph"/>
        <w:numPr>
          <w:ilvl w:val="0"/>
          <w:numId w:val="6"/>
        </w:numPr>
      </w:pPr>
      <w:r>
        <w:t xml:space="preserve">The lumped-mass mooring-dynamics module </w:t>
      </w:r>
      <w:proofErr w:type="spellStart"/>
      <w:r>
        <w:t>MoorDyn</w:t>
      </w:r>
      <w:proofErr w:type="spellEnd"/>
      <w:r>
        <w:t xml:space="preserve"> has been completed; see the new documentation provided with </w:t>
      </w:r>
      <w:proofErr w:type="spellStart"/>
      <w:r>
        <w:t>MoorDyn</w:t>
      </w:r>
      <w:proofErr w:type="spellEnd"/>
      <w:r>
        <w:t xml:space="preserve">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3"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A87DA2">
        <w:t>Checkpoint Files (Restart Capability)</w:t>
      </w:r>
      <w:r>
        <w:fldChar w:fldCharType="end"/>
      </w:r>
      <w:r>
        <w:t>” and “</w:t>
      </w:r>
      <w:r>
        <w:fldChar w:fldCharType="begin"/>
      </w:r>
      <w:r>
        <w:instrText xml:space="preserve"> REF _Ref431889076 \h </w:instrText>
      </w:r>
      <w:r>
        <w:fldChar w:fldCharType="separate"/>
      </w:r>
      <w:r w:rsidR="00A87DA2">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15" w:name="_Toc447284354"/>
      <w:proofErr w:type="gramStart"/>
      <w:r>
        <w:lastRenderedPageBreak/>
        <w:t>v8.10.00a-bjj</w:t>
      </w:r>
      <w:bookmarkEnd w:id="15"/>
      <w:proofErr w:type="gramEnd"/>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4"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A87DA2">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 xml:space="preserve">with </w:t>
      </w:r>
      <w:proofErr w:type="spellStart"/>
      <w:r w:rsidR="00413D42">
        <w:t>ElastoDyn’s</w:t>
      </w:r>
      <w:proofErr w:type="spellEnd"/>
      <w:r w:rsidR="00413D42">
        <w:t xml:space="preserve">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proofErr w:type="spellStart"/>
      <w:r w:rsidR="00413D42">
        <w:rPr>
          <w:b/>
        </w:rPr>
        <w:t>GBoxEff</w:t>
      </w:r>
      <w:proofErr w:type="spellEnd"/>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w:t>
      </w:r>
      <w:proofErr w:type="spellStart"/>
      <w:r>
        <w:t>MoorDyn</w:t>
      </w:r>
      <w:proofErr w:type="spellEnd"/>
      <w:r>
        <w:t xml:space="preserve"> by </w:t>
      </w:r>
      <w:r w:rsidR="00AB4AC5">
        <w:t xml:space="preserve">external contributor </w:t>
      </w:r>
      <w:r>
        <w:t xml:space="preserve">Matthew Hall. The version of </w:t>
      </w:r>
      <w:proofErr w:type="spellStart"/>
      <w:r>
        <w:t>MoorDyn</w:t>
      </w:r>
      <w:proofErr w:type="spellEnd"/>
      <w:r>
        <w:t xml:space="preserve">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 xml:space="preserve">module developed by the University of Massachusetts; it simulates </w:t>
      </w:r>
      <w:proofErr w:type="gramStart"/>
      <w:r>
        <w:t>two independent</w:t>
      </w:r>
      <w:r w:rsidR="00A63833">
        <w:t>,</w:t>
      </w:r>
      <w:r>
        <w:t xml:space="preserve"> </w:t>
      </w:r>
      <w:r w:rsidR="00C86181">
        <w:t>one</w:t>
      </w:r>
      <w:r w:rsidR="00AB4AC5">
        <w:t>-</w:t>
      </w:r>
      <w:r>
        <w:t>DOF,</w:t>
      </w:r>
      <w:proofErr w:type="gramEnd"/>
      <w:r>
        <w:t xml:space="preserve">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5"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6"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7"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8"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16" w:name="_Toc447284355"/>
      <w:proofErr w:type="gramStart"/>
      <w:r>
        <w:t>v8.09.00a-bjj</w:t>
      </w:r>
      <w:bookmarkEnd w:id="16"/>
      <w:proofErr w:type="gramEnd"/>
    </w:p>
    <w:p w14:paraId="2164B283" w14:textId="77777777" w:rsidR="00034E12" w:rsidRDefault="00034E12" w:rsidP="00034E12">
      <w:pPr>
        <w:pStyle w:val="ListParagraph"/>
        <w:numPr>
          <w:ilvl w:val="0"/>
          <w:numId w:val="6"/>
        </w:numPr>
      </w:pPr>
      <w:r>
        <w:t>We added second-order wave kinematics and second-order diffraction loading to HydroDyn</w:t>
      </w:r>
      <w:proofErr w:type="gramStart"/>
      <w:r>
        <w:t xml:space="preserve">.  </w:t>
      </w:r>
      <w:proofErr w:type="gramEnd"/>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 xml:space="preserve">Second-order wave kinematics </w:t>
      </w:r>
      <w:proofErr w:type="gramStart"/>
      <w:r w:rsidRPr="00034E12">
        <w:t>are</w:t>
      </w:r>
      <w:proofErr w:type="gramEnd"/>
      <w:r w:rsidRPr="00034E12">
        <w:t xml:space="preserv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 xml:space="preserve">We fixed a problem where the </w:t>
      </w:r>
      <w:proofErr w:type="spellStart"/>
      <w:r>
        <w:t>eigenfrequencies</w:t>
      </w:r>
      <w:proofErr w:type="spellEnd"/>
      <w:r>
        <w:t xml:space="preserve">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lastRenderedPageBreak/>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29"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17" w:name="_Ref412116139"/>
      <w:bookmarkStart w:id="18" w:name="_Toc447284356"/>
      <w:proofErr w:type="gramStart"/>
      <w:r>
        <w:t>v8.08.00c-bjj</w:t>
      </w:r>
      <w:bookmarkEnd w:id="17"/>
      <w:bookmarkEnd w:id="18"/>
      <w:proofErr w:type="gramEnd"/>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0"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1"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w:t>
      </w:r>
      <w:proofErr w:type="spellStart"/>
      <w:r>
        <w:t>subcycling</w:t>
      </w:r>
      <w:proofErr w:type="spellEnd"/>
      <w:r>
        <w:t xml:space="preserve">.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19" w:name="_Ref391841077"/>
      <w:r w:rsidR="002C1FAC" w:rsidRPr="00AC31AB">
        <w:rPr>
          <w:rStyle w:val="FootnoteReference"/>
          <w:rFonts w:eastAsia="Times New Roman" w:cs="Times New Roman"/>
          <w:color w:val="000000"/>
        </w:rPr>
        <w:footnoteReference w:id="6"/>
      </w:r>
      <w:bookmarkEnd w:id="19"/>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A87DA2">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proofErr w:type="gramStart"/>
      <w:r w:rsidR="00A87DA2">
        <w:t xml:space="preserve">Figure </w:t>
      </w:r>
      <w:r w:rsidR="00A87DA2">
        <w:rPr>
          <w:noProof/>
        </w:rPr>
        <w:t>4</w:t>
      </w:r>
      <w:proofErr w:type="gramEnd"/>
      <w:r>
        <w:fldChar w:fldCharType="end"/>
      </w:r>
      <w:r w:rsidR="00604402">
        <w:t xml:space="preserve"> and section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w:t>
      </w:r>
      <w:proofErr w:type="spellStart"/>
      <w:r>
        <w:t>ElastoDyn’s</w:t>
      </w:r>
      <w:proofErr w:type="spellEnd"/>
      <w:r>
        <w:t xml:space="preserve"> </w:t>
      </w:r>
      <w:proofErr w:type="spellStart"/>
      <w:r w:rsidR="00EA31B9">
        <w:rPr>
          <w:b/>
        </w:rPr>
        <w:t>TowerBsHt</w:t>
      </w:r>
      <w:proofErr w:type="spellEnd"/>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proofErr w:type="spellStart"/>
      <w:r w:rsidRPr="00831ED9">
        <w:rPr>
          <w:b/>
        </w:rPr>
        <w:t>TeetDmpP</w:t>
      </w:r>
      <w:proofErr w:type="spellEnd"/>
      <w:r w:rsidRPr="00831ED9">
        <w:rPr>
          <w:b/>
        </w:rPr>
        <w:t>.</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lastRenderedPageBreak/>
        <w:t xml:space="preserve">We fixed a problem with </w:t>
      </w:r>
      <w:proofErr w:type="spellStart"/>
      <w:r>
        <w:t>ElastoDyn’s</w:t>
      </w:r>
      <w:proofErr w:type="spellEnd"/>
      <w:r>
        <w:t xml:space="preserve">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 xml:space="preserve">We no longer allow extrapolation orders of </w:t>
      </w:r>
      <w:proofErr w:type="gramStart"/>
      <w:r>
        <w:t>0</w:t>
      </w:r>
      <w:proofErr w:type="gramEnd"/>
      <w:r>
        <w:t xml:space="preserve">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proofErr w:type="spellStart"/>
      <w:r>
        <w:t>PlotFASToutput.m</w:t>
      </w:r>
      <w:proofErr w:type="spellEnd"/>
      <w:r>
        <w:t xml:space="preserve">,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proofErr w:type="spellStart"/>
      <w:r>
        <w:t>ReadSubDynSummary.m</w:t>
      </w:r>
      <w:proofErr w:type="spellEnd"/>
      <w:r>
        <w:t xml:space="preserve">,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20" w:name="_Toc447284357"/>
      <w:proofErr w:type="gramStart"/>
      <w:r>
        <w:t>v8.03.02b-bjj</w:t>
      </w:r>
      <w:bookmarkEnd w:id="20"/>
      <w:proofErr w:type="gramEnd"/>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2"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21" w:name="_Ref415574957"/>
      <w:bookmarkStart w:id="22" w:name="_Toc447284358"/>
      <w:r>
        <w:lastRenderedPageBreak/>
        <w:t>FAST v8 Input and Output Files</w:t>
      </w:r>
      <w:bookmarkEnd w:id="21"/>
      <w:bookmarkEnd w:id="22"/>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A87DA2">
        <w:t xml:space="preserve">Figure </w:t>
      </w:r>
      <w:r w:rsidR="00A87DA2">
        <w:rPr>
          <w:noProof/>
        </w:rPr>
        <w:t>4</w:t>
      </w:r>
      <w:r>
        <w:fldChar w:fldCharType="end"/>
      </w:r>
      <w:r>
        <w:t>.</w:t>
      </w:r>
      <w:r w:rsidR="00604402">
        <w:t xml:space="preserve"> </w:t>
      </w:r>
    </w:p>
    <w:p w14:paraId="1A9166D1" w14:textId="37CBCBA3" w:rsidR="00604402" w:rsidRDefault="00604402" w:rsidP="00AD1B9B">
      <w:pPr>
        <w:pStyle w:val="Heading2"/>
      </w:pPr>
      <w:bookmarkStart w:id="23" w:name="_Toc447284359"/>
      <w:r>
        <w:t>File Naming Conventions</w:t>
      </w:r>
      <w:bookmarkEnd w:id="23"/>
    </w:p>
    <w:p w14:paraId="4394982B" w14:textId="3B088DC0" w:rsidR="00604402" w:rsidRDefault="00604402" w:rsidP="00256CFF">
      <w:r>
        <w:t>Input files do not need particular extensions</w:t>
      </w:r>
      <w:r w:rsidR="007704A8">
        <w:t xml:space="preserve"> in FAST</w:t>
      </w:r>
      <w:r w:rsidR="00E050C3">
        <w:t xml:space="preserve">, though some modules may make their own assumptions on naming conventions (e.g. </w:t>
      </w:r>
      <w:proofErr w:type="spellStart"/>
      <w:r w:rsidR="00E050C3">
        <w:t>OrcaFlex</w:t>
      </w:r>
      <w:proofErr w:type="spellEnd"/>
      <w:r w:rsidR="00E050C3">
        <w:t xml:space="preserve">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w:t>
      </w:r>
      <w:proofErr w:type="spellStart"/>
      <w:r w:rsidR="00604402">
        <w:t>RootName</w:t>
      </w:r>
      <w:proofErr w:type="spellEnd"/>
      <w:r w:rsidR="00604402">
        <w:t>&gt;.&lt;</w:t>
      </w:r>
      <w:proofErr w:type="spellStart"/>
      <w:r w:rsidR="00604402">
        <w:t>ext</w:t>
      </w:r>
      <w:proofErr w:type="spellEnd"/>
      <w:r w:rsidR="00604402">
        <w: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&lt;</w:t>
      </w:r>
      <w:proofErr w:type="spellStart"/>
      <w:r w:rsidR="00604402">
        <w:t>RootName</w:t>
      </w:r>
      <w:proofErr w:type="spellEnd"/>
      <w:r w:rsidR="00604402">
        <w:t>&gt;.&lt;</w:t>
      </w:r>
      <w:proofErr w:type="spellStart"/>
      <w:r w:rsidR="00604402">
        <w:t>ModName</w:t>
      </w:r>
      <w:proofErr w:type="spellEnd"/>
      <w:r w:rsidR="00604402">
        <w:t>&gt;.&lt;</w:t>
      </w:r>
      <w:proofErr w:type="spellStart"/>
      <w:r w:rsidR="00604402">
        <w:t>ext</w:t>
      </w:r>
      <w:proofErr w:type="spellEnd"/>
      <w:r w:rsidR="00604402">
        <w:t xml:space="preserve">&gt; </w:t>
      </w:r>
      <w:r w:rsidR="00604402">
        <w:br/>
        <w:t>where &lt;</w:t>
      </w:r>
      <w:proofErr w:type="spellStart"/>
      <w:r w:rsidR="00604402">
        <w:t>RootName</w:t>
      </w:r>
      <w:proofErr w:type="spellEnd"/>
      <w:r w:rsidR="00604402">
        <w:t>&gt; is the root name of the primary FAST input file (the filename, including path, without the extension), &lt;</w:t>
      </w:r>
      <w:proofErr w:type="spellStart"/>
      <w:r w:rsidR="00604402">
        <w:t>ModName</w:t>
      </w:r>
      <w:proofErr w:type="spellEnd"/>
      <w:r w:rsidR="00604402">
        <w:t>&gt;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A87DA2">
        <w:t xml:space="preserve">Table </w:t>
      </w:r>
      <w:r w:rsidR="00A87DA2">
        <w:rPr>
          <w:noProof/>
        </w:rPr>
        <w:t>2</w:t>
      </w:r>
      <w:r w:rsidR="006C3228">
        <w:fldChar w:fldCharType="end"/>
      </w:r>
      <w:r w:rsidR="006A694B">
        <w:t>)</w:t>
      </w:r>
      <w:r w:rsidR="00604402">
        <w:t>, and &lt;</w:t>
      </w:r>
      <w:proofErr w:type="spellStart"/>
      <w:r w:rsidR="00604402">
        <w:t>ext</w:t>
      </w:r>
      <w:proofErr w:type="spellEnd"/>
      <w:r w:rsidR="00604402">
        <w: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proofErr w:type="spellStart"/>
            <w:r>
              <w:rPr>
                <w:b w:val="0"/>
              </w:rPr>
              <w:t>outb</w:t>
            </w:r>
            <w:proofErr w:type="spellEnd"/>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proofErr w:type="spellStart"/>
            <w:r>
              <w:rPr>
                <w:b w:val="0"/>
              </w:rPr>
              <w:t>ech</w:t>
            </w:r>
            <w:proofErr w:type="spellEnd"/>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proofErr w:type="spellStart"/>
            <w:r w:rsidRPr="0021627B">
              <w:rPr>
                <w:b w:val="0"/>
              </w:rPr>
              <w:t>chkp</w:t>
            </w:r>
            <w:proofErr w:type="spellEnd"/>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proofErr w:type="spellStart"/>
            <w:r w:rsidRPr="002119FB">
              <w:rPr>
                <w:b w:val="0"/>
              </w:rPr>
              <w:t>vtp</w:t>
            </w:r>
            <w:proofErr w:type="spellEnd"/>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w:t>
      </w:r>
      <w:proofErr w:type="spellStart"/>
      <w:r>
        <w:t>RootName</w:t>
      </w:r>
      <w:proofErr w:type="spellEnd"/>
      <w:r>
        <w:t>&gt;.</w:t>
      </w:r>
      <w:proofErr w:type="spellStart"/>
      <w:r>
        <w:t>SFunc</w:t>
      </w:r>
      <w:proofErr w:type="spellEnd"/>
      <w:proofErr w:type="gramStart"/>
      <w:r>
        <w:t>.&lt;</w:t>
      </w:r>
      <w:proofErr w:type="spellStart"/>
      <w:proofErr w:type="gramEnd"/>
      <w:r>
        <w:t>ext</w:t>
      </w:r>
      <w:proofErr w:type="spellEnd"/>
      <w:r>
        <w:t>&gt;</w:t>
      </w:r>
      <w:r>
        <w:br/>
        <w:t>and</w:t>
      </w:r>
      <w:r>
        <w:br/>
      </w:r>
      <w:r>
        <w:tab/>
      </w:r>
      <w:r>
        <w:tab/>
      </w:r>
      <w:r>
        <w:tab/>
        <w:t>&lt;</w:t>
      </w:r>
      <w:proofErr w:type="spellStart"/>
      <w:r>
        <w:t>RootName</w:t>
      </w:r>
      <w:proofErr w:type="spellEnd"/>
      <w:r>
        <w:t>&gt;.</w:t>
      </w:r>
      <w:proofErr w:type="spellStart"/>
      <w:r>
        <w:t>SFunc</w:t>
      </w:r>
      <w:proofErr w:type="spellEnd"/>
      <w:r>
        <w:t>.&lt;</w:t>
      </w:r>
      <w:proofErr w:type="spellStart"/>
      <w:r>
        <w:t>ModName</w:t>
      </w:r>
      <w:proofErr w:type="spellEnd"/>
      <w:r>
        <w:t>&gt;.&lt;</w:t>
      </w:r>
      <w:proofErr w:type="spellStart"/>
      <w:r>
        <w:t>ext</w:t>
      </w:r>
      <w:proofErr w:type="spellEnd"/>
      <w:r>
        <w:t>&gt;</w:t>
      </w:r>
    </w:p>
    <w:p w14:paraId="21801D8C" w14:textId="7890EBFB" w:rsidR="00AB47F4" w:rsidRDefault="00AB47F4" w:rsidP="002119FB">
      <w:pPr>
        <w:pStyle w:val="Heading3"/>
      </w:pPr>
      <w:r>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w:t>
      </w:r>
      <w:proofErr w:type="spellStart"/>
      <w:r w:rsidR="00DE7C4D">
        <w:t>RootName</w:t>
      </w:r>
      <w:proofErr w:type="spellEnd"/>
      <w:r w:rsidR="00DE7C4D">
        <w:t>&gt;.&lt;</w:t>
      </w:r>
      <w:proofErr w:type="spellStart"/>
      <w:r w:rsidR="00DE7C4D">
        <w:t>timeStep</w:t>
      </w:r>
      <w:proofErr w:type="spellEnd"/>
      <w:r w:rsidR="00DE7C4D">
        <w:t>&gt;.</w:t>
      </w:r>
      <w:proofErr w:type="spellStart"/>
      <w:r w:rsidR="00DE7C4D">
        <w:t>chkp</w:t>
      </w:r>
      <w:proofErr w:type="spellEnd"/>
      <w:r w:rsidR="008551F9">
        <w:t xml:space="preserve"> </w:t>
      </w:r>
      <w:r>
        <w:br/>
        <w:t>where &lt;</w:t>
      </w:r>
      <w:proofErr w:type="spellStart"/>
      <w:r>
        <w:t>timeStep</w:t>
      </w:r>
      <w:proofErr w:type="spellEnd"/>
      <w:r>
        <w:t xml:space="preserve">&gt;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w:t>
      </w:r>
      <w:proofErr w:type="spellStart"/>
      <w:r w:rsidR="008551F9">
        <w:t>RootName</w:t>
      </w:r>
      <w:proofErr w:type="spellEnd"/>
      <w:r w:rsidR="008551F9">
        <w:t>&gt;.&lt;</w:t>
      </w:r>
      <w:proofErr w:type="spellStart"/>
      <w:r w:rsidR="008551F9">
        <w:t>timeStep</w:t>
      </w:r>
      <w:proofErr w:type="spellEnd"/>
      <w:r w:rsidR="008551F9">
        <w:t>&gt;.</w:t>
      </w:r>
      <w:proofErr w:type="spellStart"/>
      <w:r w:rsidR="008551F9">
        <w:t>dll.chkp</w:t>
      </w:r>
      <w:proofErr w:type="spellEnd"/>
    </w:p>
    <w:p w14:paraId="38B5B5B8" w14:textId="55321183" w:rsidR="00AB47F4" w:rsidRDefault="00AB47F4" w:rsidP="00AB47F4">
      <w:pPr>
        <w:pStyle w:val="Heading3"/>
      </w:pPr>
      <w:commentRangeStart w:id="24"/>
      <w:r>
        <w:t>Visualization File Naming Convention</w:t>
      </w:r>
      <w:commentRangeEnd w:id="24"/>
      <w:r w:rsidR="00791D80">
        <w:rPr>
          <w:rStyle w:val="CommentReference"/>
          <w:rFonts w:asciiTheme="minorHAnsi" w:eastAsiaTheme="minorHAnsi" w:hAnsiTheme="minorHAnsi" w:cstheme="minorBidi"/>
          <w:b w:val="0"/>
          <w:bCs w:val="0"/>
          <w:color w:val="auto"/>
        </w:rPr>
        <w:commentReference w:id="24"/>
      </w:r>
    </w:p>
    <w:p w14:paraId="7CD6A1AF" w14:textId="1461AE5E" w:rsidR="00AB47F4" w:rsidRDefault="00AB47F4" w:rsidP="002119FB">
      <w:r>
        <w:t>When FAST generates visualization files, it generates many .</w:t>
      </w:r>
      <w:proofErr w:type="spellStart"/>
      <w:r>
        <w:t>vtp</w:t>
      </w:r>
      <w:proofErr w:type="spellEnd"/>
      <w:r>
        <w:t xml:space="preserve"> files. There is one file per mesh per </w:t>
      </w:r>
      <w:r w:rsidR="00E32D88">
        <w:t xml:space="preserve">output time step (as specified by </w:t>
      </w:r>
      <w:r w:rsidR="006729B2">
        <w:t xml:space="preserve">input parameter </w:t>
      </w:r>
      <w:proofErr w:type="spellStart"/>
      <w:r w:rsidR="00E32D88" w:rsidRPr="002119FB">
        <w:rPr>
          <w:b/>
        </w:rPr>
        <w:t>VTK_fps</w:t>
      </w:r>
      <w:proofErr w:type="spellEnd"/>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w:t>
      </w:r>
      <w:proofErr w:type="spellStart"/>
      <w:r>
        <w:t>RootName</w:t>
      </w:r>
      <w:proofErr w:type="spellEnd"/>
      <w:r>
        <w:t>&gt;.&lt;</w:t>
      </w:r>
      <w:proofErr w:type="spellStart"/>
      <w:r>
        <w:t>MeshName</w:t>
      </w:r>
      <w:proofErr w:type="spellEnd"/>
      <w:r>
        <w:t>&gt;.t&lt;step#&gt;.</w:t>
      </w:r>
      <w:proofErr w:type="spellStart"/>
      <w:r>
        <w:t>vtp</w:t>
      </w:r>
      <w:proofErr w:type="spellEnd"/>
    </w:p>
    <w:p w14:paraId="0A82ECD2" w14:textId="77777777" w:rsidR="00791D80" w:rsidRPr="00AB47F4" w:rsidRDefault="00791D80" w:rsidP="002119FB"/>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25" w:name="_Ref352753427"/>
      <w:r>
        <w:t xml:space="preserve">Figure </w:t>
      </w:r>
      <w:fldSimple w:instr=" SEQ Figure \* ARABIC ">
        <w:r w:rsidR="00A87DA2">
          <w:rPr>
            <w:noProof/>
          </w:rPr>
          <w:t>4</w:t>
        </w:r>
      </w:fldSimple>
      <w:bookmarkEnd w:id="25"/>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26" w:name="_Ref391883796"/>
      <w:bookmarkStart w:id="27" w:name="_Ref352702959"/>
      <w:bookmarkStart w:id="28" w:name="_Toc447284360"/>
      <w:r>
        <w:lastRenderedPageBreak/>
        <w:t xml:space="preserve">Variables Specified in the </w:t>
      </w:r>
      <w:r w:rsidR="007A051E">
        <w:t>FAST Primary Input File</w:t>
      </w:r>
      <w:bookmarkEnd w:id="26"/>
      <w:bookmarkEnd w:id="28"/>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A87DA2">
        <w:t xml:space="preserve">Appendix </w:t>
      </w:r>
      <w:r w:rsidR="00A87DA2">
        <w:rPr>
          <w:noProof/>
        </w:rPr>
        <w:t>A</w:t>
      </w:r>
      <w:r w:rsidR="00A87DA2">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Echo input data to &lt;</w:t>
      </w:r>
      <w:proofErr w:type="spellStart"/>
      <w:r w:rsidR="009C1B4E">
        <w:t>RootName</w:t>
      </w:r>
      <w:proofErr w:type="spellEnd"/>
      <w:r w:rsidR="009C1B4E">
        <w:t>&gt;.</w:t>
      </w:r>
      <w:proofErr w:type="spellStart"/>
      <w:r w:rsidR="009C1B4E">
        <w:t>ech</w:t>
      </w:r>
      <w:proofErr w:type="spellEnd"/>
      <w:r w:rsidR="009C1B4E">
        <w:t xml:space="preserve">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file being echoed to a file named “&lt;</w:t>
      </w:r>
      <w:proofErr w:type="spellStart"/>
      <w:r>
        <w:t>RootName</w:t>
      </w:r>
      <w:proofErr w:type="spellEnd"/>
      <w:r>
        <w:t>&gt;.</w:t>
      </w:r>
      <w:proofErr w:type="spellStart"/>
      <w:r>
        <w:t>ech</w:t>
      </w:r>
      <w:proofErr w:type="spellEnd"/>
      <w:r>
        <w:t>” where &lt;</w:t>
      </w:r>
      <w:proofErr w:type="spellStart"/>
      <w:r>
        <w:t>RootName</w:t>
      </w:r>
      <w:proofErr w:type="spellEnd"/>
      <w:r>
        <w:t xml:space="preserv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proofErr w:type="spellStart"/>
      <w:r>
        <w:t>AbortLevel</w:t>
      </w:r>
      <w:proofErr w:type="spellEnd"/>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 xml:space="preserve">“True” or “False” values were found instead. </w:t>
      </w:r>
      <w:proofErr w:type="gramStart"/>
      <w:r>
        <w:t>Fortran</w:t>
      </w:r>
      <w:proofErr w:type="gramEnd"/>
      <w:r>
        <w:t xml:space="preserve">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w:t>
      </w:r>
      <w:proofErr w:type="spellStart"/>
      <w:r w:rsidR="00D7063E">
        <w:t>ElastoDyn’s</w:t>
      </w:r>
      <w:proofErr w:type="spellEnd"/>
      <w:r w:rsidR="00D7063E">
        <w:t xml:space="preserve">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proofErr w:type="spellStart"/>
      <w:r>
        <w:lastRenderedPageBreak/>
        <w:t>TMax</w:t>
      </w:r>
      <w:proofErr w:type="spellEnd"/>
      <w:r>
        <w:t>: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proofErr w:type="gramStart"/>
      <w:r>
        <w:t>0</w:t>
      </w:r>
      <w:proofErr w:type="gramEnd"/>
      <w:r>
        <w:t xml:space="preserve">; the last output is calculated at </w:t>
      </w:r>
      <w:r w:rsidRPr="00CF0284">
        <w:rPr>
          <w:i/>
        </w:rPr>
        <w:t>t</w:t>
      </w:r>
      <w:r w:rsidR="007B654A">
        <w:rPr>
          <w:i/>
        </w:rPr>
        <w:t xml:space="preserve"> </w:t>
      </w:r>
      <w:r>
        <w:t>=</w:t>
      </w:r>
      <w:r w:rsidR="007B654A">
        <w:t xml:space="preserve"> </w:t>
      </w:r>
      <w:proofErr w:type="spellStart"/>
      <w:r w:rsidRPr="00CF0284">
        <w:rPr>
          <w:b/>
        </w:rPr>
        <w:t>TMax</w:t>
      </w:r>
      <w:proofErr w:type="spellEnd"/>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w:t>
      </w:r>
      <w:proofErr w:type="gramStart"/>
      <w:r w:rsidR="008B0813">
        <w:t xml:space="preserve">.  </w:t>
      </w:r>
      <w:proofErr w:type="gramEnd"/>
      <w:r w:rsidR="008B0813">
        <w:t>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w:t>
      </w:r>
      <w:proofErr w:type="gramStart"/>
      <w:r>
        <w:t>1</w:t>
      </w:r>
      <w:proofErr w:type="gramEnd"/>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w:t>
      </w:r>
      <w:proofErr w:type="gramStart"/>
      <w:r w:rsidR="00EC0F52">
        <w:t xml:space="preserve">.  </w:t>
      </w:r>
      <w:proofErr w:type="gramEnd"/>
      <w:r w:rsidR="00EC0F52">
        <w:t>For coupled FAST models that do use SubDyn, guidance for choosing the time step is found in the SubDyn ReadMe file.</w:t>
      </w:r>
    </w:p>
    <w:p w14:paraId="2164B392" w14:textId="77777777" w:rsidR="004A39F6" w:rsidRDefault="004A39F6" w:rsidP="00AD1B9B">
      <w:pPr>
        <w:pStyle w:val="Heading4"/>
      </w:pPr>
      <w:proofErr w:type="spellStart"/>
      <w:r>
        <w:t>InterpOrder</w:t>
      </w:r>
      <w:proofErr w:type="spellEnd"/>
      <w:r>
        <w:t>: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proofErr w:type="spellStart"/>
      <w:r w:rsidR="00AB4C00">
        <w:t>UpdateStates</w:t>
      </w:r>
      <w:proofErr w:type="spellEnd"/>
      <w:r w:rsidR="00AB4C00">
        <w:t xml:space="preserve">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proofErr w:type="spellStart"/>
      <w:r>
        <w:t>NumCrctn</w:t>
      </w:r>
      <w:proofErr w:type="spellEnd"/>
      <w:r>
        <w:t>: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proofErr w:type="spellStart"/>
      <w:r w:rsidR="00E40EE5" w:rsidRPr="00BE40F1">
        <w:rPr>
          <w:b/>
        </w:rPr>
        <w:t>NumCrctn</w:t>
      </w:r>
      <w:proofErr w:type="spellEnd"/>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proofErr w:type="spellStart"/>
      <w:r w:rsidR="00E40EE5" w:rsidRPr="00BE40F1">
        <w:rPr>
          <w:b/>
        </w:rPr>
        <w:t>NumCrctn</w:t>
      </w:r>
      <w:proofErr w:type="spellEnd"/>
      <w:r w:rsidR="00E40EE5">
        <w:t xml:space="preserve"> = 0)</w:t>
      </w:r>
      <w:r>
        <w:t xml:space="preserve">, particularly if using </w:t>
      </w:r>
      <w:proofErr w:type="spellStart"/>
      <w:r>
        <w:rPr>
          <w:b/>
        </w:rPr>
        <w:t>InterpOrder</w:t>
      </w:r>
      <w:proofErr w:type="spellEnd"/>
      <w:r>
        <w:rPr>
          <w:b/>
        </w:rPr>
        <w:t xml:space="preserve"> </w:t>
      </w:r>
      <w:r w:rsidRPr="00BE40F1">
        <w:t xml:space="preserve">= </w:t>
      </w:r>
      <w:proofErr w:type="gramStart"/>
      <w:r w:rsidRPr="00BE40F1">
        <w:t>2</w:t>
      </w:r>
      <w:proofErr w:type="gramEnd"/>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proofErr w:type="spellStart"/>
      <w:r>
        <w:t>DT_UJac</w:t>
      </w:r>
      <w:proofErr w:type="spellEnd"/>
      <w:r>
        <w:t>: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proofErr w:type="spellStart"/>
      <w:r w:rsidR="00DA52C8">
        <w:t>OrcaFlexInterface</w:t>
      </w:r>
      <w:proofErr w:type="spellEnd"/>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proofErr w:type="spellStart"/>
      <w:r w:rsidRPr="002D091E">
        <w:rPr>
          <w:b/>
        </w:rPr>
        <w:t>DT_UJac</w:t>
      </w:r>
      <w:proofErr w:type="spellEnd"/>
      <w:r>
        <w:t xml:space="preserve"> determines how often the Jacobian needs to be updated. </w:t>
      </w:r>
      <w:r w:rsidR="004E68EA">
        <w:t>For most models</w:t>
      </w:r>
      <w:r>
        <w:t xml:space="preserve">, </w:t>
      </w:r>
      <w:proofErr w:type="spellStart"/>
      <w:r w:rsidRPr="002D091E">
        <w:rPr>
          <w:b/>
        </w:rPr>
        <w:t>DT_UJac</w:t>
      </w:r>
      <w:proofErr w:type="spellEnd"/>
      <w:r>
        <w:t xml:space="preserve"> can be set to a value larger than </w:t>
      </w:r>
      <w:proofErr w:type="spellStart"/>
      <w:r w:rsidRPr="002D091E">
        <w:rPr>
          <w:b/>
        </w:rPr>
        <w:t>TMax</w:t>
      </w:r>
      <w:proofErr w:type="spellEnd"/>
      <w:r>
        <w:t>.</w:t>
      </w:r>
      <w:r w:rsidR="007B0CF4">
        <w:t xml:space="preserve"> </w:t>
      </w:r>
      <w:proofErr w:type="spellStart"/>
      <w:r w:rsidR="007B0CF4" w:rsidRPr="00290622">
        <w:rPr>
          <w:b/>
        </w:rPr>
        <w:t>DT_UJac</w:t>
      </w:r>
      <w:proofErr w:type="spellEnd"/>
      <w:r w:rsidR="007B0CF4">
        <w:t xml:space="preserve"> is not currently used for </w:t>
      </w:r>
      <w:r w:rsidR="004E68EA">
        <w:t xml:space="preserve">models that don’t use the BeamDyn, HydroDyn, SubDyn, or </w:t>
      </w:r>
      <w:proofErr w:type="spellStart"/>
      <w:r w:rsidR="00DA52C8">
        <w:t>OrcaFlexInterface</w:t>
      </w:r>
      <w:proofErr w:type="spellEnd"/>
      <w:r w:rsidR="00DA52C8">
        <w:t xml:space="preserve"> </w:t>
      </w:r>
      <w:r w:rsidR="004E68EA">
        <w:t>modules</w:t>
      </w:r>
      <w:r w:rsidR="007B0CF4">
        <w:t>.</w:t>
      </w:r>
      <w:r w:rsidR="007B654A">
        <w:t xml:space="preserve"> For floating systems where the platform may rotate more than several degrees in roll, pitch, and/or yaw, it is recommend to set </w:t>
      </w:r>
      <w:proofErr w:type="spellStart"/>
      <w:r w:rsidR="007B654A" w:rsidRPr="00CF0284">
        <w:rPr>
          <w:b/>
        </w:rPr>
        <w:t>DT_UJac</w:t>
      </w:r>
      <w:proofErr w:type="spellEnd"/>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proofErr w:type="spellStart"/>
      <w:r>
        <w:t>UJacSclFact</w:t>
      </w:r>
      <w:proofErr w:type="spellEnd"/>
      <w:r>
        <w: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proofErr w:type="spellStart"/>
      <w:r w:rsidR="007A2403">
        <w:rPr>
          <w:b/>
        </w:rPr>
        <w:t>DT_UJac</w:t>
      </w:r>
      <w:proofErr w:type="spellEnd"/>
      <w:r w:rsidR="007A2403">
        <w:rPr>
          <w:b/>
        </w:rPr>
        <w:t>)</w:t>
      </w:r>
      <w:r>
        <w:t xml:space="preserve"> so that they are approximately the same order of magnitude as the acceleration terms. </w:t>
      </w:r>
      <w:r w:rsidR="002827E8">
        <w:t xml:space="preserve">We recommend setting </w:t>
      </w:r>
      <w:proofErr w:type="spellStart"/>
      <w:r w:rsidR="002827E8" w:rsidRPr="00280B19">
        <w:rPr>
          <w:b/>
        </w:rPr>
        <w:t>UJacSclFact</w:t>
      </w:r>
      <w:proofErr w:type="spellEnd"/>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proofErr w:type="spellStart"/>
      <w:r w:rsidR="00EA31B9" w:rsidRPr="00E40658">
        <w:rPr>
          <w:b/>
        </w:rPr>
        <w:t>UJacSclFact</w:t>
      </w:r>
      <w:proofErr w:type="spellEnd"/>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proofErr w:type="spellStart"/>
      <w:r>
        <w:t>CompElast</w:t>
      </w:r>
      <w:proofErr w:type="spellEnd"/>
      <w:r>
        <w:t>: Compute structural dynamics [1 or 2]</w:t>
      </w:r>
    </w:p>
    <w:p w14:paraId="2164B39F" w14:textId="59C4049E" w:rsidR="004A39F6" w:rsidRDefault="004A39F6" w:rsidP="004A39F6">
      <w:proofErr w:type="gramStart"/>
      <w:r>
        <w:t>1</w:t>
      </w:r>
      <w:proofErr w:type="gramEnd"/>
      <w:r>
        <w:t xml:space="preserve">: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commentRangeStart w:id="29"/>
      <w:r w:rsidR="005C6F8A">
        <w:t>is</w:t>
      </w:r>
      <w:r w:rsidR="005C6F8A">
        <w:t xml:space="preserve"> </w:t>
      </w:r>
      <w:r>
        <w:t xml:space="preserve">always used </w:t>
      </w:r>
      <w:commentRangeEnd w:id="29"/>
      <w:r w:rsidR="008C3AB4">
        <w:rPr>
          <w:rStyle w:val="CommentReference"/>
        </w:rPr>
        <w:commentReference w:id="29"/>
      </w:r>
      <w:r>
        <w:t>when running FAST.</w:t>
      </w:r>
    </w:p>
    <w:p w14:paraId="2733C1BD" w14:textId="0FD20019" w:rsidR="004D65DE" w:rsidRDefault="004D65DE" w:rsidP="004A39F6">
      <w:r>
        <w:t xml:space="preserve">If </w:t>
      </w:r>
      <w:proofErr w:type="spellStart"/>
      <w:r w:rsidRPr="004C70AA">
        <w:rPr>
          <w:b/>
        </w:rPr>
        <w:t>CompElast</w:t>
      </w:r>
      <w:proofErr w:type="spellEnd"/>
      <w:r>
        <w:t xml:space="preserve"> is set to </w:t>
      </w:r>
      <w:proofErr w:type="gramStart"/>
      <w:r>
        <w:t>2</w:t>
      </w:r>
      <w:proofErr w:type="gramEnd"/>
      <w:r>
        <w:t>, the blade-related inputs and outputs from the ElastoDyn module are unused, replaced with those available in the BeamDyn module.</w:t>
      </w:r>
      <w:r w:rsidR="00C26C84">
        <w:t xml:space="preserve"> That is, if </w:t>
      </w:r>
      <w:proofErr w:type="spellStart"/>
      <w:r w:rsidR="00C26C84" w:rsidRPr="004C70AA">
        <w:rPr>
          <w:b/>
        </w:rPr>
        <w:t>CompElast</w:t>
      </w:r>
      <w:proofErr w:type="spellEnd"/>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proofErr w:type="spellStart"/>
      <w:r w:rsidR="00C26C84">
        <w:rPr>
          <w:b/>
        </w:rPr>
        <w:t>Edge</w:t>
      </w:r>
      <w:r w:rsidR="00C26C84" w:rsidRPr="00957F38">
        <w:rPr>
          <w:b/>
        </w:rPr>
        <w:t>DOF</w:t>
      </w:r>
      <w:proofErr w:type="spellEnd"/>
      <w:r w:rsidR="00C26C84">
        <w:t>,</w:t>
      </w:r>
      <w:r w:rsidR="00C26C84" w:rsidRPr="00957F38">
        <w:rPr>
          <w:b/>
        </w:rPr>
        <w:t xml:space="preserve"> </w:t>
      </w:r>
      <w:proofErr w:type="spellStart"/>
      <w:r w:rsidR="00C26C84">
        <w:rPr>
          <w:b/>
        </w:rPr>
        <w:t>OoPDefl</w:t>
      </w:r>
      <w:proofErr w:type="spellEnd"/>
      <w:r w:rsidR="00C26C84">
        <w:t>,</w:t>
      </w:r>
      <w:r w:rsidR="00C26C84" w:rsidRPr="00957F38">
        <w:rPr>
          <w:b/>
        </w:rPr>
        <w:t xml:space="preserve"> </w:t>
      </w:r>
      <w:proofErr w:type="spellStart"/>
      <w:r w:rsidR="00C26C84">
        <w:rPr>
          <w:b/>
        </w:rPr>
        <w:t>IPDefl</w:t>
      </w:r>
      <w:proofErr w:type="spellEnd"/>
      <w:r w:rsidR="00C26C84">
        <w:t>,</w:t>
      </w:r>
      <w:r w:rsidR="00C26C84" w:rsidRPr="00957F38">
        <w:rPr>
          <w:b/>
        </w:rPr>
        <w:t xml:space="preserve"> </w:t>
      </w:r>
      <w:proofErr w:type="spellStart"/>
      <w:r w:rsidR="00C26C84">
        <w:rPr>
          <w:b/>
        </w:rPr>
        <w:t>TipRad</w:t>
      </w:r>
      <w:proofErr w:type="spellEnd"/>
      <w:r w:rsidR="00C26C84">
        <w:t>,</w:t>
      </w:r>
      <w:r w:rsidR="00C26C84" w:rsidRPr="00957F38">
        <w:rPr>
          <w:b/>
        </w:rPr>
        <w:t xml:space="preserve"> </w:t>
      </w:r>
      <w:proofErr w:type="spellStart"/>
      <w:r w:rsidR="00C26C84">
        <w:rPr>
          <w:b/>
        </w:rPr>
        <w:t>TipMass</w:t>
      </w:r>
      <w:proofErr w:type="spellEnd"/>
      <w:r w:rsidR="00C26C84">
        <w:rPr>
          <w:b/>
        </w:rPr>
        <w:t>(1-3)</w:t>
      </w:r>
      <w:r w:rsidR="00C26C84">
        <w:t>,</w:t>
      </w:r>
      <w:r w:rsidR="00C26C84" w:rsidRPr="00957F38">
        <w:rPr>
          <w:b/>
        </w:rPr>
        <w:t xml:space="preserve"> </w:t>
      </w:r>
      <w:proofErr w:type="spellStart"/>
      <w:r w:rsidR="00C26C84">
        <w:rPr>
          <w:b/>
        </w:rPr>
        <w:t>BldNodes</w:t>
      </w:r>
      <w:proofErr w:type="spellEnd"/>
      <w:r w:rsidR="00C26C84">
        <w:t>,</w:t>
      </w:r>
      <w:r w:rsidR="00C26C84" w:rsidRPr="00957F38">
        <w:rPr>
          <w:b/>
        </w:rPr>
        <w:t xml:space="preserve"> </w:t>
      </w:r>
      <w:proofErr w:type="spellStart"/>
      <w:r w:rsidR="00C26C84">
        <w:rPr>
          <w:b/>
        </w:rPr>
        <w:t>BldFile</w:t>
      </w:r>
      <w:proofErr w:type="spellEnd"/>
      <w:r w:rsidR="00C26C84">
        <w:rPr>
          <w:b/>
        </w:rPr>
        <w:t>(1-3)</w:t>
      </w:r>
      <w:r w:rsidR="00C26C84">
        <w:t>,</w:t>
      </w:r>
      <w:r w:rsidR="00C26C84" w:rsidRPr="00957F38">
        <w:rPr>
          <w:b/>
        </w:rPr>
        <w:t xml:space="preserve"> </w:t>
      </w:r>
      <w:proofErr w:type="spellStart"/>
      <w:r w:rsidR="00C26C84">
        <w:rPr>
          <w:b/>
        </w:rPr>
        <w:t>NblGages</w:t>
      </w:r>
      <w:proofErr w:type="spellEnd"/>
      <w:r w:rsidR="00C26C84">
        <w:t xml:space="preserve">, and </w:t>
      </w:r>
      <w:proofErr w:type="spellStart"/>
      <w:r w:rsidR="00C26C84">
        <w:rPr>
          <w:b/>
        </w:rPr>
        <w:t>BldGagNd</w:t>
      </w:r>
      <w:proofErr w:type="spellEnd"/>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proofErr w:type="spellStart"/>
      <w:r>
        <w:t>CompInflow</w:t>
      </w:r>
      <w:proofErr w:type="spellEnd"/>
      <w:r>
        <w:t xml:space="preserve">: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proofErr w:type="gramStart"/>
      <w:r>
        <w:t>0</w:t>
      </w:r>
      <w:proofErr w:type="gramEnd"/>
      <w:r>
        <w:t xml:space="preserve">: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 xml:space="preserve">2: Use external wind conditions from </w:t>
      </w:r>
      <w:proofErr w:type="spellStart"/>
      <w:r w:rsidR="00807114">
        <w:t>OpenFOAM</w:t>
      </w:r>
      <w:proofErr w:type="spellEnd"/>
      <w:r w:rsidR="00807114">
        <w:t>/SOWFA</w:t>
      </w:r>
    </w:p>
    <w:p w14:paraId="7AF58CE8" w14:textId="5C4A3C61" w:rsidR="0021627B" w:rsidRDefault="003B713D" w:rsidP="00EA0D40">
      <w:r>
        <w:t xml:space="preserve">In the normal FAST executable, setting </w:t>
      </w:r>
      <w:proofErr w:type="spellStart"/>
      <w:r w:rsidR="0021627B" w:rsidRPr="00F70FC2">
        <w:rPr>
          <w:b/>
        </w:rPr>
        <w:t>CompInflow</w:t>
      </w:r>
      <w:proofErr w:type="spellEnd"/>
      <w:r w:rsidR="0021627B">
        <w:t> = </w:t>
      </w:r>
      <w:proofErr w:type="gramStart"/>
      <w:r w:rsidR="0021627B">
        <w:t>2</w:t>
      </w:r>
      <w:proofErr w:type="gramEnd"/>
      <w:r>
        <w:t xml:space="preserve"> </w:t>
      </w:r>
      <w:r w:rsidR="0061050C">
        <w:t>is not allowed.</w:t>
      </w:r>
    </w:p>
    <w:p w14:paraId="2164B3A1" w14:textId="77777777" w:rsidR="00EF174A" w:rsidRDefault="00EF174A" w:rsidP="00AD1B9B">
      <w:pPr>
        <w:pStyle w:val="Heading4"/>
      </w:pPr>
      <w:proofErr w:type="spellStart"/>
      <w:r>
        <w:t>CompAero</w:t>
      </w:r>
      <w:proofErr w:type="spellEnd"/>
      <w:r>
        <w:t>: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proofErr w:type="spellStart"/>
      <w:r w:rsidRPr="00306F41">
        <w:rPr>
          <w:b/>
        </w:rPr>
        <w:t>CompElast</w:t>
      </w:r>
      <w:proofErr w:type="spellEnd"/>
      <w:r>
        <w:t xml:space="preserve"> is set to 1 and </w:t>
      </w:r>
      <w:proofErr w:type="spellStart"/>
      <w:r w:rsidRPr="00306F41">
        <w:rPr>
          <w:b/>
        </w:rPr>
        <w:t>CompAero</w:t>
      </w:r>
      <w:proofErr w:type="spellEnd"/>
      <w:r>
        <w:t xml:space="preserve"> is set to 1, the blade discretization specified in AeroDyn v14 will be used for discretization of the blade structural model of ElastoDyn (in this case, input </w:t>
      </w:r>
      <w:proofErr w:type="spellStart"/>
      <w:r w:rsidRPr="00306F41">
        <w:rPr>
          <w:b/>
        </w:rPr>
        <w:t>BldNodes</w:t>
      </w:r>
      <w:proofErr w:type="spellEnd"/>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proofErr w:type="spellStart"/>
      <w:r w:rsidRPr="00306F41">
        <w:rPr>
          <w:b/>
        </w:rPr>
        <w:t>CompAero</w:t>
      </w:r>
      <w:proofErr w:type="spellEnd"/>
      <w:r>
        <w:t xml:space="preserve"> is set to </w:t>
      </w:r>
      <w:proofErr w:type="gramStart"/>
      <w:r>
        <w:t>2</w:t>
      </w:r>
      <w:proofErr w:type="gramEnd"/>
      <w:r>
        <w:t xml:space="preserve">,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proofErr w:type="spellStart"/>
      <w:r w:rsidRPr="00306F41">
        <w:rPr>
          <w:b/>
        </w:rPr>
        <w:t>CompElast</w:t>
      </w:r>
      <w:proofErr w:type="spellEnd"/>
      <w:r>
        <w:t xml:space="preserve"> is set to </w:t>
      </w:r>
      <w:proofErr w:type="gramStart"/>
      <w:r>
        <w:t>1</w:t>
      </w:r>
      <w:proofErr w:type="gramEnd"/>
      <w:r>
        <w:t xml:space="preserve"> and </w:t>
      </w:r>
      <w:proofErr w:type="spellStart"/>
      <w:r w:rsidRPr="00306F41">
        <w:rPr>
          <w:b/>
        </w:rPr>
        <w:t>CompAero</w:t>
      </w:r>
      <w:proofErr w:type="spellEnd"/>
      <w:r>
        <w:t xml:space="preserve"> is set to 2, input </w:t>
      </w:r>
      <w:proofErr w:type="spellStart"/>
      <w:r w:rsidRPr="00957F38">
        <w:rPr>
          <w:b/>
        </w:rPr>
        <w:t>PitchAxis</w:t>
      </w:r>
      <w:proofErr w:type="spellEnd"/>
      <w:r>
        <w:t xml:space="preserve"> in the ElastoDyn blade input file is unused because the specification of aerodynamic center in AeroDyn v15 replaces the need for </w:t>
      </w:r>
      <w:proofErr w:type="spellStart"/>
      <w:r w:rsidRPr="00957F38">
        <w:rPr>
          <w:b/>
        </w:rPr>
        <w:t>PitchAxis</w:t>
      </w:r>
      <w:proofErr w:type="spellEnd"/>
      <w:r>
        <w:t>.</w:t>
      </w:r>
    </w:p>
    <w:p w14:paraId="3420D7B5" w14:textId="6309F54E" w:rsidR="004C70AA" w:rsidRDefault="004C70AA" w:rsidP="00460C71">
      <w:r>
        <w:t xml:space="preserve">If </w:t>
      </w:r>
      <w:proofErr w:type="spellStart"/>
      <w:r w:rsidRPr="004C70AA">
        <w:rPr>
          <w:b/>
        </w:rPr>
        <w:t>CompElast</w:t>
      </w:r>
      <w:proofErr w:type="spellEnd"/>
      <w:r>
        <w:t xml:space="preserve"> is set to </w:t>
      </w:r>
      <w:proofErr w:type="gramStart"/>
      <w:r w:rsidR="008831F1">
        <w:t>2</w:t>
      </w:r>
      <w:proofErr w:type="gramEnd"/>
      <w:r>
        <w:t xml:space="preserve">, </w:t>
      </w:r>
      <w:proofErr w:type="spellStart"/>
      <w:r w:rsidRPr="004C70AA">
        <w:rPr>
          <w:b/>
        </w:rPr>
        <w:t>CompAero</w:t>
      </w:r>
      <w:proofErr w:type="spellEnd"/>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proofErr w:type="spellStart"/>
      <w:r>
        <w:t>CompServo</w:t>
      </w:r>
      <w:proofErr w:type="spellEnd"/>
      <w:r>
        <w:t>: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proofErr w:type="spellStart"/>
      <w:r>
        <w:t>CompHydro</w:t>
      </w:r>
      <w:proofErr w:type="spellEnd"/>
      <w:r>
        <w:t>: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proofErr w:type="spellStart"/>
      <w:r>
        <w:rPr>
          <w:b/>
        </w:rPr>
        <w:t>CompHydro</w:t>
      </w:r>
      <w:proofErr w:type="spellEnd"/>
      <w:r>
        <w:t xml:space="preserve"> is </w:t>
      </w:r>
      <w:r w:rsidR="00AB7DAA">
        <w:t xml:space="preserve">not </w:t>
      </w:r>
      <w:r>
        <w:t xml:space="preserve">zero, FAST considers the model to be an offshore system. If </w:t>
      </w:r>
      <w:proofErr w:type="spellStart"/>
      <w:r w:rsidRPr="008343ED">
        <w:rPr>
          <w:b/>
        </w:rPr>
        <w:t>CompSub</w:t>
      </w:r>
      <w:proofErr w:type="spellEnd"/>
      <w:r>
        <w:rPr>
          <w:b/>
        </w:rPr>
        <w:t xml:space="preserve"> </w:t>
      </w:r>
      <w:r>
        <w:t xml:space="preserve">is also non-zero, the offshore system is </w:t>
      </w:r>
      <w:r w:rsidR="00EF33CC">
        <w:t xml:space="preserve">a </w:t>
      </w:r>
      <w:r>
        <w:t>fixed-bottom</w:t>
      </w:r>
      <w:r w:rsidR="00EF33CC">
        <w:t xml:space="preserve"> system</w:t>
      </w:r>
      <w:r>
        <w:t xml:space="preserve">. If </w:t>
      </w:r>
      <w:proofErr w:type="spellStart"/>
      <w:r>
        <w:rPr>
          <w:b/>
        </w:rPr>
        <w:t>CompSub</w:t>
      </w:r>
      <w:proofErr w:type="spellEnd"/>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proofErr w:type="spellStart"/>
      <w:r>
        <w:t>CompSub</w:t>
      </w:r>
      <w:proofErr w:type="spellEnd"/>
      <w:r>
        <w:t>: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proofErr w:type="spellStart"/>
      <w:r>
        <w:t>CompMooring</w:t>
      </w:r>
      <w:proofErr w:type="spellEnd"/>
      <w:r>
        <w:t xml:space="preserve">: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 xml:space="preserve">3: Use </w:t>
      </w:r>
      <w:proofErr w:type="spellStart"/>
      <w:r w:rsidR="00B65334">
        <w:t>MoorDyn</w:t>
      </w:r>
      <w:proofErr w:type="spellEnd"/>
      <w:r w:rsidR="00B65334">
        <w:t xml:space="preserve"> to model a mooring system</w:t>
      </w:r>
      <w:r w:rsidR="00130962">
        <w:br/>
        <w:t xml:space="preserve">4: Use </w:t>
      </w:r>
      <w:proofErr w:type="spellStart"/>
      <w:r w:rsidR="00DA52C8">
        <w:t>OrcaFlexInterface</w:t>
      </w:r>
      <w:proofErr w:type="spellEnd"/>
      <w:r w:rsidR="00130962">
        <w:t xml:space="preserve"> to model a mooring system</w:t>
      </w:r>
    </w:p>
    <w:p w14:paraId="2C13B97B" w14:textId="1AA772E3" w:rsidR="008831F1" w:rsidRDefault="008831F1" w:rsidP="00EF174A">
      <w:r>
        <w:t xml:space="preserve">If </w:t>
      </w:r>
      <w:proofErr w:type="spellStart"/>
      <w:r w:rsidRPr="004C70AA">
        <w:rPr>
          <w:b/>
        </w:rPr>
        <w:t>Comp</w:t>
      </w:r>
      <w:r>
        <w:rPr>
          <w:b/>
        </w:rPr>
        <w:t>Mooring</w:t>
      </w:r>
      <w:proofErr w:type="spellEnd"/>
      <w:r>
        <w:t xml:space="preserve"> is set to </w:t>
      </w:r>
      <w:proofErr w:type="gramStart"/>
      <w:r>
        <w:t>4</w:t>
      </w:r>
      <w:proofErr w:type="gramEnd"/>
      <w:r>
        <w:t xml:space="preserve">, </w:t>
      </w:r>
      <w:proofErr w:type="spellStart"/>
      <w:r w:rsidRPr="004C70AA">
        <w:rPr>
          <w:b/>
        </w:rPr>
        <w:t>Comp</w:t>
      </w:r>
      <w:r>
        <w:rPr>
          <w:b/>
        </w:rPr>
        <w:t>Hydro</w:t>
      </w:r>
      <w:proofErr w:type="spellEnd"/>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proofErr w:type="spellStart"/>
      <w:r>
        <w:t>CompIce</w:t>
      </w:r>
      <w:proofErr w:type="spellEnd"/>
      <w:r>
        <w:t>: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proofErr w:type="spellStart"/>
      <w:r w:rsidRPr="004C70AA">
        <w:rPr>
          <w:b/>
        </w:rPr>
        <w:t>Comp</w:t>
      </w:r>
      <w:r>
        <w:rPr>
          <w:b/>
        </w:rPr>
        <w:t>Ice</w:t>
      </w:r>
      <w:proofErr w:type="spellEnd"/>
      <w:r>
        <w:t xml:space="preserve"> is not zero, both </w:t>
      </w:r>
      <w:proofErr w:type="spellStart"/>
      <w:r w:rsidRPr="004C70AA">
        <w:rPr>
          <w:b/>
        </w:rPr>
        <w:t>Comp</w:t>
      </w:r>
      <w:r>
        <w:rPr>
          <w:b/>
        </w:rPr>
        <w:t>Hydro</w:t>
      </w:r>
      <w:proofErr w:type="spellEnd"/>
      <w:r>
        <w:t xml:space="preserve"> and </w:t>
      </w:r>
      <w:proofErr w:type="spellStart"/>
      <w:r w:rsidRPr="003B713D">
        <w:rPr>
          <w:b/>
        </w:rPr>
        <w:t>CompSub</w:t>
      </w:r>
      <w:proofErr w:type="spellEnd"/>
      <w:r>
        <w:t xml:space="preserve"> must be set to </w:t>
      </w:r>
      <w:proofErr w:type="gramStart"/>
      <w:r>
        <w:t>1</w:t>
      </w:r>
      <w:proofErr w:type="gramEnd"/>
      <w:r>
        <w:t>.</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proofErr w:type="spellStart"/>
      <w:r>
        <w:t>EDFile</w:t>
      </w:r>
      <w:proofErr w:type="spellEnd"/>
      <w:r>
        <w:t>: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proofErr w:type="spellStart"/>
      <w:proofErr w:type="gramStart"/>
      <w:r>
        <w:t>BDBldFile</w:t>
      </w:r>
      <w:proofErr w:type="spellEnd"/>
      <w:r>
        <w:t>(</w:t>
      </w:r>
      <w:proofErr w:type="gramEnd"/>
      <w:r>
        <w:t>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proofErr w:type="spellStart"/>
      <w:r>
        <w:rPr>
          <w:b/>
        </w:rPr>
        <w:t>CompElast</w:t>
      </w:r>
      <w:proofErr w:type="spellEnd"/>
      <w:r>
        <w:t> = </w:t>
      </w:r>
      <w:proofErr w:type="gramStart"/>
      <w:r>
        <w:t>1</w:t>
      </w:r>
      <w:proofErr w:type="gramEnd"/>
      <w:r w:rsidRPr="002C16F5">
        <w:t>.</w:t>
      </w:r>
    </w:p>
    <w:p w14:paraId="2164B3BA" w14:textId="77777777" w:rsidR="00AE564B" w:rsidRDefault="00AE564B" w:rsidP="00AD1B9B">
      <w:pPr>
        <w:pStyle w:val="Heading4"/>
      </w:pPr>
      <w:proofErr w:type="spellStart"/>
      <w:proofErr w:type="gramStart"/>
      <w:r>
        <w:t>BDBldFile</w:t>
      </w:r>
      <w:proofErr w:type="spellEnd"/>
      <w:r>
        <w:t>(</w:t>
      </w:r>
      <w:proofErr w:type="gramEnd"/>
      <w:r>
        <w:t>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rsidRPr="002C16F5">
        <w:t>.</w:t>
      </w:r>
    </w:p>
    <w:p w14:paraId="2164B3BC" w14:textId="77777777" w:rsidR="00AE564B" w:rsidRDefault="00AE564B" w:rsidP="00AD1B9B">
      <w:pPr>
        <w:pStyle w:val="Heading4"/>
      </w:pPr>
      <w:proofErr w:type="spellStart"/>
      <w:proofErr w:type="gramStart"/>
      <w:r>
        <w:t>BDBldFile</w:t>
      </w:r>
      <w:proofErr w:type="spellEnd"/>
      <w:r>
        <w:t>(</w:t>
      </w:r>
      <w:proofErr w:type="gramEnd"/>
      <w:r>
        <w:t>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t xml:space="preserve"> or for two-bladed rotors</w:t>
      </w:r>
      <w:r w:rsidRPr="002C16F5">
        <w:t>.</w:t>
      </w:r>
    </w:p>
    <w:p w14:paraId="5E0D85C9" w14:textId="7CE9CB88" w:rsidR="00F77353" w:rsidRDefault="00F77353" w:rsidP="00F77353">
      <w:pPr>
        <w:pStyle w:val="Heading4"/>
      </w:pPr>
      <w:proofErr w:type="spellStart"/>
      <w:r>
        <w:t>InflowFile</w:t>
      </w:r>
      <w:proofErr w:type="spellEnd"/>
      <w:r>
        <w:t>: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proofErr w:type="spellStart"/>
      <w:r w:rsidRPr="00F70FC2">
        <w:rPr>
          <w:b/>
        </w:rPr>
        <w:t>Comp</w:t>
      </w:r>
      <w:r>
        <w:rPr>
          <w:b/>
        </w:rPr>
        <w:t>Inflow</w:t>
      </w:r>
      <w:proofErr w:type="spellEnd"/>
      <w:r>
        <w:t> = </w:t>
      </w:r>
      <w:proofErr w:type="gramStart"/>
      <w:r w:rsidR="00F70FC2">
        <w:t>1</w:t>
      </w:r>
      <w:proofErr w:type="gramEnd"/>
      <w:r>
        <w:t>.</w:t>
      </w:r>
    </w:p>
    <w:p w14:paraId="2164B3BE" w14:textId="77777777" w:rsidR="001D3CFF" w:rsidRDefault="001D3CFF" w:rsidP="00AD1B9B">
      <w:pPr>
        <w:pStyle w:val="Heading4"/>
      </w:pPr>
      <w:proofErr w:type="spellStart"/>
      <w:r>
        <w:t>AeroFile</w:t>
      </w:r>
      <w:proofErr w:type="spellEnd"/>
      <w:r>
        <w:t>: Name of file containing aerodynamic input parameters [-]</w:t>
      </w:r>
    </w:p>
    <w:p w14:paraId="2164B3BF" w14:textId="76D2FD0D" w:rsidR="004A0F59" w:rsidRPr="00572C86" w:rsidRDefault="001D3CFF" w:rsidP="001D3CFF">
      <w:r>
        <w:t xml:space="preserve">This is the name of the AeroDyn </w:t>
      </w:r>
      <w:r w:rsidR="00ED2DFE">
        <w:t>v14 (</w:t>
      </w:r>
      <w:proofErr w:type="spellStart"/>
      <w:r w:rsidR="00ED2DFE" w:rsidRPr="00FE5E6F">
        <w:rPr>
          <w:b/>
        </w:rPr>
        <w:t>CompAero</w:t>
      </w:r>
      <w:proofErr w:type="spellEnd"/>
      <w:r w:rsidR="00ED2DFE">
        <w:t> = 1) or AeroDyn v15 (</w:t>
      </w:r>
      <w:proofErr w:type="spellStart"/>
      <w:r w:rsidR="00ED2DFE" w:rsidRPr="00FE5E6F">
        <w:rPr>
          <w:b/>
        </w:rPr>
        <w:t>CompAero</w:t>
      </w:r>
      <w:proofErr w:type="spellEnd"/>
      <w:r w:rsidR="00ED2DFE">
        <w:t xml:space="preserve"> = 2) </w:t>
      </w:r>
      <w:r w:rsidR="00EE4134">
        <w:t xml:space="preserve">primary </w:t>
      </w:r>
      <w:r>
        <w:t>inp</w:t>
      </w:r>
      <w:r w:rsidR="002C16F5">
        <w:t xml:space="preserve">ut file. </w:t>
      </w:r>
      <w:r w:rsidR="00ED2DFE">
        <w:t xml:space="preserve">It is not used if </w:t>
      </w:r>
      <w:proofErr w:type="spellStart"/>
      <w:r w:rsidR="00ED2DFE">
        <w:rPr>
          <w:b/>
        </w:rPr>
        <w:t>CompAero</w:t>
      </w:r>
      <w:proofErr w:type="spellEnd"/>
      <w:r w:rsidR="00ED2DFE">
        <w:t> = </w:t>
      </w:r>
      <w:proofErr w:type="gramStart"/>
      <w:r w:rsidR="00ED2DFE">
        <w:t>0</w:t>
      </w:r>
      <w:proofErr w:type="gramEnd"/>
      <w:r w:rsidR="00ED2DFE">
        <w:t>.</w:t>
      </w:r>
    </w:p>
    <w:p w14:paraId="2164B3C0" w14:textId="77777777" w:rsidR="00A82364" w:rsidRDefault="00A82364" w:rsidP="00AD1B9B">
      <w:pPr>
        <w:pStyle w:val="Heading4"/>
      </w:pPr>
      <w:proofErr w:type="spellStart"/>
      <w:r>
        <w:t>ServoFile</w:t>
      </w:r>
      <w:proofErr w:type="spellEnd"/>
      <w:r>
        <w:t>: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proofErr w:type="spellStart"/>
      <w:r w:rsidR="002C16F5">
        <w:rPr>
          <w:b/>
        </w:rPr>
        <w:t>CompServo</w:t>
      </w:r>
      <w:proofErr w:type="spellEnd"/>
      <w:r w:rsidR="00F77353">
        <w:t> = </w:t>
      </w:r>
      <w:proofErr w:type="gramStart"/>
      <w:r w:rsidR="0002006B">
        <w:t>0</w:t>
      </w:r>
      <w:proofErr w:type="gramEnd"/>
      <w:r w:rsidR="002C16F5" w:rsidRPr="002C16F5">
        <w:t>.</w:t>
      </w:r>
    </w:p>
    <w:p w14:paraId="2164B3C2" w14:textId="77777777" w:rsidR="001336DD" w:rsidRDefault="001336DD" w:rsidP="00AD1B9B">
      <w:pPr>
        <w:pStyle w:val="Heading4"/>
      </w:pPr>
      <w:proofErr w:type="spellStart"/>
      <w:r>
        <w:t>HydroFile</w:t>
      </w:r>
      <w:proofErr w:type="spellEnd"/>
      <w:r>
        <w:t>: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proofErr w:type="spellStart"/>
      <w:r w:rsidR="002C16F5">
        <w:rPr>
          <w:b/>
        </w:rPr>
        <w:t>CompHydro</w:t>
      </w:r>
      <w:proofErr w:type="spellEnd"/>
      <w:r w:rsidR="00F77353">
        <w:t> = </w:t>
      </w:r>
      <w:proofErr w:type="gramStart"/>
      <w:r w:rsidR="0002006B">
        <w:t>0</w:t>
      </w:r>
      <w:proofErr w:type="gramEnd"/>
      <w:r w:rsidR="002C16F5" w:rsidRPr="002C16F5">
        <w:t>.</w:t>
      </w:r>
    </w:p>
    <w:p w14:paraId="2164B3C4" w14:textId="77777777" w:rsidR="001336DD" w:rsidRDefault="001336DD" w:rsidP="00AD1B9B">
      <w:pPr>
        <w:pStyle w:val="Heading4"/>
      </w:pPr>
      <w:proofErr w:type="spellStart"/>
      <w:r>
        <w:t>SubFile</w:t>
      </w:r>
      <w:proofErr w:type="spellEnd"/>
      <w:r>
        <w:t xml:space="preserv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proofErr w:type="spellStart"/>
      <w:r w:rsidR="009D29B6">
        <w:rPr>
          <w:b/>
        </w:rPr>
        <w:t>CompSub</w:t>
      </w:r>
      <w:proofErr w:type="spellEnd"/>
      <w:r w:rsidR="00F77353">
        <w:t> = </w:t>
      </w:r>
      <w:proofErr w:type="gramStart"/>
      <w:r w:rsidR="0002006B">
        <w:t>0</w:t>
      </w:r>
      <w:proofErr w:type="gramEnd"/>
      <w:r w:rsidR="009D29B6" w:rsidRPr="002C16F5">
        <w:t>.</w:t>
      </w:r>
    </w:p>
    <w:p w14:paraId="2164B3C6" w14:textId="77777777" w:rsidR="00C22E8D" w:rsidRDefault="00C22E8D" w:rsidP="00AD1B9B">
      <w:pPr>
        <w:pStyle w:val="Heading4"/>
      </w:pPr>
      <w:proofErr w:type="spellStart"/>
      <w:r>
        <w:t>MooringFile</w:t>
      </w:r>
      <w:proofErr w:type="spellEnd"/>
      <w:r>
        <w:t>: Name of file containing mooring system input parameters [-]</w:t>
      </w:r>
    </w:p>
    <w:p w14:paraId="2164B3C7" w14:textId="19DDB19D" w:rsidR="00C22E8D" w:rsidRPr="00B76B55" w:rsidRDefault="00C22E8D" w:rsidP="00C22E8D">
      <w:r>
        <w:t>This is the name of the MAP</w:t>
      </w:r>
      <w:r w:rsidR="00DD7DF7">
        <w:t>++</w:t>
      </w:r>
      <w:r>
        <w:t xml:space="preserve"> (</w:t>
      </w:r>
      <w:proofErr w:type="spellStart"/>
      <w:r w:rsidRPr="00C22E8D">
        <w:rPr>
          <w:b/>
        </w:rPr>
        <w:t>CompMooring</w:t>
      </w:r>
      <w:proofErr w:type="spellEnd"/>
      <w:r w:rsidR="00F77353">
        <w:t> = </w:t>
      </w:r>
      <w:r>
        <w:t>1)</w:t>
      </w:r>
      <w:r w:rsidR="00DD7DF7">
        <w:t>,</w:t>
      </w:r>
      <w:r>
        <w:t xml:space="preserve"> FEAMooring (</w:t>
      </w:r>
      <w:proofErr w:type="spellStart"/>
      <w:r w:rsidRPr="00C22E8D">
        <w:rPr>
          <w:b/>
        </w:rPr>
        <w:t>CompMooring</w:t>
      </w:r>
      <w:proofErr w:type="spellEnd"/>
      <w:r w:rsidR="00F77353">
        <w:t> = </w:t>
      </w:r>
      <w:r>
        <w:t>2)</w:t>
      </w:r>
      <w:r w:rsidR="00DD7DF7">
        <w:t xml:space="preserve">, </w:t>
      </w:r>
      <w:proofErr w:type="spellStart"/>
      <w:r w:rsidR="00DD7DF7">
        <w:t>MoorDyn</w:t>
      </w:r>
      <w:proofErr w:type="spellEnd"/>
      <w:r w:rsidR="00DD7DF7">
        <w:t xml:space="preserve"> (</w:t>
      </w:r>
      <w:proofErr w:type="spellStart"/>
      <w:r w:rsidR="00DD7DF7" w:rsidRPr="00C22E8D">
        <w:rPr>
          <w:b/>
        </w:rPr>
        <w:t>CompMooring</w:t>
      </w:r>
      <w:proofErr w:type="spellEnd"/>
      <w:r w:rsidR="00F77353">
        <w:t> = </w:t>
      </w:r>
      <w:r w:rsidR="00DD7DF7">
        <w:t>3)</w:t>
      </w:r>
      <w:r w:rsidR="00ED2DFE">
        <w:t>,</w:t>
      </w:r>
      <w:r>
        <w:t xml:space="preserve"> </w:t>
      </w:r>
      <w:r w:rsidR="0037777E">
        <w:t xml:space="preserve">or </w:t>
      </w:r>
      <w:proofErr w:type="spellStart"/>
      <w:r w:rsidR="0037777E">
        <w:t>OrcaFlexInterface</w:t>
      </w:r>
      <w:proofErr w:type="spellEnd"/>
      <w:r w:rsidR="0037777E">
        <w:t xml:space="preserve"> (</w:t>
      </w:r>
      <w:proofErr w:type="spellStart"/>
      <w:r w:rsidR="0037777E">
        <w:rPr>
          <w:b/>
        </w:rPr>
        <w:t>CompMooring</w:t>
      </w:r>
      <w:proofErr w:type="spellEnd"/>
      <w:r w:rsidR="0037777E">
        <w:t xml:space="preserve"> = 4) </w:t>
      </w:r>
      <w:r w:rsidR="00EE4134">
        <w:t xml:space="preserve">primary </w:t>
      </w:r>
      <w:r>
        <w:t xml:space="preserve">input file. It is </w:t>
      </w:r>
      <w:r w:rsidR="001A778F">
        <w:t>not used</w:t>
      </w:r>
      <w:r>
        <w:t xml:space="preserve"> if </w:t>
      </w:r>
      <w:proofErr w:type="spellStart"/>
      <w:r>
        <w:rPr>
          <w:b/>
        </w:rPr>
        <w:t>CompMooring</w:t>
      </w:r>
      <w:proofErr w:type="spellEnd"/>
      <w:r w:rsidR="00F77353">
        <w:t> = </w:t>
      </w:r>
      <w:proofErr w:type="gramStart"/>
      <w:r>
        <w:t>0</w:t>
      </w:r>
      <w:proofErr w:type="gramEnd"/>
      <w:r w:rsidRPr="002C16F5">
        <w:t>.</w:t>
      </w:r>
    </w:p>
    <w:p w14:paraId="2164B3C8" w14:textId="77777777" w:rsidR="00EB34CB" w:rsidRDefault="00EB34CB" w:rsidP="00AD1B9B">
      <w:pPr>
        <w:pStyle w:val="Heading4"/>
      </w:pPr>
      <w:proofErr w:type="spellStart"/>
      <w:r>
        <w:t>IceFile</w:t>
      </w:r>
      <w:proofErr w:type="spellEnd"/>
      <w:r>
        <w:t>: Name of file containing ice input parameters [-]</w:t>
      </w:r>
    </w:p>
    <w:p w14:paraId="2164B3C9" w14:textId="0C2CB39B" w:rsidR="00EB34CB" w:rsidRPr="00B76B55" w:rsidRDefault="00EB34CB" w:rsidP="00EB34CB">
      <w:r>
        <w:t>This is the name of the IceFloe (</w:t>
      </w:r>
      <w:proofErr w:type="spellStart"/>
      <w:r w:rsidRPr="00C22E8D">
        <w:rPr>
          <w:b/>
        </w:rPr>
        <w:t>Comp</w:t>
      </w:r>
      <w:r>
        <w:rPr>
          <w:b/>
        </w:rPr>
        <w:t>Ice</w:t>
      </w:r>
      <w:proofErr w:type="spellEnd"/>
      <w:r w:rsidR="00F77353">
        <w:t> = </w:t>
      </w:r>
      <w:r>
        <w:t>1) or IceDyn (</w:t>
      </w:r>
      <w:proofErr w:type="spellStart"/>
      <w:r w:rsidRPr="00C22E8D">
        <w:rPr>
          <w:b/>
        </w:rPr>
        <w:t>Comp</w:t>
      </w:r>
      <w:r>
        <w:rPr>
          <w:b/>
        </w:rPr>
        <w:t>Ice</w:t>
      </w:r>
      <w:proofErr w:type="spellEnd"/>
      <w:r w:rsidR="00F77353">
        <w:t> = </w:t>
      </w:r>
      <w:r>
        <w:t xml:space="preserve">2) </w:t>
      </w:r>
      <w:r w:rsidR="00EE4134">
        <w:t xml:space="preserve">primary </w:t>
      </w:r>
      <w:r>
        <w:t xml:space="preserve">input file. It is not used if </w:t>
      </w:r>
      <w:proofErr w:type="spellStart"/>
      <w:r w:rsidRPr="00C22E8D">
        <w:rPr>
          <w:b/>
        </w:rPr>
        <w:t>Comp</w:t>
      </w:r>
      <w:r>
        <w:rPr>
          <w:b/>
        </w:rPr>
        <w:t>Ice</w:t>
      </w:r>
      <w:proofErr w:type="spellEnd"/>
      <w:r w:rsidR="00F77353">
        <w:t> = </w:t>
      </w:r>
      <w:proofErr w:type="gramStart"/>
      <w:r>
        <w:t>0</w:t>
      </w:r>
      <w:proofErr w:type="gramEnd"/>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proofErr w:type="spellStart"/>
      <w:r>
        <w:t>SumPrint</w:t>
      </w:r>
      <w:proofErr w:type="spellEnd"/>
      <w:r>
        <w:t xml:space="preserve">: </w:t>
      </w:r>
      <w:r w:rsidR="00066DFD">
        <w:t>Print summary data to “&lt;</w:t>
      </w:r>
      <w:proofErr w:type="spellStart"/>
      <w:r w:rsidR="00066DFD">
        <w:t>RootName</w:t>
      </w:r>
      <w:proofErr w:type="spellEnd"/>
      <w:r w:rsidR="00066DFD">
        <w:t>&gt;.sum” [T/F]</w:t>
      </w:r>
    </w:p>
    <w:p w14:paraId="2164B3CD" w14:textId="6746E478" w:rsidR="00066DFD" w:rsidRPr="00616C1F" w:rsidRDefault="00066DFD" w:rsidP="00066DFD">
      <w:r>
        <w:t>When set to “</w:t>
      </w:r>
      <w:r w:rsidR="001D0806">
        <w:t>True</w:t>
      </w:r>
      <w:r>
        <w:t>”, FAST will generate a file named “&lt;</w:t>
      </w:r>
      <w:proofErr w:type="spellStart"/>
      <w:r>
        <w:t>RootName</w:t>
      </w:r>
      <w:proofErr w:type="spellEnd"/>
      <w:r>
        <w:t>&gt;.sum”.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proofErr w:type="spellStart"/>
      <w:r w:rsidR="00616C1F">
        <w:rPr>
          <w:b/>
        </w:rPr>
        <w:t>SumPrint</w:t>
      </w:r>
      <w:proofErr w:type="spellEnd"/>
      <w:r w:rsidR="00616C1F">
        <w:rPr>
          <w:b/>
        </w:rPr>
        <w:t xml:space="preserve"> </w:t>
      </w:r>
      <w:r w:rsidR="00616C1F">
        <w:t>is “</w:t>
      </w:r>
      <w:r w:rsidR="001D0806">
        <w:t>False</w:t>
      </w:r>
      <w:r w:rsidR="00616C1F">
        <w:t>”, no summary file will be generated.</w:t>
      </w:r>
    </w:p>
    <w:p w14:paraId="2164B3CE" w14:textId="77777777" w:rsidR="00616C1F" w:rsidRDefault="00616C1F" w:rsidP="00AD1B9B">
      <w:pPr>
        <w:pStyle w:val="Heading4"/>
      </w:pPr>
      <w:proofErr w:type="spellStart"/>
      <w:r>
        <w:t>SttsTime</w:t>
      </w:r>
      <w:proofErr w:type="spellEnd"/>
      <w:r>
        <w:t>: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proofErr w:type="spellStart"/>
      <w:r>
        <w:rPr>
          <w:b/>
        </w:rPr>
        <w:t>SttsTime</w:t>
      </w:r>
      <w:proofErr w:type="spellEnd"/>
      <w:r>
        <w:t xml:space="preserve"> sets how frequently this message is updated. For example, if </w:t>
      </w:r>
      <w:proofErr w:type="spellStart"/>
      <w:r>
        <w:rPr>
          <w:b/>
        </w:rPr>
        <w:t>SttsTime</w:t>
      </w:r>
      <w:proofErr w:type="spellEnd"/>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proofErr w:type="spellStart"/>
      <w:r>
        <w:t>ChkptTime</w:t>
      </w:r>
      <w:proofErr w:type="spellEnd"/>
      <w:r>
        <w:t xml:space="preserv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proofErr w:type="spellStart"/>
      <w:r w:rsidRPr="00AD1B9B">
        <w:rPr>
          <w:b/>
        </w:rPr>
        <w:t>ChkptTime</w:t>
      </w:r>
      <w:proofErr w:type="spellEnd"/>
      <w:r>
        <w:t xml:space="preserve"> to be larger than the simulation time, </w:t>
      </w:r>
      <w:proofErr w:type="spellStart"/>
      <w:r w:rsidRPr="00AD1B9B">
        <w:rPr>
          <w:b/>
        </w:rPr>
        <w:t>TMax</w:t>
      </w:r>
      <w:proofErr w:type="spellEnd"/>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A87DA2">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A87DA2">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proofErr w:type="spellStart"/>
      <w:r w:rsidR="00E050C3">
        <w:rPr>
          <w:b/>
        </w:rPr>
        <w:t>ChkptTime</w:t>
      </w:r>
      <w:proofErr w:type="spellEnd"/>
      <w:r w:rsidR="00E050C3">
        <w:t xml:space="preserve"> </w:t>
      </w:r>
      <w:r w:rsidR="001B7F07">
        <w:t>is ignored in the FAST-Simulink interface</w:t>
      </w:r>
      <w:r w:rsidR="00C74358">
        <w:t xml:space="preserve">, and </w:t>
      </w:r>
      <w:r w:rsidR="0014681B">
        <w:t xml:space="preserve">must be larger than </w:t>
      </w:r>
      <w:proofErr w:type="spellStart"/>
      <w:r w:rsidR="0014681B">
        <w:rPr>
          <w:b/>
        </w:rPr>
        <w:t>TMax</w:t>
      </w:r>
      <w:proofErr w:type="spellEnd"/>
      <w:r w:rsidR="0014681B">
        <w:rPr>
          <w:b/>
        </w:rPr>
        <w:t xml:space="preserve"> </w:t>
      </w:r>
      <w:r w:rsidR="0014681B">
        <w:t>when</w:t>
      </w:r>
      <w:r w:rsidR="00E050C3">
        <w:t xml:space="preserve"> using the FAST-</w:t>
      </w:r>
      <w:proofErr w:type="spellStart"/>
      <w:r w:rsidR="00E050C3">
        <w:t>OrcaFlex</w:t>
      </w:r>
      <w:proofErr w:type="spellEnd"/>
      <w:r w:rsidR="00E050C3">
        <w:t xml:space="preserve"> interface (</w:t>
      </w:r>
      <w:proofErr w:type="spellStart"/>
      <w:r w:rsidR="00C74358">
        <w:rPr>
          <w:b/>
        </w:rPr>
        <w:t>CompMooring</w:t>
      </w:r>
      <w:proofErr w:type="spellEnd"/>
      <w:r w:rsidR="00C74358">
        <w:t> = 4</w:t>
      </w:r>
      <w:r w:rsidR="00E050C3">
        <w:t>)</w:t>
      </w:r>
      <w:r w:rsidR="00C74358">
        <w:t>.</w:t>
      </w:r>
    </w:p>
    <w:p w14:paraId="2164B3D1" w14:textId="77777777" w:rsidR="00C84D03" w:rsidRDefault="00C84D03" w:rsidP="00AD1B9B">
      <w:pPr>
        <w:pStyle w:val="Heading4"/>
      </w:pPr>
      <w:proofErr w:type="spellStart"/>
      <w:r>
        <w:t>DT_Out</w:t>
      </w:r>
      <w:proofErr w:type="spellEnd"/>
      <w:r>
        <w: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proofErr w:type="spellStart"/>
      <w:r>
        <w:rPr>
          <w:b/>
        </w:rPr>
        <w:t>DT_Out</w:t>
      </w:r>
      <w:proofErr w:type="spellEnd"/>
      <w:r>
        <w:rPr>
          <w:b/>
        </w:rPr>
        <w:t xml:space="preserve"> </w:t>
      </w:r>
      <w:r>
        <w:t xml:space="preserve">must be an integer multiple of </w:t>
      </w:r>
      <w:r>
        <w:rPr>
          <w:b/>
        </w:rPr>
        <w:t>DT</w:t>
      </w:r>
      <w:r w:rsidRPr="005D3EE2">
        <w:t>.</w:t>
      </w:r>
      <w:r w:rsidR="005D3EE2" w:rsidRPr="005D3EE2">
        <w:t xml:space="preserve"> Alternatively,</w:t>
      </w:r>
      <w:r w:rsidR="005D3EE2">
        <w:t xml:space="preserve"> </w:t>
      </w:r>
      <w:proofErr w:type="spellStart"/>
      <w:r w:rsidR="005D3EE2" w:rsidRPr="00A63FD7">
        <w:rPr>
          <w:b/>
        </w:rPr>
        <w:t>DT_Out</w:t>
      </w:r>
      <w:proofErr w:type="spellEnd"/>
      <w:r w:rsidR="005D3EE2">
        <w:t xml:space="preserve"> can be entered as</w:t>
      </w:r>
      <w:r w:rsidR="005D3EE2" w:rsidRPr="005D3EE2">
        <w:t xml:space="preserve"> the string “default”, which will set </w:t>
      </w:r>
      <w:proofErr w:type="spellStart"/>
      <w:r w:rsidR="005D3EE2">
        <w:rPr>
          <w:b/>
        </w:rPr>
        <w:t>DT_Out</w:t>
      </w:r>
      <w:proofErr w:type="spellEnd"/>
      <w:r w:rsidR="005D3EE2" w:rsidRPr="005D3EE2">
        <w:t> = </w:t>
      </w:r>
      <w:r w:rsidR="005D3EE2">
        <w:rPr>
          <w:b/>
        </w:rPr>
        <w:t>DT</w:t>
      </w:r>
      <w:r w:rsidR="005D3EE2" w:rsidRPr="005D3EE2">
        <w:t>.</w:t>
      </w:r>
    </w:p>
    <w:p w14:paraId="2164B3D3" w14:textId="77777777" w:rsidR="00E371BB" w:rsidRDefault="00E371BB" w:rsidP="00AD1B9B">
      <w:pPr>
        <w:pStyle w:val="Heading4"/>
      </w:pPr>
      <w:proofErr w:type="spellStart"/>
      <w:r>
        <w:t>TStart</w:t>
      </w:r>
      <w:proofErr w:type="spellEnd"/>
      <w:r>
        <w: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proofErr w:type="spellStart"/>
      <w:r w:rsidR="00543B79">
        <w:rPr>
          <w:b/>
        </w:rPr>
        <w:t>TStart</w:t>
      </w:r>
      <w:proofErr w:type="spellEnd"/>
      <w:r w:rsidR="00543B79">
        <w:rPr>
          <w:b/>
        </w:rPr>
        <w:t xml:space="preserve"> </w:t>
      </w:r>
      <w:r w:rsidR="00543B79" w:rsidRPr="00543B79">
        <w:t>seconds</w:t>
      </w:r>
      <w:r w:rsidR="00543B79">
        <w:rPr>
          <w:b/>
        </w:rPr>
        <w:t xml:space="preserve"> </w:t>
      </w:r>
      <w:r w:rsidR="00543B79">
        <w:t xml:space="preserve">if </w:t>
      </w:r>
      <w:proofErr w:type="spellStart"/>
      <w:r w:rsidR="00543B79">
        <w:rPr>
          <w:b/>
        </w:rPr>
        <w:t>TStart</w:t>
      </w:r>
      <w:proofErr w:type="spellEnd"/>
      <w:r w:rsidR="00543B79">
        <w:rPr>
          <w:b/>
        </w:rPr>
        <w:t xml:space="preserve"> </w:t>
      </w:r>
      <w:r w:rsidR="00543B79">
        <w:t xml:space="preserve">is not an integer multiple of </w:t>
      </w:r>
      <w:proofErr w:type="spellStart"/>
      <w:r w:rsidR="00543B79">
        <w:rPr>
          <w:b/>
        </w:rPr>
        <w:t>DT_Out</w:t>
      </w:r>
      <w:proofErr w:type="spellEnd"/>
      <w:r>
        <w:rPr>
          <w:b/>
        </w:rPr>
        <w:t>.</w:t>
      </w:r>
    </w:p>
    <w:p w14:paraId="2164B3D5" w14:textId="77777777" w:rsidR="007C61F5" w:rsidRDefault="007C61F5" w:rsidP="00AD1B9B">
      <w:pPr>
        <w:pStyle w:val="Heading4"/>
      </w:pPr>
      <w:proofErr w:type="spellStart"/>
      <w:r>
        <w:t>OutFileFmt</w:t>
      </w:r>
      <w:proofErr w:type="spellEnd"/>
      <w:r>
        <w:t xml:space="preserve">: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proofErr w:type="spellStart"/>
      <w:r w:rsidRPr="00441220">
        <w:rPr>
          <w:b/>
        </w:rPr>
        <w:t>OutFileFmt</w:t>
      </w:r>
      <w:proofErr w:type="spellEnd"/>
      <w:r>
        <w:t xml:space="preserve"> is </w:t>
      </w:r>
      <w:proofErr w:type="gramStart"/>
      <w:r>
        <w:t>1</w:t>
      </w:r>
      <w:proofErr w:type="gramEnd"/>
      <w:r>
        <w:t xml:space="preserve">, only a text file will be written. If </w:t>
      </w:r>
      <w:proofErr w:type="spellStart"/>
      <w:r w:rsidRPr="00441220">
        <w:rPr>
          <w:b/>
        </w:rPr>
        <w:t>OutFileFmt</w:t>
      </w:r>
      <w:proofErr w:type="spellEnd"/>
      <w:r>
        <w:t xml:space="preserve"> is </w:t>
      </w:r>
      <w:proofErr w:type="gramStart"/>
      <w:r>
        <w:t>2</w:t>
      </w:r>
      <w:proofErr w:type="gramEnd"/>
      <w:r>
        <w:t xml:space="preserve">, only a binary file will be written. If </w:t>
      </w:r>
      <w:proofErr w:type="spellStart"/>
      <w:r w:rsidRPr="00441220">
        <w:rPr>
          <w:b/>
        </w:rPr>
        <w:t>OutFileFmt</w:t>
      </w:r>
      <w:proofErr w:type="spellEnd"/>
      <w:r>
        <w:t xml:space="preserve"> is </w:t>
      </w:r>
      <w:proofErr w:type="gramStart"/>
      <w:r>
        <w:t>3</w:t>
      </w:r>
      <w:proofErr w:type="gramEnd"/>
      <w:r>
        <w:t>,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proofErr w:type="spellStart"/>
      <w:r w:rsidR="00FE538B" w:rsidRPr="004C66D0">
        <w:rPr>
          <w:b/>
        </w:rPr>
        <w:t>OutFmt</w:t>
      </w:r>
      <w:proofErr w:type="spellEnd"/>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proofErr w:type="spellStart"/>
      <w:r>
        <w:t>SimulationToolbox</w:t>
      </w:r>
      <w:proofErr w:type="spellEnd"/>
      <w:r w:rsidR="00A03338">
        <w:t>/</w:t>
      </w:r>
      <w:r>
        <w:t>Utilities</w:t>
      </w:r>
      <w:r w:rsidR="00A03338">
        <w:t>/</w:t>
      </w:r>
      <w:proofErr w:type="spellStart"/>
      <w:r>
        <w:t>ReadFASTbinary.m</w:t>
      </w:r>
      <w:proofErr w:type="spellEnd"/>
      <w:r>
        <w:t>)</w:t>
      </w:r>
      <w:r w:rsidR="00352D3A">
        <w:t xml:space="preserve">. </w:t>
      </w:r>
      <w:r w:rsidR="00A06914">
        <w:t xml:space="preserve">Python code to read </w:t>
      </w:r>
      <w:r w:rsidR="00FE33DE">
        <w:t>FAST output</w:t>
      </w:r>
      <w:r w:rsidR="00A06914">
        <w:t xml:space="preserve"> files exists in WISDEM’s </w:t>
      </w:r>
      <w:hyperlink r:id="rId35" w:history="1">
        <w:proofErr w:type="spellStart"/>
        <w:r w:rsidR="00A06914" w:rsidRPr="00A06914">
          <w:rPr>
            <w:rStyle w:val="Hyperlink"/>
          </w:rPr>
          <w:t>AeroelasticSE</w:t>
        </w:r>
        <w:proofErr w:type="spellEnd"/>
        <w:r w:rsidR="00A06914" w:rsidRPr="00A06914">
          <w:rPr>
            <w:rStyle w:val="Hyperlink"/>
          </w:rPr>
          <w:t xml:space="preserve"> </w:t>
        </w:r>
      </w:hyperlink>
      <w:r w:rsidR="00A06914">
        <w:t xml:space="preserve">repository. </w:t>
      </w:r>
      <w:r w:rsidR="00352D3A">
        <w:t xml:space="preserve">The NREL post-processors </w:t>
      </w:r>
      <w:hyperlink r:id="rId36" w:history="1">
        <w:r w:rsidR="00352D3A" w:rsidRPr="008429AE">
          <w:rPr>
            <w:rStyle w:val="Hyperlink"/>
          </w:rPr>
          <w:t>Crunch</w:t>
        </w:r>
      </w:hyperlink>
      <w:r w:rsidR="00352D3A">
        <w:t xml:space="preserve"> and </w:t>
      </w:r>
      <w:hyperlink r:id="rId37" w:history="1">
        <w:proofErr w:type="spellStart"/>
        <w:r w:rsidR="00352D3A" w:rsidRPr="008429AE">
          <w:rPr>
            <w:rStyle w:val="Hyperlink"/>
          </w:rPr>
          <w:t>MCrunch</w:t>
        </w:r>
        <w:proofErr w:type="spellEnd"/>
      </w:hyperlink>
      <w:r w:rsidR="002119FB">
        <w:t xml:space="preserve"> </w:t>
      </w:r>
      <w:r w:rsidR="00352D3A">
        <w:t>can also read these binary files.</w:t>
      </w:r>
    </w:p>
    <w:p w14:paraId="2164B3DA" w14:textId="77777777" w:rsidR="00441220" w:rsidRDefault="00441220" w:rsidP="00AD1B9B">
      <w:pPr>
        <w:pStyle w:val="Heading4"/>
      </w:pPr>
      <w:proofErr w:type="spellStart"/>
      <w:r>
        <w:t>TabDelim</w:t>
      </w:r>
      <w:proofErr w:type="spellEnd"/>
      <w:r>
        <w:t>: Use tab delimiters in text tabular output file? [T/F]</w:t>
      </w:r>
    </w:p>
    <w:p w14:paraId="2164B3DB" w14:textId="10A5FC6D" w:rsidR="00441220" w:rsidRPr="00441220" w:rsidRDefault="00AB6BDA" w:rsidP="00441220">
      <w:r>
        <w:t xml:space="preserve">When </w:t>
      </w:r>
      <w:proofErr w:type="spellStart"/>
      <w:r w:rsidR="00441220">
        <w:rPr>
          <w:b/>
        </w:rPr>
        <w:t>OutFileFmt</w:t>
      </w:r>
      <w:proofErr w:type="spellEnd"/>
      <w:r w:rsidR="00D173FD">
        <w:rPr>
          <w:b/>
        </w:rPr>
        <w:t> </w:t>
      </w:r>
      <w:r w:rsidR="00441220">
        <w:t>=</w:t>
      </w:r>
      <w:r w:rsidR="00D173FD">
        <w:t> </w:t>
      </w:r>
      <w:proofErr w:type="gramStart"/>
      <w:r w:rsidR="00441220">
        <w:t>1</w:t>
      </w:r>
      <w:proofErr w:type="gramEnd"/>
      <w:r w:rsidR="00441220">
        <w:t xml:space="preserve"> or 3, setting </w:t>
      </w:r>
      <w:proofErr w:type="spellStart"/>
      <w:r w:rsidR="00441220">
        <w:rPr>
          <w:b/>
        </w:rPr>
        <w:t>TabDelim</w:t>
      </w:r>
      <w:proofErr w:type="spellEnd"/>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proofErr w:type="spellStart"/>
      <w:r w:rsidR="00D173FD">
        <w:rPr>
          <w:b/>
        </w:rPr>
        <w:t>OutFileFmt</w:t>
      </w:r>
      <w:proofErr w:type="spellEnd"/>
      <w:r w:rsidR="00D173FD">
        <w:rPr>
          <w:b/>
        </w:rPr>
        <w:t> </w:t>
      </w:r>
      <w:r w:rsidR="00D173FD">
        <w:t>= </w:t>
      </w:r>
      <w:proofErr w:type="gramStart"/>
      <w:r w:rsidR="00441220">
        <w:t>2</w:t>
      </w:r>
      <w:proofErr w:type="gramEnd"/>
      <w:r w:rsidR="00441220">
        <w:t xml:space="preserve">, </w:t>
      </w:r>
      <w:proofErr w:type="spellStart"/>
      <w:r w:rsidR="00441220">
        <w:rPr>
          <w:b/>
        </w:rPr>
        <w:t>TabDelim</w:t>
      </w:r>
      <w:proofErr w:type="spellEnd"/>
      <w:r w:rsidR="00441220">
        <w:t xml:space="preserve"> has no effect.</w:t>
      </w:r>
    </w:p>
    <w:p w14:paraId="2164B3DC" w14:textId="77777777" w:rsidR="00AB6BDA" w:rsidRDefault="00AB6BDA" w:rsidP="00AD1B9B">
      <w:pPr>
        <w:pStyle w:val="Heading4"/>
      </w:pPr>
      <w:proofErr w:type="spellStart"/>
      <w:r>
        <w:t>OutFmt</w:t>
      </w:r>
      <w:proofErr w:type="spellEnd"/>
      <w:r>
        <w:t>: Format used for text tabular output, excluding the time channel [-]</w:t>
      </w:r>
    </w:p>
    <w:p w14:paraId="2164B3DE" w14:textId="2E65DB20" w:rsidR="00AB6BDA" w:rsidRDefault="00AB6BDA" w:rsidP="00460C71">
      <w:r>
        <w:t xml:space="preserve">When </w:t>
      </w:r>
      <w:proofErr w:type="spellStart"/>
      <w:r w:rsidR="00D173FD">
        <w:rPr>
          <w:b/>
        </w:rPr>
        <w:t>OutFileFmt</w:t>
      </w:r>
      <w:proofErr w:type="spellEnd"/>
      <w:r w:rsidR="00D173FD">
        <w:t> = </w:t>
      </w:r>
      <w:proofErr w:type="gramStart"/>
      <w:r>
        <w:t>1</w:t>
      </w:r>
      <w:proofErr w:type="gramEnd"/>
      <w:r>
        <w:t xml:space="preserve"> or 3, FAST will use </w:t>
      </w:r>
      <w:proofErr w:type="spellStart"/>
      <w:r>
        <w:rPr>
          <w:b/>
        </w:rPr>
        <w:t>OutFmt</w:t>
      </w:r>
      <w:proofErr w:type="spellEnd"/>
      <w:r>
        <w:rPr>
          <w:b/>
        </w:rPr>
        <w:t xml:space="preserve"> </w:t>
      </w:r>
      <w:r w:rsidRPr="00AB6BDA">
        <w:t>to format</w:t>
      </w:r>
      <w:r>
        <w:rPr>
          <w:b/>
        </w:rPr>
        <w:t xml:space="preserve"> </w:t>
      </w:r>
      <w:r w:rsidRPr="00AB6BDA">
        <w:t>the</w:t>
      </w:r>
      <w:r>
        <w:t xml:space="preserve"> channels printed in the text tabular output file. </w:t>
      </w:r>
      <w:proofErr w:type="spellStart"/>
      <w:r>
        <w:rPr>
          <w:b/>
        </w:rPr>
        <w:t>OutFmt</w:t>
      </w:r>
      <w:proofErr w:type="spellEnd"/>
      <w:r>
        <w:rPr>
          <w:b/>
        </w:rPr>
        <w:t xml:space="preserve">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proofErr w:type="spellStart"/>
      <w:r>
        <w:rPr>
          <w:b/>
        </w:rPr>
        <w:t>OutFmt</w:t>
      </w:r>
      <w:proofErr w:type="spellEnd"/>
      <w:r>
        <w:t xml:space="preserve"> to be “ES10.3E2”.</w:t>
      </w:r>
      <w:r w:rsidR="00B405B9">
        <w:t xml:space="preserve"> </w:t>
      </w:r>
      <w:r>
        <w:t xml:space="preserve">If </w:t>
      </w:r>
      <w:proofErr w:type="spellStart"/>
      <w:r>
        <w:rPr>
          <w:b/>
        </w:rPr>
        <w:t>OutFileFmt</w:t>
      </w:r>
      <w:proofErr w:type="spellEnd"/>
      <w:r w:rsidR="00AF0E6F">
        <w:rPr>
          <w:b/>
        </w:rPr>
        <w:t> </w:t>
      </w:r>
      <w:r>
        <w:t>=</w:t>
      </w:r>
      <w:r w:rsidR="00AF0E6F">
        <w:t> </w:t>
      </w:r>
      <w:proofErr w:type="gramStart"/>
      <w:r>
        <w:t>2</w:t>
      </w:r>
      <w:proofErr w:type="gramEnd"/>
      <w:r>
        <w:t xml:space="preserve">, </w:t>
      </w:r>
      <w:proofErr w:type="spellStart"/>
      <w:r w:rsidRPr="00AB6BDA">
        <w:rPr>
          <w:b/>
        </w:rPr>
        <w:t>OutFmt</w:t>
      </w:r>
      <w:proofErr w:type="spellEnd"/>
      <w:r>
        <w:t xml:space="preserve"> has no effect.</w:t>
      </w:r>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8" w:history="1">
        <w:r w:rsidR="003D203B" w:rsidRPr="003D203B">
          <w:rPr>
            <w:rStyle w:val="Hyperlink"/>
          </w:rPr>
          <w:t xml:space="preserve">Visualization </w:t>
        </w:r>
        <w:proofErr w:type="spellStart"/>
        <w:r w:rsidR="003D203B" w:rsidRPr="003D203B">
          <w:rPr>
            <w:rStyle w:val="Hyperlink"/>
          </w:rPr>
          <w:t>ToolKit</w:t>
        </w:r>
        <w:proofErr w:type="spellEnd"/>
        <w:r w:rsidR="003D203B" w:rsidRPr="003D203B">
          <w:rPr>
            <w:rStyle w:val="Hyperlink"/>
          </w:rPr>
          <w:t xml:space="preserve">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39" w:history="1">
        <w:proofErr w:type="spellStart"/>
        <w:r w:rsidR="007567BB" w:rsidRPr="003D203B">
          <w:rPr>
            <w:rStyle w:val="Hyperlink"/>
          </w:rPr>
          <w:t>ParaView</w:t>
        </w:r>
        <w:proofErr w:type="spellEnd"/>
      </w:hyperlink>
      <w:r w:rsidR="007567BB">
        <w:t xml:space="preserve"> </w:t>
      </w:r>
      <w:r w:rsidR="003D203B">
        <w:t>or</w:t>
      </w:r>
      <w:r w:rsidR="007567BB">
        <w:t xml:space="preserve"> </w:t>
      </w:r>
      <w:hyperlink r:id="rId40" w:history="1">
        <w:proofErr w:type="spellStart"/>
        <w:r w:rsidR="007567BB" w:rsidRPr="003D203B">
          <w:rPr>
            <w:rStyle w:val="Hyperlink"/>
          </w:rPr>
          <w:t>VisIt</w:t>
        </w:r>
        <w:proofErr w:type="spellEnd"/>
      </w:hyperlink>
      <w:r w:rsidR="007567BB">
        <w:t>.</w:t>
      </w:r>
    </w:p>
    <w:p w14:paraId="3C84C0EA" w14:textId="4A6DCA6F" w:rsidR="00B16FD8" w:rsidRDefault="00B16FD8" w:rsidP="008B7E20">
      <w:pPr>
        <w:pStyle w:val="Heading4"/>
      </w:pPr>
      <w:proofErr w:type="spellStart"/>
      <w:r w:rsidRPr="00B16FD8">
        <w:t>WrVTK</w:t>
      </w:r>
      <w:proofErr w:type="spellEnd"/>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111FD371" w:rsidR="00B16FD8" w:rsidRDefault="00B16FD8">
      <w:r>
        <w:t xml:space="preserve">When </w:t>
      </w:r>
      <w:proofErr w:type="spellStart"/>
      <w:r w:rsidR="00C202D9" w:rsidRPr="008B7E20">
        <w:rPr>
          <w:b/>
        </w:rPr>
        <w:t>WrVTK</w:t>
      </w:r>
      <w:proofErr w:type="spellEnd"/>
      <w:r w:rsidR="00C202D9">
        <w:t> = </w:t>
      </w:r>
      <w:proofErr w:type="gramStart"/>
      <w:r w:rsidR="00C202D9">
        <w:t>0</w:t>
      </w:r>
      <w:proofErr w:type="gramEnd"/>
      <w:r w:rsidR="00C202D9">
        <w:t xml:space="preserve">,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proofErr w:type="spellStart"/>
      <w:r w:rsidR="00C202D9" w:rsidRPr="00126F92">
        <w:rPr>
          <w:b/>
        </w:rPr>
        <w:t>WrVTK</w:t>
      </w:r>
      <w:proofErr w:type="spellEnd"/>
      <w:r w:rsidR="00C202D9">
        <w:t> = </w:t>
      </w:r>
      <w:proofErr w:type="gramStart"/>
      <w:r w:rsidR="00C202D9">
        <w:t>1</w:t>
      </w:r>
      <w:proofErr w:type="gramEnd"/>
      <w:r w:rsidR="00C202D9">
        <w:t>, FAST will generate visualization data only at the initialization step</w:t>
      </w:r>
      <w:r w:rsidR="00FC5E0C">
        <w:t xml:space="preserve"> for visualizing the reference and initial configurations</w:t>
      </w:r>
      <w:r w:rsidR="005C6F8A">
        <w:t xml:space="preserve"> (or debugging output)</w:t>
      </w:r>
      <w:r w:rsidR="001F200C">
        <w:t xml:space="preserve">. When </w:t>
      </w:r>
      <w:proofErr w:type="spellStart"/>
      <w:r w:rsidR="001F200C" w:rsidRPr="00126F92">
        <w:rPr>
          <w:b/>
        </w:rPr>
        <w:t>WrVTK</w:t>
      </w:r>
      <w:proofErr w:type="spellEnd"/>
      <w:r w:rsidR="001F200C">
        <w:t> = </w:t>
      </w:r>
      <w:proofErr w:type="gramStart"/>
      <w:r w:rsidR="001F200C">
        <w:t>2</w:t>
      </w:r>
      <w:proofErr w:type="gramEnd"/>
      <w:r w:rsidR="001F200C">
        <w:t xml:space="preserve">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proofErr w:type="spellStart"/>
      <w:r w:rsidR="001F200C" w:rsidRPr="008B7E20">
        <w:rPr>
          <w:b/>
        </w:rPr>
        <w:t>VTK_fps</w:t>
      </w:r>
      <w:proofErr w:type="spellEnd"/>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proofErr w:type="spellStart"/>
      <w:r w:rsidRPr="00B16FD8">
        <w:t>VTK_type</w:t>
      </w:r>
      <w:proofErr w:type="spellEnd"/>
      <w:r>
        <w:t xml:space="preserve">: </w:t>
      </w:r>
      <w:r w:rsidRPr="00B16FD8">
        <w:t>Type of VTK visualization data</w:t>
      </w:r>
      <w:r>
        <w:t xml:space="preserve"> [1, 2, or 3]</w:t>
      </w:r>
    </w:p>
    <w:p w14:paraId="0FB0C0A6" w14:textId="3CFD81BB" w:rsidR="00B16FD8" w:rsidRDefault="007567BB">
      <w:proofErr w:type="spellStart"/>
      <w:r>
        <w:rPr>
          <w:b/>
        </w:rPr>
        <w:t>VTK_type</w:t>
      </w:r>
      <w:proofErr w:type="spellEnd"/>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proofErr w:type="spellStart"/>
      <w:r w:rsidR="001F200C" w:rsidRPr="00126F92">
        <w:rPr>
          <w:b/>
        </w:rPr>
        <w:t>WrVTK</w:t>
      </w:r>
      <w:proofErr w:type="spellEnd"/>
      <w:r w:rsidR="001F200C">
        <w:t> = </w:t>
      </w:r>
      <w:proofErr w:type="gramStart"/>
      <w:r w:rsidR="001F200C">
        <w:t>0</w:t>
      </w:r>
      <w:proofErr w:type="gramEnd"/>
      <w:r w:rsidR="001F200C">
        <w:t>.</w:t>
      </w:r>
    </w:p>
    <w:p w14:paraId="1E8229EA" w14:textId="32EBF0AC" w:rsidR="00765337" w:rsidRDefault="007567BB" w:rsidP="00765337">
      <w:r w:rsidRPr="008B7E20">
        <w:lastRenderedPageBreak/>
        <w:t xml:space="preserve">When </w:t>
      </w:r>
      <w:proofErr w:type="spellStart"/>
      <w:r>
        <w:rPr>
          <w:b/>
        </w:rPr>
        <w:t>VTK_type</w:t>
      </w:r>
      <w:proofErr w:type="spellEnd"/>
      <w:r>
        <w:rPr>
          <w:b/>
        </w:rPr>
        <w:t xml:space="preserve"> </w:t>
      </w:r>
      <w:r>
        <w:t xml:space="preserve">is </w:t>
      </w:r>
      <w:proofErr w:type="gramStart"/>
      <w:r>
        <w:t>1</w:t>
      </w:r>
      <w:proofErr w:type="gramEnd"/>
      <w:r>
        <w:t>,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A87DA2">
        <w:t xml:space="preserve">Table </w:t>
      </w:r>
      <w:r w:rsidR="00A87DA2">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proofErr w:type="spellStart"/>
      <w:r w:rsidR="008B7E20">
        <w:rPr>
          <w:b/>
        </w:rPr>
        <w:t>CompAero</w:t>
      </w:r>
      <w:proofErr w:type="spellEnd"/>
      <w:r w:rsidR="008B7E20">
        <w:rPr>
          <w:b/>
        </w:rPr>
        <w:t xml:space="preserve"> </w:t>
      </w:r>
      <w:r w:rsidR="008B7E20" w:rsidRPr="008B7E20">
        <w:t>must be</w:t>
      </w:r>
      <w:r w:rsidR="008B7E20">
        <w:rPr>
          <w:b/>
        </w:rPr>
        <w:t xml:space="preserve"> </w:t>
      </w:r>
      <w:r w:rsidR="008B7E20">
        <w:t>2)</w:t>
      </w:r>
      <w:r w:rsidR="000F360F">
        <w:t>,</w:t>
      </w:r>
      <w:r w:rsidR="008B7E20">
        <w:t xml:space="preserve"> and </w:t>
      </w:r>
      <w:proofErr w:type="spellStart"/>
      <w:r w:rsidR="008B7E20">
        <w:t>AeroDyn’s</w:t>
      </w:r>
      <w:proofErr w:type="spellEnd"/>
      <w:r w:rsidR="008B7E20">
        <w:t xml:space="preserve">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proofErr w:type="spellStart"/>
      <w:r>
        <w:rPr>
          <w:b/>
        </w:rPr>
        <w:t>VTK_type</w:t>
      </w:r>
      <w:proofErr w:type="spellEnd"/>
      <w:r>
        <w:rPr>
          <w:b/>
        </w:rPr>
        <w:t xml:space="preserve"> </w:t>
      </w:r>
      <w:r>
        <w:t xml:space="preserve">is </w:t>
      </w:r>
      <w:proofErr w:type="gramStart"/>
      <w:r>
        <w:t>2</w:t>
      </w:r>
      <w:proofErr w:type="gramEnd"/>
      <w:r>
        <w:t xml:space="preserve">,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A87DA2">
        <w:t xml:space="preserve">Table </w:t>
      </w:r>
      <w:r w:rsidR="00A87DA2">
        <w:rPr>
          <w:noProof/>
        </w:rPr>
        <w:t>4</w:t>
      </w:r>
      <w:r>
        <w:fldChar w:fldCharType="end"/>
      </w:r>
      <w:r>
        <w:t>.</w:t>
      </w:r>
    </w:p>
    <w:p w14:paraId="2B9FB5B6" w14:textId="63612732" w:rsidR="00765337" w:rsidRDefault="00765337" w:rsidP="00765337">
      <w:r w:rsidRPr="000F5694">
        <w:t xml:space="preserve">When </w:t>
      </w:r>
      <w:proofErr w:type="spellStart"/>
      <w:r>
        <w:rPr>
          <w:b/>
        </w:rPr>
        <w:t>VTK_type</w:t>
      </w:r>
      <w:proofErr w:type="spellEnd"/>
      <w:r>
        <w:rPr>
          <w:b/>
        </w:rPr>
        <w:t xml:space="preserve"> </w:t>
      </w:r>
      <w:r>
        <w:t xml:space="preserve">is </w:t>
      </w:r>
      <w:proofErr w:type="gramStart"/>
      <w:r>
        <w:t>3</w:t>
      </w:r>
      <w:proofErr w:type="gramEnd"/>
      <w:r>
        <w:t xml:space="preserve">,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A87DA2">
        <w:t xml:space="preserve">Table </w:t>
      </w:r>
      <w:r w:rsidR="00A87DA2">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30" w:name="_Ref446682547"/>
      <w:r>
        <w:t xml:space="preserve">Table </w:t>
      </w:r>
      <w:fldSimple w:instr=" SEQ Table \* ARABIC ">
        <w:r w:rsidR="00A87DA2">
          <w:rPr>
            <w:noProof/>
          </w:rPr>
          <w:t>3</w:t>
        </w:r>
      </w:fldSimple>
      <w:bookmarkEnd w:id="30"/>
      <w:r>
        <w:t>: Surface</w:t>
      </w:r>
      <w:r>
        <w:rPr>
          <w:noProof/>
        </w:rPr>
        <w:t xml:space="preserve"> Visualization Features</w:t>
      </w:r>
    </w:p>
    <w:tbl>
      <w:tblPr>
        <w:tblStyle w:val="LightList-Accent1"/>
        <w:tblW w:w="0" w:type="auto"/>
        <w:tblLook w:val="04A0" w:firstRow="1" w:lastRow="0" w:firstColumn="1" w:lastColumn="0" w:noHBand="0" w:noVBand="1"/>
      </w:tblPr>
      <w:tblGrid>
        <w:gridCol w:w="1908"/>
        <w:gridCol w:w="7668"/>
      </w:tblGrid>
      <w:tr w:rsidR="00702138" w14:paraId="52A16595" w14:textId="77777777" w:rsidTr="00445F5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5A890438" w14:textId="620176F7" w:rsidR="00702138" w:rsidRDefault="00702138">
            <w:r>
              <w:t>Surface</w:t>
            </w:r>
          </w:p>
        </w:tc>
        <w:tc>
          <w:tcPr>
            <w:tcW w:w="7668" w:type="dxa"/>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w:t>
            </w:r>
            <w:proofErr w:type="spellStart"/>
            <w:r>
              <w:t>ElastoDyn’s</w:t>
            </w:r>
            <w:proofErr w:type="spellEnd"/>
            <w:r>
              <w:t xml:space="preserve"> hub mesh. The radius of the sphere is determined by </w:t>
            </w:r>
            <w:proofErr w:type="spellStart"/>
            <w:r>
              <w:t>ElastoDyn’s</w:t>
            </w:r>
            <w:proofErr w:type="spellEnd"/>
            <w:r>
              <w:t xml:space="preserve"> </w:t>
            </w:r>
            <w:proofErr w:type="spellStart"/>
            <w:r w:rsidRPr="00445F52">
              <w:rPr>
                <w:b/>
              </w:rPr>
              <w:t>HubRad</w:t>
            </w:r>
            <w:proofErr w:type="spellEnd"/>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w:t>
            </w:r>
            <w:proofErr w:type="spellStart"/>
            <w:r>
              <w:t>ElastoDyn’s</w:t>
            </w:r>
            <w:proofErr w:type="spellEnd"/>
            <w:r>
              <w:t xml:space="preserve">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 xml:space="preserve">the tower base has a diameter </w:t>
            </w:r>
            <w:proofErr w:type="gramStart"/>
            <w:r w:rsidR="00A3746E" w:rsidRPr="00445F52">
              <w:t>of</w:t>
            </w:r>
            <w:r w:rsidR="00A3746E">
              <w:rPr>
                <w:rFonts w:eastAsiaTheme="minorEastAsia"/>
                <w:color w:val="000000"/>
                <w:sz w:val="19"/>
                <w:szCs w:val="19"/>
              </w:rPr>
              <w:t xml:space="preserve"> </w:t>
            </w:r>
            <w:proofErr w:type="gramEnd"/>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m:t>
                  </m:r>
                  <m:r>
                    <m:rPr>
                      <m:sty m:val="b"/>
                    </m:rPr>
                    <w:rPr>
                      <w:rFonts w:ascii="Cambria Math" w:eastAsiaTheme="minorEastAsia" w:hAnsi="Cambria Math"/>
                      <w:color w:val="000000"/>
                      <w:sz w:val="19"/>
                      <w:szCs w:val="19"/>
                    </w:rPr>
                    <m:t>-</m:t>
                  </m:r>
                  <m:r>
                    <m:rPr>
                      <m:sty m:val="b"/>
                    </m:rPr>
                    <w:rPr>
                      <w:rFonts w:ascii="Cambria Math" w:eastAsiaTheme="minorEastAsia" w:hAnsi="Cambria Math"/>
                      <w:color w:val="000000"/>
                      <w:sz w:val="19"/>
                      <w:szCs w:val="19"/>
                    </w:rPr>
                    <m:t>TowerBsHt</m:t>
                  </m:r>
                </m:e>
              </m:d>
            </m:oMath>
            <w:r w:rsidR="00493693">
              <w:t>. T</w:t>
            </w:r>
            <w:proofErr w:type="spellStart"/>
            <w:r w:rsidR="00A3746E" w:rsidRPr="00445F52">
              <w:t>hese</w:t>
            </w:r>
            <w:proofErr w:type="spellEnd"/>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w:t>
            </w:r>
            <w:proofErr w:type="spellStart"/>
            <w:r>
              <w:t>HydroDyn’s</w:t>
            </w:r>
            <w:proofErr w:type="spellEnd"/>
            <w:r>
              <w:t xml:space="preserve">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lastRenderedPageBreak/>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31" w:name="_Ref446682695"/>
      <w:r>
        <w:t xml:space="preserve">Table </w:t>
      </w:r>
      <w:fldSimple w:instr=" SEQ Table \* ARABIC ">
        <w:r w:rsidR="00A87DA2">
          <w:rPr>
            <w:noProof/>
          </w:rPr>
          <w:t>4</w:t>
        </w:r>
      </w:fldSimple>
      <w:bookmarkEnd w:id="31"/>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97"/>
        <w:gridCol w:w="1669"/>
        <w:gridCol w:w="715"/>
        <w:gridCol w:w="715"/>
        <w:gridCol w:w="566"/>
        <w:gridCol w:w="566"/>
        <w:gridCol w:w="566"/>
        <w:gridCol w:w="566"/>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68F0CDF0"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proofErr w:type="spellStart"/>
            <w:r>
              <w:rPr>
                <w:b w:val="0"/>
              </w:rPr>
              <w:t>VTK_type</w:t>
            </w:r>
            <w:proofErr w:type="spellEnd"/>
            <w:r>
              <w:rPr>
                <w:sz w:val="20"/>
                <w:szCs w:val="20"/>
              </w:rPr>
              <w:t xml:space="preserve"> is 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32" w:name="_Ref446709827"/>
            <w:r>
              <w:rPr>
                <w:sz w:val="20"/>
                <w:szCs w:val="20"/>
              </w:rPr>
              <w:sym w:font="Wingdings" w:char="F0FC"/>
            </w:r>
            <w:bookmarkStart w:id="33" w:name="_Ref447133564"/>
            <w:r w:rsidR="00375813">
              <w:rPr>
                <w:rStyle w:val="FootnoteReference"/>
                <w:sz w:val="20"/>
                <w:szCs w:val="20"/>
              </w:rPr>
              <w:footnoteReference w:id="8"/>
            </w:r>
            <w:bookmarkEnd w:id="32"/>
            <w:bookmarkEnd w:id="33"/>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proofErr w:type="spellStart"/>
            <w:r w:rsidRPr="000F5694">
              <w:rPr>
                <w:sz w:val="20"/>
                <w:szCs w:val="20"/>
              </w:rPr>
              <w:t>ED_BladePtLoads</w:t>
            </w:r>
            <w:proofErr w:type="spellEnd"/>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proofErr w:type="spellStart"/>
            <w:r w:rsidRPr="000F5694">
              <w:rPr>
                <w:sz w:val="20"/>
                <w:szCs w:val="20"/>
              </w:rPr>
              <w:t>ED_BladeRootMotion</w:t>
            </w:r>
            <w:proofErr w:type="spellEnd"/>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proofErr w:type="spellStart"/>
            <w:r w:rsidRPr="000F5694">
              <w:rPr>
                <w:sz w:val="20"/>
                <w:szCs w:val="20"/>
              </w:rPr>
              <w:t>ED_Hub</w:t>
            </w:r>
            <w:proofErr w:type="spellEnd"/>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proofErr w:type="spellStart"/>
            <w:r w:rsidRPr="000F5694">
              <w:rPr>
                <w:sz w:val="20"/>
                <w:szCs w:val="20"/>
              </w:rPr>
              <w:t>ED_Nacelle</w:t>
            </w:r>
            <w:proofErr w:type="spellEnd"/>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proofErr w:type="spellStart"/>
            <w:r w:rsidRPr="00A27F24">
              <w:rPr>
                <w:sz w:val="20"/>
                <w:szCs w:val="20"/>
              </w:rPr>
              <w:t>ED_TowerPtLoads</w:t>
            </w:r>
            <w:proofErr w:type="spellEnd"/>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proofErr w:type="spellStart"/>
            <w:r w:rsidRPr="000F5694">
              <w:rPr>
                <w:sz w:val="20"/>
                <w:szCs w:val="20"/>
              </w:rPr>
              <w:t>ED_PlatformPtMesh</w:t>
            </w:r>
            <w:proofErr w:type="spellEnd"/>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proofErr w:type="spellStart"/>
            <w:r w:rsidRPr="0078613A">
              <w:rPr>
                <w:sz w:val="20"/>
                <w:szCs w:val="20"/>
              </w:rPr>
              <w:t>BD_BldMotion</w:t>
            </w:r>
            <w:proofErr w:type="spellEnd"/>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A87DA2">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proofErr w:type="spellStart"/>
            <w:r w:rsidRPr="0078613A">
              <w:rPr>
                <w:sz w:val="20"/>
                <w:szCs w:val="20"/>
              </w:rPr>
              <w:t>BD_HubMotion</w:t>
            </w:r>
            <w:proofErr w:type="spellEnd"/>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35" w:name="_Ref447132571"/>
            <w:r w:rsidR="00FD3247">
              <w:rPr>
                <w:rStyle w:val="FootnoteReference"/>
                <w:sz w:val="20"/>
                <w:szCs w:val="20"/>
              </w:rPr>
              <w:footnoteReference w:id="9"/>
            </w:r>
            <w:bookmarkEnd w:id="35"/>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A87DA2">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proofErr w:type="spellStart"/>
            <w:r w:rsidRPr="00857401">
              <w:rPr>
                <w:sz w:val="20"/>
                <w:szCs w:val="20"/>
              </w:rPr>
              <w:t>BD_DistrLoad</w:t>
            </w:r>
            <w:proofErr w:type="spellEnd"/>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proofErr w:type="spellStart"/>
            <w:r w:rsidRPr="00857401">
              <w:rPr>
                <w:sz w:val="20"/>
                <w:szCs w:val="20"/>
              </w:rPr>
              <w:t>BD_ReactionForce_RootMotion</w:t>
            </w:r>
            <w:proofErr w:type="spellEnd"/>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proofErr w:type="spellStart"/>
            <w:r w:rsidRPr="00857401">
              <w:rPr>
                <w:sz w:val="20"/>
                <w:szCs w:val="20"/>
              </w:rPr>
              <w:t>SrvD_NTMD</w:t>
            </w:r>
            <w:proofErr w:type="spellEnd"/>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proofErr w:type="spellStart"/>
            <w:r w:rsidRPr="000F5694">
              <w:rPr>
                <w:sz w:val="20"/>
                <w:szCs w:val="20"/>
              </w:rPr>
              <w:t>SrvD_</w:t>
            </w:r>
            <w:r>
              <w:rPr>
                <w:sz w:val="20"/>
                <w:szCs w:val="20"/>
              </w:rPr>
              <w:t>T</w:t>
            </w:r>
            <w:r w:rsidRPr="000F5694">
              <w:rPr>
                <w:sz w:val="20"/>
                <w:szCs w:val="20"/>
              </w:rPr>
              <w:t>TMD</w:t>
            </w:r>
            <w:proofErr w:type="spellEnd"/>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proofErr w:type="spellStart"/>
            <w:r w:rsidRPr="000F5694">
              <w:rPr>
                <w:sz w:val="20"/>
                <w:szCs w:val="20"/>
              </w:rPr>
              <w:t>AD_Blade</w:t>
            </w:r>
            <w:proofErr w:type="spellEnd"/>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A87DA2">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proofErr w:type="spellStart"/>
            <w:r w:rsidRPr="00857401">
              <w:rPr>
                <w:sz w:val="20"/>
                <w:szCs w:val="20"/>
              </w:rPr>
              <w:t>AD_BladeRootMotion</w:t>
            </w:r>
            <w:proofErr w:type="spellEnd"/>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A87DA2">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proofErr w:type="spellStart"/>
            <w:r w:rsidRPr="00857401">
              <w:rPr>
                <w:sz w:val="20"/>
                <w:szCs w:val="20"/>
              </w:rPr>
              <w:t>AD_HubMotion</w:t>
            </w:r>
            <w:proofErr w:type="spellEnd"/>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A87DA2">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3BF51FD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666F14" w:rsidRPr="00D575EA">
              <w:rPr>
                <w:sz w:val="20"/>
                <w:szCs w:val="20"/>
                <w:vertAlign w:val="superscript"/>
              </w:rPr>
              <w:fldChar w:fldCharType="begin"/>
            </w:r>
            <w:r w:rsidR="00666F14" w:rsidRPr="00D575EA">
              <w:rPr>
                <w:sz w:val="20"/>
                <w:szCs w:val="20"/>
                <w:vertAlign w:val="superscript"/>
              </w:rPr>
              <w:instrText xml:space="preserve"> NOTEREF _Ref447132571 \h </w:instrText>
            </w:r>
            <w:r w:rsidR="00666F14">
              <w:rPr>
                <w:sz w:val="20"/>
                <w:szCs w:val="20"/>
                <w:vertAlign w:val="superscript"/>
              </w:rPr>
              <w:instrText xml:space="preserve"> \* MERGEFORMAT </w:instrText>
            </w:r>
            <w:r w:rsidR="00666F14" w:rsidRPr="00D575EA">
              <w:rPr>
                <w:sz w:val="20"/>
                <w:szCs w:val="20"/>
                <w:vertAlign w:val="superscript"/>
              </w:rPr>
            </w:r>
            <w:r w:rsidR="00666F14" w:rsidRPr="00D575EA">
              <w:rPr>
                <w:sz w:val="20"/>
                <w:szCs w:val="20"/>
                <w:vertAlign w:val="superscript"/>
              </w:rPr>
              <w:fldChar w:fldCharType="separate"/>
            </w:r>
            <w:r w:rsidR="00A87DA2">
              <w:rPr>
                <w:sz w:val="20"/>
                <w:szCs w:val="20"/>
                <w:vertAlign w:val="superscript"/>
              </w:rPr>
              <w:t>***</w:t>
            </w:r>
            <w:r w:rsidR="00666F14" w:rsidRPr="00D575EA">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proofErr w:type="spellStart"/>
            <w:r w:rsidRPr="00857401">
              <w:rPr>
                <w:sz w:val="20"/>
                <w:szCs w:val="20"/>
              </w:rPr>
              <w:t>AD_Tower</w:t>
            </w:r>
            <w:proofErr w:type="spellEnd"/>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613E156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proofErr w:type="spellStart"/>
            <w:r w:rsidRPr="000F5694">
              <w:rPr>
                <w:sz w:val="20"/>
                <w:szCs w:val="20"/>
              </w:rPr>
              <w:t>HD_AllHdroOrigin</w:t>
            </w:r>
            <w:proofErr w:type="spellEnd"/>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proofErr w:type="spellStart"/>
            <w:r w:rsidRPr="00857401">
              <w:rPr>
                <w:sz w:val="20"/>
                <w:szCs w:val="20"/>
              </w:rPr>
              <w:lastRenderedPageBreak/>
              <w:t>HD_Mesh</w:t>
            </w:r>
            <w:bookmarkStart w:id="36" w:name="_Ref447273210"/>
            <w:proofErr w:type="spellEnd"/>
            <w:r w:rsidR="00B81F0F">
              <w:rPr>
                <w:rStyle w:val="FootnoteReference"/>
                <w:sz w:val="20"/>
                <w:szCs w:val="20"/>
              </w:rPr>
              <w:footnoteReference w:id="11"/>
            </w:r>
            <w:bookmarkEnd w:id="36"/>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proofErr w:type="spellStart"/>
            <w:r w:rsidRPr="00857401">
              <w:rPr>
                <w:sz w:val="20"/>
                <w:szCs w:val="20"/>
              </w:rPr>
              <w:t>HD_MorisonLumped</w:t>
            </w:r>
            <w:proofErr w:type="spellEnd"/>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proofErr w:type="spellStart"/>
            <w:r w:rsidRPr="000F5694">
              <w:rPr>
                <w:sz w:val="20"/>
                <w:szCs w:val="20"/>
              </w:rPr>
              <w:t>HD_MorisonDistrib</w:t>
            </w:r>
            <w:proofErr w:type="spellEnd"/>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37" w:name="_Ref447256594"/>
            <w:r w:rsidR="00A45E41">
              <w:rPr>
                <w:rStyle w:val="FootnoteReference"/>
                <w:sz w:val="20"/>
                <w:szCs w:val="20"/>
              </w:rPr>
              <w:footnoteReference w:id="12"/>
            </w:r>
            <w:bookmarkEnd w:id="37"/>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proofErr w:type="spellStart"/>
            <w:r w:rsidRPr="00857401">
              <w:rPr>
                <w:sz w:val="20"/>
                <w:szCs w:val="20"/>
              </w:rPr>
              <w:t>MAP_PtFairlead</w:t>
            </w:r>
            <w:proofErr w:type="spellEnd"/>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46799D0C" w:rsidR="00C31C74" w:rsidRPr="000F5694" w:rsidRDefault="00C31C74">
            <w:pPr>
              <w:rPr>
                <w:sz w:val="20"/>
                <w:szCs w:val="20"/>
              </w:rPr>
            </w:pPr>
            <w:proofErr w:type="spellStart"/>
            <w:r>
              <w:rPr>
                <w:sz w:val="20"/>
                <w:szCs w:val="20"/>
              </w:rPr>
              <w:t>MoorDyn</w:t>
            </w:r>
            <w:proofErr w:type="spellEnd"/>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A87DA2">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proofErr w:type="spellStart"/>
            <w:r w:rsidRPr="00857401">
              <w:rPr>
                <w:sz w:val="20"/>
                <w:szCs w:val="20"/>
              </w:rPr>
              <w:t>MD_PtFairlead</w:t>
            </w:r>
            <w:proofErr w:type="spellEnd"/>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744A85C1"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F1CE223"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proofErr w:type="spellStart"/>
            <w:r w:rsidRPr="00857401">
              <w:rPr>
                <w:sz w:val="20"/>
                <w:szCs w:val="20"/>
              </w:rPr>
              <w:t>FEAM_PtFairlead</w:t>
            </w:r>
            <w:proofErr w:type="spellEnd"/>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1B120E5C"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AD2A976" w:rsidR="00485E21" w:rsidRPr="000F5694" w:rsidRDefault="00485E21" w:rsidP="0044241D">
            <w:pPr>
              <w:rPr>
                <w:sz w:val="20"/>
                <w:szCs w:val="20"/>
              </w:rPr>
            </w:pPr>
            <w:proofErr w:type="spellStart"/>
            <w:r>
              <w:rPr>
                <w:sz w:val="20"/>
                <w:szCs w:val="20"/>
              </w:rPr>
              <w:t>OrcaFlex</w:t>
            </w:r>
            <w:proofErr w:type="spellEnd"/>
            <w:r>
              <w:rPr>
                <w:sz w:val="20"/>
                <w:szCs w:val="20"/>
              </w:rPr>
              <w:t xml:space="preserve">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proofErr w:type="spellStart"/>
            <w:r w:rsidRPr="00857401">
              <w:rPr>
                <w:sz w:val="20"/>
                <w:szCs w:val="20"/>
              </w:rPr>
              <w:t>Orca_PtfmMesh</w:t>
            </w:r>
            <w:proofErr w:type="spellEnd"/>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proofErr w:type="spellStart"/>
            <w:r w:rsidRPr="00857401">
              <w:rPr>
                <w:sz w:val="20"/>
                <w:szCs w:val="20"/>
              </w:rPr>
              <w:t>IceF_iceMesh</w:t>
            </w:r>
            <w:proofErr w:type="spellEnd"/>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proofErr w:type="spellStart"/>
            <w:r w:rsidRPr="00857401">
              <w:rPr>
                <w:sz w:val="20"/>
                <w:szCs w:val="20"/>
              </w:rPr>
              <w:t>IceD_PointMesh</w:t>
            </w:r>
            <w:proofErr w:type="spellEnd"/>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proofErr w:type="spellStart"/>
      <w:r w:rsidRPr="00B16FD8">
        <w:t>VTK_fields</w:t>
      </w:r>
      <w:proofErr w:type="spellEnd"/>
      <w:r>
        <w:t xml:space="preserve">: </w:t>
      </w:r>
      <w:r w:rsidRPr="00B16FD8">
        <w:t>Write mesh fields to VTK data files?</w:t>
      </w:r>
      <w:r>
        <w:t xml:space="preserve"> [T/F]</w:t>
      </w:r>
    </w:p>
    <w:p w14:paraId="2C3B4C7D" w14:textId="6FA02E8A" w:rsidR="00610AF8" w:rsidRDefault="009F741E">
      <w:pPr>
        <w:rPr>
          <w:ins w:id="38" w:author="Bonnie Jonkman" w:date="2016-04-01T13:44:00Z"/>
        </w:rPr>
      </w:pPr>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proofErr w:type="spellStart"/>
      <w:r w:rsidR="0044241D">
        <w:rPr>
          <w:b/>
        </w:rPr>
        <w:t>VTK_fields</w:t>
      </w:r>
      <w:proofErr w:type="spellEnd"/>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proofErr w:type="spellStart"/>
      <w:r w:rsidR="0044241D" w:rsidRPr="00857401">
        <w:rPr>
          <w:b/>
        </w:rPr>
        <w:t>VTK_fields</w:t>
      </w:r>
      <w:proofErr w:type="spellEnd"/>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A87DA2">
        <w:t xml:space="preserve">Table </w:t>
      </w:r>
      <w:r w:rsidR="00A87DA2">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proofErr w:type="spellStart"/>
      <w:r w:rsidR="008B0B08" w:rsidRPr="00857401">
        <w:rPr>
          <w:b/>
        </w:rPr>
        <w:t>VTK_fields</w:t>
      </w:r>
      <w:proofErr w:type="spellEnd"/>
      <w:r w:rsidR="008B0B08">
        <w:t xml:space="preserve"> is “False”</w:t>
      </w:r>
      <w:r w:rsidR="0044241D">
        <w:t xml:space="preserve">. The reference </w:t>
      </w:r>
      <w:r w:rsidR="00CA1C5B">
        <w:t xml:space="preserve">configuration </w:t>
      </w:r>
      <w:r w:rsidR="0044241D">
        <w:t xml:space="preserve">meshes always contain the reference orientation fields, even when </w:t>
      </w:r>
      <w:proofErr w:type="spellStart"/>
      <w:r w:rsidR="0044241D">
        <w:rPr>
          <w:b/>
        </w:rPr>
        <w:t>VTK_fields</w:t>
      </w:r>
      <w:proofErr w:type="spellEnd"/>
      <w:r w:rsidR="0044241D" w:rsidRPr="00857401">
        <w:t xml:space="preserve"> is </w:t>
      </w:r>
      <w:r w:rsidR="00072DCD">
        <w:t>“F</w:t>
      </w:r>
      <w:r w:rsidR="0044241D" w:rsidRPr="00857401">
        <w:t>alse</w:t>
      </w:r>
      <w:r w:rsidR="00072DCD">
        <w:t>”</w:t>
      </w:r>
      <w:r w:rsidR="001F200C">
        <w:t>.</w:t>
      </w:r>
      <w:r w:rsidR="00B45E32">
        <w:t xml:space="preserve"> </w:t>
      </w:r>
    </w:p>
    <w:p w14:paraId="58AF6CE5" w14:textId="40BB0617" w:rsidR="00B16FD8" w:rsidRDefault="00610AF8">
      <w:ins w:id="39" w:author="Bonnie Jonkman" w:date="2016-04-01T13:44:00Z">
        <w:r>
          <w:t xml:space="preserve">When FAST is </w:t>
        </w:r>
      </w:ins>
      <w:ins w:id="40" w:author="Bonnie Jonkman" w:date="2016-04-01T13:45:00Z">
        <w:r>
          <w:t>generating</w:t>
        </w:r>
      </w:ins>
      <w:ins w:id="41" w:author="Bonnie Jonkman" w:date="2016-04-01T13:44:00Z">
        <w:r>
          <w:t xml:space="preserve"> surface visualization data (</w:t>
        </w:r>
      </w:ins>
      <w:proofErr w:type="spellStart"/>
      <w:ins w:id="42" w:author="Bonnie Jonkman" w:date="2016-04-01T13:47:00Z">
        <w:r w:rsidR="004A0C4B">
          <w:rPr>
            <w:b/>
          </w:rPr>
          <w:t>VTK_type</w:t>
        </w:r>
      </w:ins>
      <w:proofErr w:type="spellEnd"/>
      <w:ins w:id="43" w:author="Bonnie Jonkman" w:date="2016-04-01T13:43:00Z">
        <w:r>
          <w:rPr>
            <w:b/>
          </w:rPr>
          <w:t> </w:t>
        </w:r>
        <w:r>
          <w:t>= 1</w:t>
        </w:r>
      </w:ins>
      <w:ins w:id="44" w:author="Bonnie Jonkman" w:date="2016-04-01T13:44:00Z">
        <w:r>
          <w:t>),</w:t>
        </w:r>
      </w:ins>
      <w:ins w:id="45" w:author="Bonnie Jonkman" w:date="2016-04-01T13:43:00Z">
        <w:r>
          <w:t xml:space="preserve"> </w:t>
        </w:r>
      </w:ins>
      <w:ins w:id="46" w:author="Bonnie Jonkman" w:date="2016-04-01T13:44:00Z">
        <w:r>
          <w:t>field data will be generated on the basic meshes instead of surfaces</w:t>
        </w:r>
      </w:ins>
      <w:ins w:id="47" w:author="Bonnie Jonkman" w:date="2016-04-01T13:45:00Z">
        <w:r>
          <w:t xml:space="preserve"> (this will generate all of the files </w:t>
        </w:r>
      </w:ins>
      <w:ins w:id="48" w:author="Bonnie Jonkman" w:date="2016-04-01T13:46:00Z">
        <w:r w:rsidR="00176209">
          <w:t>that are generated</w:t>
        </w:r>
      </w:ins>
      <w:ins w:id="49" w:author="Bonnie Jonkman" w:date="2016-04-01T13:45:00Z">
        <w:r>
          <w:t xml:space="preserve"> when </w:t>
        </w:r>
      </w:ins>
      <w:proofErr w:type="spellStart"/>
      <w:ins w:id="50" w:author="Bonnie Jonkman" w:date="2016-04-01T13:47:00Z">
        <w:r w:rsidR="004A0C4B">
          <w:rPr>
            <w:b/>
          </w:rPr>
          <w:t>VTK_type</w:t>
        </w:r>
      </w:ins>
      <w:proofErr w:type="spellEnd"/>
      <w:ins w:id="51" w:author="Bonnie Jonkman" w:date="2016-04-01T13:46:00Z">
        <w:r>
          <w:t> = </w:t>
        </w:r>
        <w:proofErr w:type="gramStart"/>
        <w:r>
          <w:t>2</w:t>
        </w:r>
        <w:proofErr w:type="gramEnd"/>
        <w:r w:rsidR="00176209">
          <w:t xml:space="preserve"> as well as the files normally generated with </w:t>
        </w:r>
      </w:ins>
      <w:proofErr w:type="spellStart"/>
      <w:ins w:id="52" w:author="Bonnie Jonkman" w:date="2016-04-01T13:47:00Z">
        <w:r w:rsidR="004A0C4B">
          <w:rPr>
            <w:b/>
          </w:rPr>
          <w:t>VTK_type</w:t>
        </w:r>
      </w:ins>
      <w:proofErr w:type="spellEnd"/>
      <w:ins w:id="53" w:author="Bonnie Jonkman" w:date="2016-04-01T13:46:00Z">
        <w:r w:rsidR="004A0C4B">
          <w:t> = </w:t>
        </w:r>
      </w:ins>
      <w:ins w:id="54" w:author="Bonnie Jonkman" w:date="2016-04-01T13:47:00Z">
        <w:r w:rsidR="004A0C4B">
          <w:t>1</w:t>
        </w:r>
      </w:ins>
      <w:ins w:id="55" w:author="Bonnie Jonkman" w:date="2016-04-01T13:46:00Z">
        <w:r>
          <w:t>)</w:t>
        </w:r>
      </w:ins>
      <w:ins w:id="56" w:author="Bonnie Jonkman" w:date="2016-04-01T13:44:00Z">
        <w:r>
          <w:t xml:space="preserve">. </w:t>
        </w:r>
      </w:ins>
      <w:r w:rsidR="00B45E32">
        <w:t xml:space="preserve">This input parameter is not used when </w:t>
      </w:r>
      <w:proofErr w:type="spellStart"/>
      <w:r w:rsidR="00B45E32" w:rsidRPr="00126F92">
        <w:rPr>
          <w:b/>
        </w:rPr>
        <w:t>WrVTK</w:t>
      </w:r>
      <w:proofErr w:type="spellEnd"/>
      <w:r w:rsidR="00B45E32">
        <w:t> = </w:t>
      </w:r>
      <w:proofErr w:type="gramStart"/>
      <w:r w:rsidR="00B45E32">
        <w:t>0</w:t>
      </w:r>
      <w:proofErr w:type="gramEnd"/>
      <w:r w:rsidR="00B45E32">
        <w:t>.</w:t>
      </w:r>
    </w:p>
    <w:p w14:paraId="5CF16BE6" w14:textId="1D3CE2F3" w:rsidR="00B16FD8" w:rsidRDefault="00B16FD8" w:rsidP="008B7E20">
      <w:pPr>
        <w:pStyle w:val="Heading4"/>
      </w:pPr>
      <w:proofErr w:type="spellStart"/>
      <w:r w:rsidRPr="00B16FD8">
        <w:lastRenderedPageBreak/>
        <w:t>VTK_fps</w:t>
      </w:r>
      <w:proofErr w:type="spellEnd"/>
      <w:r>
        <w:t xml:space="preserve">: </w:t>
      </w:r>
      <w:r w:rsidRPr="00B16FD8">
        <w:t>Frame rate for VTK output</w:t>
      </w:r>
      <w:r>
        <w:t xml:space="preserve"> [fps]</w:t>
      </w:r>
    </w:p>
    <w:p w14:paraId="7E9D9EAF" w14:textId="1AD9BFE3" w:rsidR="00B16FD8" w:rsidRPr="0044241D" w:rsidRDefault="0044241D">
      <w:r>
        <w:t>W</w:t>
      </w:r>
      <w:r w:rsidR="001F200C">
        <w:t xml:space="preserve">hen </w:t>
      </w:r>
      <w:proofErr w:type="spellStart"/>
      <w:r w:rsidR="001F200C" w:rsidRPr="00126F92">
        <w:rPr>
          <w:b/>
        </w:rPr>
        <w:t>WrVTK</w:t>
      </w:r>
      <w:proofErr w:type="spellEnd"/>
      <w:r w:rsidR="001F200C">
        <w:t> = 2</w:t>
      </w:r>
      <w:r>
        <w:t xml:space="preserve">, the rate at which the VTK files are output is determined by </w:t>
      </w:r>
      <w:proofErr w:type="spellStart"/>
      <w:r>
        <w:rPr>
          <w:b/>
        </w:rPr>
        <w:t>VTK_fps</w:t>
      </w:r>
      <w:proofErr w:type="spellEnd"/>
      <w:r w:rsidR="001F200C">
        <w:t>.</w:t>
      </w:r>
      <w:r>
        <w:t xml:space="preserve"> This input specifies the desired number of frames that should be generated per second of simulation time. FAST will use the integer multiple of </w:t>
      </w:r>
      <w:r w:rsidRPr="00857401">
        <w:rPr>
          <w:b/>
        </w:rPr>
        <w:t>DT</w:t>
      </w:r>
      <w:r w:rsidR="00ED57F8">
        <w:t xml:space="preserve"> closest to 1/</w:t>
      </w:r>
      <w:proofErr w:type="spellStart"/>
      <w:r w:rsidR="00ED57F8">
        <w:rPr>
          <w:b/>
        </w:rPr>
        <w:t>VTK_fps</w:t>
      </w:r>
      <w:proofErr w:type="spellEnd"/>
      <w:r w:rsidR="00ED57F8" w:rsidRPr="00857401">
        <w:t xml:space="preserve"> to determine if VTK files should be output at the end of a simulation step; the actual frame rate</w:t>
      </w:r>
      <w:r w:rsidR="00ED57F8">
        <w:t xml:space="preserve"> used </w:t>
      </w:r>
      <w:r w:rsidR="00B45E32">
        <w:t xml:space="preserve">resulting from this rounding </w:t>
      </w:r>
      <w:r w:rsidR="00ED57F8">
        <w:t>is written to the screen and the FAST summary file.</w:t>
      </w:r>
      <w:r w:rsidR="00B45E32">
        <w:t xml:space="preserve"> This input parameter is only used when </w:t>
      </w:r>
      <w:proofErr w:type="spellStart"/>
      <w:r w:rsidR="00B45E32" w:rsidRPr="00126F92">
        <w:rPr>
          <w:b/>
        </w:rPr>
        <w:t>WrVTK</w:t>
      </w:r>
      <w:proofErr w:type="spellEnd"/>
      <w:r w:rsidR="00B45E32">
        <w:t> = 2.</w:t>
      </w:r>
    </w:p>
    <w:p w14:paraId="71CCFC02" w14:textId="2CCE53FE" w:rsidR="00053AB0" w:rsidRDefault="00053AB0" w:rsidP="00241AB7">
      <w:pPr>
        <w:pStyle w:val="Heading2"/>
      </w:pPr>
      <w:bookmarkStart w:id="57" w:name="_Ref416868785"/>
      <w:bookmarkStart w:id="58" w:name="_Toc447284361"/>
      <w:r>
        <w:t>Checkpoint Files (Restart Capability)</w:t>
      </w:r>
      <w:bookmarkEnd w:id="57"/>
      <w:bookmarkEnd w:id="58"/>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A87DA2">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w:t>
      </w:r>
      <w:proofErr w:type="spellStart"/>
      <w:r w:rsidR="00B405B9">
        <w:t>OrcaFlex</w:t>
      </w:r>
      <w:proofErr w:type="spellEnd"/>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When record 1 of the “DATA” (</w:t>
      </w:r>
      <w:proofErr w:type="spellStart"/>
      <w:r>
        <w:t>avrSwap</w:t>
      </w:r>
      <w:proofErr w:type="spellEnd"/>
      <w:r>
        <w:t>)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When record 1 of the “DATA” (</w:t>
      </w:r>
      <w:proofErr w:type="spellStart"/>
      <w:r>
        <w:t>avrSwap</w:t>
      </w:r>
      <w:proofErr w:type="spellEnd"/>
      <w:r>
        <w:t>)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w:t>
      </w:r>
      <w:proofErr w:type="spellStart"/>
      <w:r w:rsidR="00AF0E6F">
        <w:t>ServoData</w:t>
      </w:r>
      <w:proofErr w:type="spellEnd"/>
      <w:r w:rsidR="00AF0E6F">
        <w:t>/</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pPr>
      <w:r>
        <w:t>The user-defined control routines are not available for checkpoint restart</w:t>
      </w:r>
      <w:r w:rsidR="00976EEE">
        <w:t xml:space="preserve"> (i.e., </w:t>
      </w:r>
      <w:proofErr w:type="spellStart"/>
      <w:r w:rsidR="00976EEE">
        <w:t>CertTests</w:t>
      </w:r>
      <w:proofErr w:type="spellEnd"/>
      <w:r w:rsidR="00976EEE">
        <w:t xml:space="preserve"> 11-13 won’t work)</w:t>
      </w:r>
      <w:r w:rsidR="00B405B9">
        <w:t>.</w:t>
      </w:r>
    </w:p>
    <w:p w14:paraId="7CD3C4A7" w14:textId="42CCE099" w:rsidR="003D203B" w:rsidRDefault="003D203B" w:rsidP="00AF0E6F">
      <w:pPr>
        <w:pStyle w:val="ListParagraph"/>
        <w:numPr>
          <w:ilvl w:val="0"/>
          <w:numId w:val="29"/>
        </w:numPr>
      </w:pPr>
      <w:r>
        <w:t xml:space="preserve">Before FAST creates a checkpoint file, it doubles the amount of memory in use in the simulation because all of the data is packed into three arrays that are then written to a file. Thus, it is highly likely that 32-bit simulations will not be able to create checkpoint files. </w:t>
      </w:r>
    </w:p>
    <w:p w14:paraId="59F77BED" w14:textId="623280E3" w:rsidR="007101D0" w:rsidRDefault="008E1EC9" w:rsidP="00857401">
      <w:pPr>
        <w:pStyle w:val="Heading2"/>
      </w:pPr>
      <w:bookmarkStart w:id="59" w:name="_Toc447284362"/>
      <w:r>
        <w:t>Visualization Toolkit Files (</w:t>
      </w:r>
      <w:r w:rsidR="007101D0">
        <w:t xml:space="preserve">Visualization </w:t>
      </w:r>
      <w:r w:rsidR="00930284">
        <w:t>Capability</w:t>
      </w:r>
      <w:r>
        <w:t>)</w:t>
      </w:r>
      <w:bookmarkEnd w:id="59"/>
    </w:p>
    <w:p w14:paraId="32E6E198" w14:textId="475BC064" w:rsidR="002F1E94" w:rsidRDefault="005070C1" w:rsidP="00857401">
      <w:r>
        <w:t xml:space="preserve">FAST v8.15 introduced </w:t>
      </w:r>
      <w:r w:rsidR="008F599D">
        <w:t xml:space="preserve">visualization capability based on either surface or stick-figure geometry for model reference and initial configurations and time-series animation through the generation of </w:t>
      </w:r>
      <w:r>
        <w:t xml:space="preserve">VTK output files. </w:t>
      </w:r>
      <w:hyperlink r:id="rId41" w:history="1">
        <w:r w:rsidR="002F1E94" w:rsidRPr="00746BE1">
          <w:rPr>
            <w:rStyle w:val="Hyperlink"/>
          </w:rPr>
          <w:t>Visualization Toolkit</w:t>
        </w:r>
      </w:hyperlink>
      <w:r w:rsidR="002F1E94">
        <w:t xml:space="preserve"> (VTK) is an open-source, freely available software system for 3D computer graphics, image processing, and visualization</w:t>
      </w:r>
      <w:r w:rsidR="003D203B">
        <w:t>.</w:t>
      </w:r>
      <w:r>
        <w:t xml:space="preserve"> The VTK files generated by FAST can be read with standard open-source visualization packages such as </w:t>
      </w:r>
      <w:hyperlink r:id="rId42" w:history="1">
        <w:proofErr w:type="spellStart"/>
        <w:r w:rsidRPr="003D203B">
          <w:rPr>
            <w:rStyle w:val="Hyperlink"/>
          </w:rPr>
          <w:t>ParaView</w:t>
        </w:r>
        <w:proofErr w:type="spellEnd"/>
      </w:hyperlink>
      <w:r>
        <w:t xml:space="preserve"> or </w:t>
      </w:r>
      <w:hyperlink r:id="rId43" w:history="1">
        <w:proofErr w:type="spellStart"/>
        <w:r w:rsidRPr="003D203B">
          <w:rPr>
            <w:rStyle w:val="Hyperlink"/>
          </w:rPr>
          <w:t>VisIt</w:t>
        </w:r>
        <w:proofErr w:type="spellEnd"/>
      </w:hyperlink>
      <w:r>
        <w:t>.</w:t>
      </w:r>
      <w:r w:rsidR="00026604">
        <w:t xml:space="preserve"> </w:t>
      </w:r>
      <w:commentRangeStart w:id="60"/>
      <w:r w:rsidR="00026604">
        <w:t xml:space="preserve">An example of FAST’s surface visualization </w:t>
      </w:r>
      <w:r w:rsidR="00026604">
        <w:lastRenderedPageBreak/>
        <w:t xml:space="preserve">capability is shown in </w:t>
      </w:r>
      <w:r w:rsidR="00026604">
        <w:fldChar w:fldCharType="begin"/>
      </w:r>
      <w:r w:rsidR="00026604">
        <w:instrText xml:space="preserve"> REF _Ref447134879 \h </w:instrText>
      </w:r>
      <w:r w:rsidR="00026604">
        <w:fldChar w:fldCharType="separate"/>
      </w:r>
      <w:r w:rsidR="00A87DA2">
        <w:t xml:space="preserve">Figure </w:t>
      </w:r>
      <w:r w:rsidR="00A87DA2">
        <w:rPr>
          <w:noProof/>
        </w:rPr>
        <w:t>5</w:t>
      </w:r>
      <w:r w:rsidR="00026604">
        <w:fldChar w:fldCharType="end"/>
      </w:r>
      <w:r w:rsidR="00637831">
        <w:t>.</w:t>
      </w:r>
      <w:commentRangeEnd w:id="60"/>
      <w:r w:rsidR="00CA1C5B">
        <w:rPr>
          <w:rStyle w:val="CommentReference"/>
        </w:rPr>
        <w:commentReference w:id="60"/>
      </w:r>
      <w:r w:rsidR="00A45E41">
        <w:t xml:space="preserve"> With the current release, it is not yet possible to visualize the mooring lines.</w:t>
      </w:r>
    </w:p>
    <w:p w14:paraId="21467FC8" w14:textId="38CDD3F7" w:rsidR="001252CC" w:rsidRDefault="00026604" w:rsidP="00857401">
      <w:r>
        <w:t>FAST will</w:t>
      </w:r>
      <w:r w:rsidR="001252CC">
        <w:t xml:space="preserve"> generate a lot of files </w:t>
      </w:r>
      <w:r>
        <w:t xml:space="preserve">when </w:t>
      </w:r>
      <w:proofErr w:type="spellStart"/>
      <w:r>
        <w:rPr>
          <w:b/>
        </w:rPr>
        <w:t>WrVTK</w:t>
      </w:r>
      <w:proofErr w:type="spellEnd"/>
      <w:r>
        <w:t xml:space="preserve"> &gt; 0. This </w:t>
      </w:r>
      <w:r w:rsidR="001252CC">
        <w:t>can take a long time, especially when generating surface data with fields.</w:t>
      </w:r>
    </w:p>
    <w:p w14:paraId="1F4A0228" w14:textId="3B13403F" w:rsidR="00637831" w:rsidRPr="000E3B15" w:rsidRDefault="00637831" w:rsidP="00637831">
      <w:commentRangeStart w:id="61"/>
      <w:r>
        <w:t xml:space="preserve">If a FAST simulation encounters an error when </w:t>
      </w:r>
      <w:proofErr w:type="spellStart"/>
      <w:r>
        <w:rPr>
          <w:b/>
        </w:rPr>
        <w:t>WrVTK</w:t>
      </w:r>
      <w:proofErr w:type="spellEnd"/>
      <w:r>
        <w:rPr>
          <w:b/>
        </w:rPr>
        <w:t> </w:t>
      </w:r>
      <w:r>
        <w:t xml:space="preserve">&gt; 0, </w:t>
      </w:r>
      <w:r w:rsidR="00791D80">
        <w:t xml:space="preserve">for debugging purposes, </w:t>
      </w:r>
      <w:r>
        <w:t xml:space="preserve">all of the meshes and field data will be output at the final step before the program ends (this is equivalent to having </w:t>
      </w:r>
      <w:proofErr w:type="spellStart"/>
      <w:r>
        <w:rPr>
          <w:b/>
        </w:rPr>
        <w:t>WrVTK</w:t>
      </w:r>
      <w:proofErr w:type="spellEnd"/>
      <w:r>
        <w:rPr>
          <w:b/>
        </w:rPr>
        <w:t> </w:t>
      </w:r>
      <w:r>
        <w:t xml:space="preserve">= 2, </w:t>
      </w:r>
      <w:proofErr w:type="spellStart"/>
      <w:r>
        <w:rPr>
          <w:b/>
        </w:rPr>
        <w:t>VTK_Type</w:t>
      </w:r>
      <w:proofErr w:type="spellEnd"/>
      <w:r>
        <w:t xml:space="preserve"> = 3, and </w:t>
      </w:r>
      <w:proofErr w:type="spellStart"/>
      <w:r>
        <w:rPr>
          <w:b/>
        </w:rPr>
        <w:t>VTK_fields</w:t>
      </w:r>
      <w:proofErr w:type="spellEnd"/>
      <w:r>
        <w:t> = TRUE when the program ends). These output files will include “.</w:t>
      </w:r>
      <w:proofErr w:type="spellStart"/>
      <w:r>
        <w:t>DebugError</w:t>
      </w:r>
      <w:proofErr w:type="spellEnd"/>
      <w:r>
        <w:t xml:space="preserve">.” in their file names and may not be generated at the exact time step that VTK files would normally be written. </w:t>
      </w:r>
      <w:commentRangeEnd w:id="61"/>
      <w:r w:rsidR="005F5DCE">
        <w:rPr>
          <w:rStyle w:val="CommentReference"/>
        </w:rPr>
        <w:commentReference w:id="61"/>
      </w:r>
    </w:p>
    <w:p w14:paraId="4508F66D" w14:textId="4D9E5CDD" w:rsidR="005070C1" w:rsidRDefault="00174F3D" w:rsidP="00857401">
      <w:pPr>
        <w:keepNext/>
      </w:pPr>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965700"/>
                    </a:xfrm>
                    <a:prstGeom prst="rect">
                      <a:avLst/>
                    </a:prstGeom>
                  </pic:spPr>
                </pic:pic>
              </a:graphicData>
            </a:graphic>
          </wp:inline>
        </w:drawing>
      </w:r>
    </w:p>
    <w:p w14:paraId="5E4189D9" w14:textId="5DC84742" w:rsidR="000E3B15" w:rsidRDefault="005070C1" w:rsidP="00857401">
      <w:pPr>
        <w:pStyle w:val="Caption"/>
        <w:jc w:val="center"/>
      </w:pPr>
      <w:bookmarkStart w:id="62" w:name="_Ref447134879"/>
      <w:bookmarkStart w:id="63" w:name="_Ref447134875"/>
      <w:r>
        <w:t xml:space="preserve">Figure </w:t>
      </w:r>
      <w:fldSimple w:instr=" SEQ Figure \* ARABIC ">
        <w:r w:rsidR="00A87DA2">
          <w:rPr>
            <w:noProof/>
          </w:rPr>
          <w:t>5</w:t>
        </w:r>
      </w:fldSimple>
      <w:bookmarkEnd w:id="62"/>
      <w:r>
        <w:t xml:space="preserve">: FAST </w:t>
      </w:r>
      <w:r w:rsidR="00CA1C5B">
        <w:t xml:space="preserve">surface </w:t>
      </w:r>
      <w:r w:rsidR="00215E39">
        <w:t>visualization</w:t>
      </w:r>
      <w:r>
        <w:t xml:space="preserve"> generated from Cert</w:t>
      </w:r>
      <w:r w:rsidR="00637831">
        <w:t xml:space="preserve">ification </w:t>
      </w:r>
      <w:r>
        <w:t xml:space="preserve">Test #25 </w:t>
      </w:r>
      <w:r w:rsidR="00215E39">
        <w:t>as</w:t>
      </w:r>
      <w:r>
        <w:t xml:space="preserve"> displayed in </w:t>
      </w:r>
      <w:proofErr w:type="spellStart"/>
      <w:r>
        <w:t>ParaView</w:t>
      </w:r>
      <w:bookmarkEnd w:id="63"/>
      <w:proofErr w:type="spellEnd"/>
    </w:p>
    <w:p w14:paraId="2164B3FA" w14:textId="267C50EE" w:rsidR="00CA74B5" w:rsidRDefault="00CA74B5" w:rsidP="00992CCA">
      <w:pPr>
        <w:pStyle w:val="Heading1"/>
      </w:pPr>
      <w:bookmarkStart w:id="64" w:name="_Ref352670793"/>
      <w:bookmarkStart w:id="65" w:name="_Toc447284363"/>
      <w:bookmarkEnd w:id="27"/>
      <w:r>
        <w:lastRenderedPageBreak/>
        <w:t>Converting to FAST v8.</w:t>
      </w:r>
      <w:r w:rsidR="00673035">
        <w:t>1</w:t>
      </w:r>
      <w:r w:rsidR="007101D0">
        <w:t>5</w:t>
      </w:r>
      <w:r>
        <w:t>.x</w:t>
      </w:r>
      <w:bookmarkEnd w:id="64"/>
      <w:bookmarkEnd w:id="65"/>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A87DA2">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A87DA2">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66" w:name="_Toc447284364"/>
      <w:r>
        <w:t>Summary of Changes to Inputs</w:t>
      </w:r>
      <w:bookmarkEnd w:id="66"/>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pPr>
      <w:commentRangeStart w:id="67"/>
      <w:r>
        <w:t>Changes in FAST v8.1</w:t>
      </w:r>
      <w:r w:rsidR="007101D0">
        <w:t>5</w:t>
      </w:r>
      <w:r>
        <w:t>.00a-bjj</w:t>
      </w:r>
      <w:commentRangeEnd w:id="67"/>
      <w:r w:rsidR="00EA1CDB">
        <w:rPr>
          <w:rStyle w:val="CommentReference"/>
          <w:rFonts w:asciiTheme="minorHAnsi" w:eastAsiaTheme="minorHAnsi" w:hAnsiTheme="minorHAnsi" w:cstheme="minorBidi"/>
          <w:b w:val="0"/>
          <w:bCs w:val="0"/>
          <w:color w:val="auto"/>
        </w:rPr>
        <w:commentReference w:id="67"/>
      </w:r>
    </w:p>
    <w:p w14:paraId="4F86ABC5" w14:textId="77777777" w:rsidR="002247E9" w:rsidRDefault="002247E9" w:rsidP="002247E9">
      <w:pPr>
        <w:pStyle w:val="ListParagraph"/>
        <w:numPr>
          <w:ilvl w:val="0"/>
          <w:numId w:val="28"/>
        </w:numPr>
      </w:pPr>
      <w:r w:rsidRPr="000F122F">
        <w:t>The following</w:t>
      </w:r>
      <w:r>
        <w:t xml:space="preserve"> differences occur in the FAST primary output file:</w:t>
      </w:r>
    </w:p>
    <w:p w14:paraId="7C78872B" w14:textId="61A5AED7" w:rsidR="002247E9" w:rsidRPr="007101D0" w:rsidRDefault="002247E9" w:rsidP="002247E9">
      <w:pPr>
        <w:pStyle w:val="ListParagraph"/>
        <w:numPr>
          <w:ilvl w:val="1"/>
          <w:numId w:val="28"/>
        </w:numPr>
      </w:pPr>
      <w:r>
        <w:t xml:space="preserve">A new “Visualization” section has been added. This section includes new inputs called </w:t>
      </w:r>
      <w:proofErr w:type="spellStart"/>
      <w:r w:rsidRPr="000F122F">
        <w:rPr>
          <w:b/>
        </w:rPr>
        <w:t>WrVTK</w:t>
      </w:r>
      <w:proofErr w:type="spellEnd"/>
      <w:r>
        <w:t xml:space="preserve">, </w:t>
      </w:r>
      <w:proofErr w:type="spellStart"/>
      <w:r w:rsidRPr="000F122F">
        <w:rPr>
          <w:b/>
        </w:rPr>
        <w:t>VTK_type</w:t>
      </w:r>
      <w:proofErr w:type="spellEnd"/>
      <w:r>
        <w:t xml:space="preserve">, </w:t>
      </w:r>
      <w:proofErr w:type="spellStart"/>
      <w:r w:rsidRPr="000F122F">
        <w:rPr>
          <w:b/>
        </w:rPr>
        <w:t>VTK_fields</w:t>
      </w:r>
      <w:proofErr w:type="spellEnd"/>
      <w:r>
        <w:t xml:space="preserve">, and </w:t>
      </w:r>
      <w:proofErr w:type="spellStart"/>
      <w:r w:rsidRPr="000F122F">
        <w:rPr>
          <w:b/>
        </w:rPr>
        <w:t>VTK_fps</w:t>
      </w:r>
      <w:proofErr w:type="spellEnd"/>
      <w:r w:rsidR="005F5DCE" w:rsidRPr="005F5DCE">
        <w:t>, documented above</w:t>
      </w:r>
      <w:r>
        <w:t>.</w:t>
      </w:r>
    </w:p>
    <w:p w14:paraId="525EB7B7" w14:textId="43B4C825" w:rsidR="002370F0" w:rsidRDefault="002370F0" w:rsidP="002370F0">
      <w:pPr>
        <w:pStyle w:val="ListParagraph"/>
        <w:numPr>
          <w:ilvl w:val="0"/>
          <w:numId w:val="28"/>
        </w:numPr>
      </w:pPr>
      <w:r>
        <w:t>The following differences occur in the ServoDyn primary input file:</w:t>
      </w:r>
    </w:p>
    <w:p w14:paraId="096EFF7F" w14:textId="0BEE05CD" w:rsidR="002370F0" w:rsidRDefault="002370F0" w:rsidP="000F122F">
      <w:pPr>
        <w:pStyle w:val="ListParagraph"/>
        <w:numPr>
          <w:ilvl w:val="1"/>
          <w:numId w:val="28"/>
        </w:numPr>
      </w:pPr>
      <w:proofErr w:type="spellStart"/>
      <w:r w:rsidRPr="000F122F">
        <w:rPr>
          <w:b/>
        </w:rPr>
        <w:t>CompTTMD</w:t>
      </w:r>
      <w:proofErr w:type="spellEnd"/>
      <w:r>
        <w:t xml:space="preserve"> and </w:t>
      </w:r>
      <w:proofErr w:type="spellStart"/>
      <w:r w:rsidRPr="000F122F">
        <w:rPr>
          <w:b/>
        </w:rPr>
        <w:t>TTMDfile</w:t>
      </w:r>
      <w:proofErr w:type="spellEnd"/>
      <w:r>
        <w:t xml:space="preserve"> were added</w:t>
      </w:r>
      <w:r w:rsidR="0079309D">
        <w:t xml:space="preserve"> to enable the modeling of tower-based tuned mass dampers, which are akin to </w:t>
      </w:r>
      <w:proofErr w:type="spellStart"/>
      <w:r w:rsidR="0079309D" w:rsidRPr="0079309D">
        <w:rPr>
          <w:b/>
        </w:rPr>
        <w:t>CompNTMD</w:t>
      </w:r>
      <w:proofErr w:type="spellEnd"/>
      <w:r w:rsidR="0079309D">
        <w:t xml:space="preserve"> and </w:t>
      </w:r>
      <w:proofErr w:type="spellStart"/>
      <w:r w:rsidR="0079309D" w:rsidRPr="0079309D">
        <w:rPr>
          <w:b/>
        </w:rPr>
        <w:t>NTMDfile</w:t>
      </w:r>
      <w:proofErr w:type="spellEnd"/>
      <w:r w:rsidR="0079309D">
        <w:t xml:space="preserve"> available for nacelle-based tuned mass dampers</w:t>
      </w:r>
      <w:r>
        <w:t>.</w:t>
      </w:r>
    </w:p>
    <w:p w14:paraId="68331754" w14:textId="3ADDF3B4" w:rsidR="00AB47F4" w:rsidRDefault="00AB47F4" w:rsidP="000F122F">
      <w:pPr>
        <w:pStyle w:val="ListParagraph"/>
        <w:numPr>
          <w:ilvl w:val="1"/>
          <w:numId w:val="28"/>
        </w:numPr>
      </w:pPr>
      <w:proofErr w:type="spellStart"/>
      <w:r w:rsidRPr="000F122F">
        <w:rPr>
          <w:b/>
        </w:rPr>
        <w:t>DLL_ProcName</w:t>
      </w:r>
      <w:proofErr w:type="spellEnd"/>
      <w:r>
        <w:t xml:space="preserve"> was added</w:t>
      </w:r>
      <w:r w:rsidR="001252CC">
        <w:t>. This input specifies the name of the procedure in the Bladed-style interface that will be called.</w:t>
      </w:r>
      <w:r w:rsidR="00DB403A">
        <w:t xml:space="preserve"> It is case sensitive.</w:t>
      </w:r>
      <w:r w:rsidR="001252CC">
        <w:t xml:space="preserve"> Previous versions of </w:t>
      </w:r>
      <w:r w:rsidR="00220BBA">
        <w:t>ServoDyn</w:t>
      </w:r>
      <w:r w:rsidR="001252CC">
        <w:t xml:space="preserve"> had this variable hardcoded to “DISCON”, but we have added it to</w:t>
      </w:r>
      <w:r w:rsidR="00DB403A">
        <w:t xml:space="preserve"> the</w:t>
      </w:r>
      <w:r w:rsidR="001252CC">
        <w:t xml:space="preserve"> </w:t>
      </w:r>
      <w:r w:rsidR="00220BBA">
        <w:t xml:space="preserve">ServoDyn </w:t>
      </w:r>
      <w:r w:rsidR="001252CC">
        <w:t xml:space="preserve">input file so that users can </w:t>
      </w:r>
      <w:r w:rsidR="00DB403A">
        <w:t xml:space="preserve">easily </w:t>
      </w:r>
      <w:r w:rsidR="001252CC">
        <w:t>create wrapper DLLs to call another Bladed DLL with the DISCON procedure already defined in it.</w:t>
      </w:r>
    </w:p>
    <w:p w14:paraId="7C4FD001" w14:textId="566BB02E" w:rsidR="002370F0" w:rsidRDefault="002370F0" w:rsidP="002370F0">
      <w:pPr>
        <w:pStyle w:val="ListParagraph"/>
        <w:numPr>
          <w:ilvl w:val="0"/>
          <w:numId w:val="28"/>
        </w:numPr>
      </w:pPr>
      <w:commentRangeStart w:id="68"/>
      <w:r>
        <w:t>The following differences occur in the ServoDyn TMD input file (for both nacelle</w:t>
      </w:r>
      <w:r w:rsidR="00EA1CDB">
        <w:t>-</w:t>
      </w:r>
      <w:r>
        <w:t xml:space="preserve"> and tower</w:t>
      </w:r>
      <w:r w:rsidR="00EA1CDB">
        <w:t>-based</w:t>
      </w:r>
      <w:r>
        <w:t xml:space="preserve"> tuned mass dampers):</w:t>
      </w:r>
      <w:commentRangeEnd w:id="68"/>
      <w:r w:rsidR="00215E39">
        <w:rPr>
          <w:rStyle w:val="CommentReference"/>
        </w:rPr>
        <w:commentReference w:id="68"/>
      </w:r>
    </w:p>
    <w:p w14:paraId="1CEBA855" w14:textId="11462858" w:rsidR="002370F0" w:rsidRDefault="00461825" w:rsidP="00461825">
      <w:pPr>
        <w:pStyle w:val="ListParagraph"/>
        <w:numPr>
          <w:ilvl w:val="1"/>
          <w:numId w:val="28"/>
        </w:numPr>
      </w:pPr>
      <w:r w:rsidRPr="000F122F">
        <w:rPr>
          <w:b/>
        </w:rPr>
        <w:t>TMD_DOF_MODE</w:t>
      </w:r>
      <w:r>
        <w:t xml:space="preserve">, </w:t>
      </w:r>
      <w:r w:rsidRPr="000F122F">
        <w:rPr>
          <w:b/>
        </w:rPr>
        <w:t>TMD_XY_M</w:t>
      </w:r>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r>
        <w:rPr>
          <w:b/>
        </w:rPr>
        <w:t xml:space="preserve"> </w:t>
      </w:r>
      <w:r>
        <w:t>were added.</w:t>
      </w:r>
    </w:p>
    <w:p w14:paraId="59BC7E7F" w14:textId="6C84EE9E" w:rsidR="00461825" w:rsidRPr="000F122F" w:rsidRDefault="00461825" w:rsidP="00461825">
      <w:pPr>
        <w:pStyle w:val="ListParagraph"/>
        <w:numPr>
          <w:ilvl w:val="1"/>
          <w:numId w:val="28"/>
        </w:numPr>
      </w:pPr>
      <w:r>
        <w:t xml:space="preserve">A new section for </w:t>
      </w:r>
      <w:r w:rsidRPr="00461825">
        <w:t xml:space="preserve">TMD </w:t>
      </w:r>
      <w:r>
        <w:t>user</w:t>
      </w:r>
      <w:r w:rsidRPr="00461825">
        <w:t>-</w:t>
      </w:r>
      <w:r>
        <w:t xml:space="preserve">defined spring forces was added. This section contains </w:t>
      </w:r>
      <w:proofErr w:type="spellStart"/>
      <w:r w:rsidRPr="000F122F">
        <w:rPr>
          <w:b/>
        </w:rPr>
        <w:t>Use_F_TBL</w:t>
      </w:r>
      <w:proofErr w:type="spellEnd"/>
      <w:r>
        <w:t xml:space="preserve">, </w:t>
      </w:r>
      <w:proofErr w:type="spellStart"/>
      <w:r w:rsidRPr="000F122F">
        <w:rPr>
          <w:b/>
        </w:rPr>
        <w:t>NKInpSt</w:t>
      </w:r>
      <w:proofErr w:type="spellEnd"/>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proofErr w:type="spellStart"/>
      <w:r w:rsidRPr="00053AB0">
        <w:rPr>
          <w:b/>
        </w:rPr>
        <w:t>ChkptTime</w:t>
      </w:r>
      <w:proofErr w:type="spellEnd"/>
      <w:r>
        <w:t xml:space="preserve"> was added.</w:t>
      </w:r>
    </w:p>
    <w:p w14:paraId="1EAAACA1" w14:textId="16DEA210" w:rsidR="004D65DE" w:rsidRPr="00972D6E" w:rsidRDefault="004D65DE" w:rsidP="005B3D51">
      <w:pPr>
        <w:pStyle w:val="ListParagraph"/>
        <w:numPr>
          <w:ilvl w:val="1"/>
          <w:numId w:val="28"/>
        </w:numPr>
      </w:pPr>
      <w:proofErr w:type="spellStart"/>
      <w:r>
        <w:rPr>
          <w:b/>
        </w:rPr>
        <w:t>CompElast</w:t>
      </w:r>
      <w:proofErr w:type="spellEnd"/>
      <w:r>
        <w:rPr>
          <w:b/>
        </w:rPr>
        <w:t> </w:t>
      </w:r>
      <w:r>
        <w:t xml:space="preserve">= 2, </w:t>
      </w:r>
      <w:proofErr w:type="spellStart"/>
      <w:r w:rsidRPr="00972D6E">
        <w:rPr>
          <w:b/>
        </w:rPr>
        <w:t>BDBldFile</w:t>
      </w:r>
      <w:proofErr w:type="spellEnd"/>
      <w:r w:rsidRPr="00972D6E">
        <w:rPr>
          <w:b/>
        </w:rPr>
        <w:t>(1)</w:t>
      </w:r>
      <w:r>
        <w:t xml:space="preserve">, </w:t>
      </w:r>
      <w:proofErr w:type="spellStart"/>
      <w:r w:rsidRPr="00FE5E6F">
        <w:rPr>
          <w:b/>
        </w:rPr>
        <w:t>BDBldFile</w:t>
      </w:r>
      <w:proofErr w:type="spellEnd"/>
      <w:r w:rsidRPr="00FE5E6F">
        <w:rPr>
          <w:b/>
        </w:rPr>
        <w:t>(</w:t>
      </w:r>
      <w:r>
        <w:rPr>
          <w:b/>
        </w:rPr>
        <w:t>2</w:t>
      </w:r>
      <w:r w:rsidRPr="00FE5E6F">
        <w:rPr>
          <w:b/>
        </w:rPr>
        <w:t>)</w:t>
      </w:r>
      <w:r>
        <w:t xml:space="preserve">, and </w:t>
      </w:r>
      <w:proofErr w:type="spellStart"/>
      <w:r w:rsidRPr="00FE5E6F">
        <w:rPr>
          <w:b/>
        </w:rPr>
        <w:t>BDBldFile</w:t>
      </w:r>
      <w:proofErr w:type="spellEnd"/>
      <w:r w:rsidRPr="00FE5E6F">
        <w:rPr>
          <w:b/>
        </w:rPr>
        <w:t>(</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proofErr w:type="spellStart"/>
      <w:r>
        <w:rPr>
          <w:b/>
        </w:rPr>
        <w:t>CompInflow</w:t>
      </w:r>
      <w:proofErr w:type="spellEnd"/>
      <w:r w:rsidRPr="00437347">
        <w:t xml:space="preserve"> and </w:t>
      </w:r>
      <w:proofErr w:type="spellStart"/>
      <w:r>
        <w:rPr>
          <w:b/>
        </w:rPr>
        <w:t>InflowFile</w:t>
      </w:r>
      <w:proofErr w:type="spellEnd"/>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proofErr w:type="spellStart"/>
      <w:r>
        <w:rPr>
          <w:b/>
        </w:rPr>
        <w:t>CompAero</w:t>
      </w:r>
      <w:proofErr w:type="spellEnd"/>
      <w:r w:rsidR="00B832A9">
        <w:rPr>
          <w:b/>
        </w:rPr>
        <w:t> </w:t>
      </w:r>
      <w:r w:rsidR="00B832A9">
        <w:t>= 2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proofErr w:type="spellStart"/>
      <w:r>
        <w:rPr>
          <w:b/>
        </w:rPr>
        <w:lastRenderedPageBreak/>
        <w:t>CompMooring</w:t>
      </w:r>
      <w:proofErr w:type="spellEnd"/>
      <w:r>
        <w:t xml:space="preserve"> = 4 is a new option, which allows the user to choose the </w:t>
      </w:r>
      <w:proofErr w:type="spellStart"/>
      <w:r>
        <w:t>OrcaFlex</w:t>
      </w:r>
      <w:proofErr w:type="spellEnd"/>
      <w:r>
        <w:t xml:space="preserve"> interface.</w:t>
      </w:r>
      <w:r w:rsidR="004D65DE">
        <w:t xml:space="preserve"> The </w:t>
      </w:r>
      <w:proofErr w:type="spellStart"/>
      <w:r w:rsidR="004D65DE">
        <w:t>OrcaFlex</w:t>
      </w:r>
      <w:proofErr w:type="spellEnd"/>
      <w:r w:rsidR="004D65DE">
        <w:t xml:space="preserve">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proofErr w:type="spellStart"/>
      <w:r>
        <w:rPr>
          <w:b/>
        </w:rPr>
        <w:t>CompUs</w:t>
      </w:r>
      <w:r w:rsidR="00FF78BD">
        <w:rPr>
          <w:b/>
        </w:rPr>
        <w:t>e</w:t>
      </w:r>
      <w:r>
        <w:rPr>
          <w:b/>
        </w:rPr>
        <w:t>rPtfmLd</w:t>
      </w:r>
      <w:proofErr w:type="spellEnd"/>
      <w:r>
        <w:t xml:space="preserve"> and </w:t>
      </w:r>
      <w:proofErr w:type="spellStart"/>
      <w:r>
        <w:rPr>
          <w:b/>
        </w:rPr>
        <w:t>CompUs</w:t>
      </w:r>
      <w:r w:rsidR="00FF78BD">
        <w:rPr>
          <w:b/>
        </w:rPr>
        <w:t>e</w:t>
      </w:r>
      <w:r>
        <w:rPr>
          <w:b/>
        </w:rPr>
        <w:t>rTwrLd</w:t>
      </w:r>
      <w:proofErr w:type="spellEnd"/>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proofErr w:type="spellStart"/>
      <w:r w:rsidRPr="006B4476">
        <w:rPr>
          <w:b/>
        </w:rPr>
        <w:t>BldNodes</w:t>
      </w:r>
      <w:proofErr w:type="spellEnd"/>
      <w:r w:rsidRPr="003B1214">
        <w:t xml:space="preserve"> </w:t>
      </w:r>
      <w:r>
        <w:t>was added</w:t>
      </w:r>
      <w:r w:rsidR="00C051F9">
        <w:t xml:space="preserve"> to the ElastoDyn primary input file</w:t>
      </w:r>
      <w:r w:rsidR="00411A22">
        <w:t>,</w:t>
      </w:r>
      <w:r>
        <w:t xml:space="preserve"> used to discretize the blade into </w:t>
      </w:r>
      <w:proofErr w:type="spellStart"/>
      <w:r w:rsidRPr="006B4476">
        <w:rPr>
          <w:b/>
        </w:rPr>
        <w:t>BldNodes</w:t>
      </w:r>
      <w:proofErr w:type="spellEnd"/>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proofErr w:type="spellStart"/>
      <w:r>
        <w:rPr>
          <w:b/>
        </w:rPr>
        <w:t>PitchAxis</w:t>
      </w:r>
      <w:proofErr w:type="spellEnd"/>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proofErr w:type="spellStart"/>
      <w:r w:rsidR="000A6F08">
        <w:rPr>
          <w:b/>
        </w:rPr>
        <w:t>PitchAxis</w:t>
      </w:r>
      <w:proofErr w:type="spellEnd"/>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proofErr w:type="spellStart"/>
      <w:r w:rsidRPr="005B3D51">
        <w:rPr>
          <w:b/>
        </w:rPr>
        <w:t>HubHt</w:t>
      </w:r>
      <w:proofErr w:type="spellEnd"/>
      <w:r>
        <w:t xml:space="preserve"> has been removed</w:t>
      </w:r>
      <w:r w:rsidR="004D65DE">
        <w:t xml:space="preserve">, effectively replaced by </w:t>
      </w:r>
      <w:proofErr w:type="spellStart"/>
      <w:r>
        <w:rPr>
          <w:b/>
        </w:rPr>
        <w:t>RefHt</w:t>
      </w:r>
      <w:proofErr w:type="spellEnd"/>
      <w:r>
        <w:t xml:space="preserve"> in the InflowWind module’s primary input file.</w:t>
      </w:r>
    </w:p>
    <w:p w14:paraId="6C5172D1" w14:textId="67DD3871" w:rsidR="00FF78BD" w:rsidRDefault="00FF78BD" w:rsidP="00FF78BD">
      <w:pPr>
        <w:pStyle w:val="ListParagraph"/>
        <w:numPr>
          <w:ilvl w:val="1"/>
          <w:numId w:val="28"/>
        </w:numPr>
      </w:pPr>
      <w:proofErr w:type="spellStart"/>
      <w:r w:rsidRPr="005B3D51">
        <w:rPr>
          <w:b/>
        </w:rPr>
        <w:t>WindFile</w:t>
      </w:r>
      <w:proofErr w:type="spellEnd"/>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proofErr w:type="spellStart"/>
      <w:r w:rsidRPr="005B3D51">
        <w:rPr>
          <w:b/>
        </w:rPr>
        <w:t>DLL_InFile</w:t>
      </w:r>
      <w:proofErr w:type="spellEnd"/>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proofErr w:type="spellStart"/>
      <w:r>
        <w:rPr>
          <w:b/>
        </w:rPr>
        <w:t>DLL_Ramp</w:t>
      </w:r>
      <w:proofErr w:type="spellEnd"/>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time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proofErr w:type="spellStart"/>
      <w:r>
        <w:rPr>
          <w:b/>
        </w:rPr>
        <w:t>BPCutoff</w:t>
      </w:r>
      <w:proofErr w:type="spellEnd"/>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proofErr w:type="spellStart"/>
      <w:r>
        <w:rPr>
          <w:b/>
        </w:rPr>
        <w:t>WaveMod</w:t>
      </w:r>
      <w:proofErr w:type="spellEnd"/>
      <w:r>
        <w:rPr>
          <w:b/>
        </w:rPr>
        <w:t> </w:t>
      </w:r>
      <w:r>
        <w:t>= 5 and 6 are new options for using externally generated wave data</w:t>
      </w:r>
      <w:r w:rsidR="00D04434">
        <w:t>; related,</w:t>
      </w:r>
      <w:r>
        <w:t xml:space="preserve"> </w:t>
      </w:r>
      <w:proofErr w:type="spellStart"/>
      <w:r w:rsidRPr="00972D6E">
        <w:rPr>
          <w:b/>
        </w:rPr>
        <w:t>GHWvFile</w:t>
      </w:r>
      <w:proofErr w:type="spellEnd"/>
      <w:r>
        <w:t xml:space="preserve"> has been replaced with </w:t>
      </w:r>
      <w:proofErr w:type="spellStart"/>
      <w:r w:rsidRPr="00972D6E">
        <w:rPr>
          <w:b/>
        </w:rPr>
        <w:t>WvKinFile</w:t>
      </w:r>
      <w:proofErr w:type="spellEnd"/>
      <w:r>
        <w:t>.</w:t>
      </w:r>
    </w:p>
    <w:p w14:paraId="1B78281F" w14:textId="442CD54E" w:rsidR="005B0E6E" w:rsidRDefault="005B0E6E" w:rsidP="005B3D51">
      <w:pPr>
        <w:pStyle w:val="ListParagraph"/>
        <w:numPr>
          <w:ilvl w:val="1"/>
          <w:numId w:val="28"/>
        </w:numPr>
      </w:pPr>
      <w:proofErr w:type="spellStart"/>
      <w:r w:rsidRPr="00972D6E">
        <w:rPr>
          <w:b/>
        </w:rPr>
        <w:t>HasWAMIT</w:t>
      </w:r>
      <w:proofErr w:type="spellEnd"/>
      <w:r>
        <w:t xml:space="preserve"> has been replaced with the </w:t>
      </w:r>
      <w:proofErr w:type="spellStart"/>
      <w:r w:rsidRPr="00972D6E">
        <w:rPr>
          <w:b/>
        </w:rPr>
        <w:t>PotMod</w:t>
      </w:r>
      <w:proofErr w:type="spellEnd"/>
      <w:r>
        <w:t xml:space="preserve"> switch</w:t>
      </w:r>
      <w:r w:rsidR="00254569">
        <w:t xml:space="preserve">, </w:t>
      </w:r>
      <w:proofErr w:type="spellStart"/>
      <w:r w:rsidR="00254569" w:rsidRPr="00254569">
        <w:rPr>
          <w:b/>
        </w:rPr>
        <w:t>WAMITFile</w:t>
      </w:r>
      <w:proofErr w:type="spellEnd"/>
      <w:r w:rsidR="00254569">
        <w:t xml:space="preserve"> has been replaced with </w:t>
      </w:r>
      <w:proofErr w:type="spellStart"/>
      <w:r w:rsidR="00254569" w:rsidRPr="00254569">
        <w:rPr>
          <w:b/>
        </w:rPr>
        <w:t>PotFile</w:t>
      </w:r>
      <w:proofErr w:type="spellEnd"/>
      <w:r w:rsidR="00254569">
        <w:t>,</w:t>
      </w:r>
      <w:r>
        <w:t xml:space="preserve"> and </w:t>
      </w:r>
      <w:proofErr w:type="spellStart"/>
      <w:r w:rsidRPr="00972D6E">
        <w:rPr>
          <w:b/>
        </w:rPr>
        <w:t>PropWAMIT</w:t>
      </w:r>
      <w:proofErr w:type="spellEnd"/>
      <w:r>
        <w:t xml:space="preserve"> has been replaced with the </w:t>
      </w:r>
      <w:proofErr w:type="spellStart"/>
      <w:r w:rsidRPr="00972D6E">
        <w:rPr>
          <w:b/>
        </w:rPr>
        <w:t>PropPot</w:t>
      </w:r>
      <w:proofErr w:type="spellEnd"/>
      <w:r>
        <w:t xml:space="preserve"> flag for enabling potential-flow theory.</w:t>
      </w:r>
    </w:p>
    <w:p w14:paraId="2164B400" w14:textId="5E4F7D42" w:rsidR="005A2B54" w:rsidRDefault="005A2B54" w:rsidP="005A2B54">
      <w:pPr>
        <w:pStyle w:val="Heading3"/>
      </w:pPr>
      <w:r>
        <w:lastRenderedPageBreak/>
        <w:t>Changes in FAST v8.10.00a-bjj</w:t>
      </w:r>
    </w:p>
    <w:p w14:paraId="2164B401" w14:textId="3675D2D5" w:rsidR="00D540B3" w:rsidRDefault="005A2B54" w:rsidP="001A4C06">
      <w:r>
        <w:t xml:space="preserve">The primary input file of FAST v8.10.00a-bjj </w:t>
      </w:r>
      <w:r w:rsidR="00100AB0">
        <w:t>is the same as that of FAST v8.09.00a-bjj</w:t>
      </w:r>
      <w:r w:rsidR="00D540B3">
        <w:t>, however</w:t>
      </w:r>
      <w:r w:rsidR="00280B19">
        <w:t xml:space="preserve"> the code accepts an additional option for </w:t>
      </w:r>
      <w:proofErr w:type="spellStart"/>
      <w:r w:rsidR="00280B19" w:rsidRPr="00280B19">
        <w:rPr>
          <w:b/>
        </w:rPr>
        <w:t>CompMooring</w:t>
      </w:r>
      <w:proofErr w:type="spellEnd"/>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proofErr w:type="spellStart"/>
      <w:r w:rsidR="0064763A" w:rsidRPr="001A4C06">
        <w:rPr>
          <w:b/>
        </w:rPr>
        <w:t>CompNTMD</w:t>
      </w:r>
      <w:proofErr w:type="spellEnd"/>
      <w:r w:rsidR="0064763A">
        <w:t xml:space="preserve"> and </w:t>
      </w:r>
      <w:proofErr w:type="spellStart"/>
      <w:r w:rsidR="0064763A" w:rsidRPr="001A4C06">
        <w:rPr>
          <w:b/>
        </w:rPr>
        <w:t>NTMD</w:t>
      </w:r>
      <w:r w:rsidRPr="001A4C06">
        <w:rPr>
          <w:b/>
        </w:rPr>
        <w:t>f</w:t>
      </w:r>
      <w:r w:rsidR="0064763A" w:rsidRPr="001A4C06">
        <w:rPr>
          <w:b/>
        </w:rPr>
        <w:t>ile</w:t>
      </w:r>
      <w:proofErr w:type="spellEnd"/>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proofErr w:type="spellStart"/>
      <w:r w:rsidR="00C9142A">
        <w:rPr>
          <w:b/>
        </w:rPr>
        <w:t>PCMode</w:t>
      </w:r>
      <w:proofErr w:type="spellEnd"/>
      <w:r w:rsidR="00C9142A">
        <w:t xml:space="preserve">, </w:t>
      </w:r>
      <w:proofErr w:type="spellStart"/>
      <w:r w:rsidR="00C9142A">
        <w:rPr>
          <w:b/>
        </w:rPr>
        <w:t>VSContrl</w:t>
      </w:r>
      <w:proofErr w:type="spellEnd"/>
      <w:r w:rsidR="00C9142A">
        <w:t xml:space="preserve">, </w:t>
      </w:r>
      <w:proofErr w:type="spellStart"/>
      <w:r w:rsidR="00C9142A">
        <w:rPr>
          <w:b/>
        </w:rPr>
        <w:t>GenModel</w:t>
      </w:r>
      <w:proofErr w:type="spellEnd"/>
      <w:r w:rsidR="00C9142A">
        <w:t xml:space="preserve">, </w:t>
      </w:r>
      <w:proofErr w:type="spellStart"/>
      <w:r w:rsidR="00C9142A">
        <w:rPr>
          <w:b/>
        </w:rPr>
        <w:t>HSSBrMode</w:t>
      </w:r>
      <w:proofErr w:type="spellEnd"/>
      <w:r w:rsidR="00C9142A">
        <w:t xml:space="preserve">, and </w:t>
      </w:r>
      <w:proofErr w:type="spellStart"/>
      <w:r w:rsidR="00C9142A">
        <w:rPr>
          <w:b/>
        </w:rPr>
        <w:t>YCMode</w:t>
      </w:r>
      <w:proofErr w:type="spellEnd"/>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 xml:space="preserve">The </w:t>
      </w:r>
      <w:proofErr w:type="spellStart"/>
      <w:r>
        <w:t>HSSBrTq</w:t>
      </w:r>
      <w:proofErr w:type="spellEnd"/>
      <w:r>
        <w:t xml:space="preserve"> output from ServoDyn has been renamed </w:t>
      </w:r>
      <w:proofErr w:type="spellStart"/>
      <w:r>
        <w:t>HSSBrTqC</w:t>
      </w:r>
      <w:proofErr w:type="spellEnd"/>
      <w:r>
        <w:t xml:space="preserve"> (high speed shaft torque command). This output was renamed to avoid confusion with the new </w:t>
      </w:r>
      <w:proofErr w:type="spellStart"/>
      <w:r>
        <w:t>HSSBrTq</w:t>
      </w:r>
      <w:proofErr w:type="spellEnd"/>
      <w:r>
        <w:t xml:space="preserve">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w:t>
      </w:r>
      <w:proofErr w:type="spellStart"/>
      <w:r w:rsidR="006F4EDC">
        <w:t>newtons</w:t>
      </w:r>
      <w:proofErr w:type="spellEnd"/>
      <w:r w:rsidR="006F4EDC">
        <w:t xml:space="preserve"> (N) instead of </w:t>
      </w:r>
      <w:proofErr w:type="spellStart"/>
      <w:r w:rsidR="006F4EDC">
        <w:t>kilonewtons</w:t>
      </w:r>
      <w:proofErr w:type="spellEnd"/>
      <w:r w:rsidR="006F4EDC">
        <w:t xml:space="preserve"> (</w:t>
      </w:r>
      <w:proofErr w:type="spellStart"/>
      <w:r w:rsidR="006F4EDC">
        <w:t>kN</w:t>
      </w:r>
      <w:proofErr w:type="spellEnd"/>
      <w:r w:rsidR="006F4EDC">
        <w:t>) and the flags have changed.</w:t>
      </w:r>
      <w:r w:rsidR="00185772">
        <w:t xml:space="preserve"> The new flags </w:t>
      </w:r>
      <w:r w:rsidR="00796008">
        <w:t>are listed</w:t>
      </w:r>
      <w:r w:rsidR="00923A5B">
        <w:t xml:space="preserve"> on the </w:t>
      </w:r>
      <w:hyperlink r:id="rId45"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proofErr w:type="spellStart"/>
            <w:r w:rsidRPr="00BE4686">
              <w:rPr>
                <w:b w:val="0"/>
              </w:rPr>
              <w:t>ADFile</w:t>
            </w:r>
            <w:proofErr w:type="spellEnd"/>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AeroFile</w:t>
            </w:r>
            <w:proofErr w:type="spellEnd"/>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proofErr w:type="spellStart"/>
            <w:r w:rsidRPr="00BE4686">
              <w:rPr>
                <w:b w:val="0"/>
              </w:rPr>
              <w:t>SrvDFile</w:t>
            </w:r>
            <w:proofErr w:type="spellEnd"/>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ServoFile</w:t>
            </w:r>
            <w:proofErr w:type="spellEnd"/>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proofErr w:type="spellStart"/>
            <w:r w:rsidRPr="00BE4686">
              <w:rPr>
                <w:b w:val="0"/>
              </w:rPr>
              <w:t>HDFile</w:t>
            </w:r>
            <w:proofErr w:type="spellEnd"/>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HydroFile</w:t>
            </w:r>
            <w:proofErr w:type="spellEnd"/>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proofErr w:type="spellStart"/>
            <w:r w:rsidRPr="00BE4686">
              <w:rPr>
                <w:b w:val="0"/>
              </w:rPr>
              <w:t>SDFile</w:t>
            </w:r>
            <w:proofErr w:type="spellEnd"/>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SubFile</w:t>
            </w:r>
            <w:proofErr w:type="spellEnd"/>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proofErr w:type="spellStart"/>
            <w:r w:rsidRPr="00BE4686">
              <w:rPr>
                <w:b w:val="0"/>
              </w:rPr>
              <w:t>MAPFile</w:t>
            </w:r>
            <w:proofErr w:type="spellEnd"/>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MooringFile</w:t>
            </w:r>
            <w:proofErr w:type="spellEnd"/>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proofErr w:type="spellStart"/>
            <w:r w:rsidRPr="00BE4686">
              <w:rPr>
                <w:b w:val="0"/>
              </w:rPr>
              <w:lastRenderedPageBreak/>
              <w:t>CompMAP</w:t>
            </w:r>
            <w:proofErr w:type="spellEnd"/>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CompMooring</w:t>
            </w:r>
            <w:proofErr w:type="spellEnd"/>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proofErr w:type="spellStart"/>
      <w:r w:rsidRPr="00A961B1">
        <w:t>CompAero</w:t>
      </w:r>
      <w:proofErr w:type="spellEnd"/>
      <w:r>
        <w:t xml:space="preserve">, </w:t>
      </w:r>
      <w:proofErr w:type="spellStart"/>
      <w:r>
        <w:t>CompServo</w:t>
      </w:r>
      <w:proofErr w:type="spellEnd"/>
      <w:r>
        <w:t xml:space="preserve">, </w:t>
      </w:r>
      <w:proofErr w:type="spellStart"/>
      <w:r w:rsidRPr="00A961B1">
        <w:t>CompHydro</w:t>
      </w:r>
      <w:proofErr w:type="spellEnd"/>
      <w:r>
        <w:t xml:space="preserve">, </w:t>
      </w:r>
      <w:proofErr w:type="spellStart"/>
      <w:r>
        <w:t>CompSub</w:t>
      </w:r>
      <w:proofErr w:type="spellEnd"/>
      <w:r>
        <w:t xml:space="preserve">, and </w:t>
      </w:r>
      <w:proofErr w:type="spellStart"/>
      <w:r w:rsidRPr="00A961B1">
        <w:t>CompMooring</w:t>
      </w:r>
      <w:proofErr w:type="spellEnd"/>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proofErr w:type="spellStart"/>
      <w:r w:rsidRPr="00A961B1">
        <w:rPr>
          <w:b/>
        </w:rPr>
        <w:t>CompIce</w:t>
      </w:r>
      <w:proofErr w:type="spellEnd"/>
      <w:r>
        <w:t xml:space="preserve"> and </w:t>
      </w:r>
      <w:proofErr w:type="spellStart"/>
      <w:r w:rsidRPr="00A961B1">
        <w:rPr>
          <w:b/>
        </w:rPr>
        <w:t>IceFile</w:t>
      </w:r>
      <w:proofErr w:type="spellEnd"/>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proofErr w:type="spellStart"/>
      <w:r w:rsidRPr="00BE4686">
        <w:rPr>
          <w:b/>
        </w:rPr>
        <w:t>CompElast</w:t>
      </w:r>
      <w:proofErr w:type="spellEnd"/>
      <w:r w:rsidRPr="00BE4686">
        <w:t xml:space="preserve">, </w:t>
      </w:r>
      <w:proofErr w:type="spellStart"/>
      <w:r w:rsidRPr="00BE4686">
        <w:rPr>
          <w:b/>
        </w:rPr>
        <w:t>BDBldFile</w:t>
      </w:r>
      <w:proofErr w:type="spellEnd"/>
      <w:r w:rsidRPr="00BE4686">
        <w:rPr>
          <w:b/>
        </w:rPr>
        <w:t>(1)</w:t>
      </w:r>
      <w:r w:rsidRPr="00BE4686">
        <w:t>,</w:t>
      </w:r>
      <w:r>
        <w:rPr>
          <w:b/>
        </w:rPr>
        <w:t xml:space="preserve"> </w:t>
      </w:r>
      <w:proofErr w:type="spellStart"/>
      <w:r w:rsidRPr="00BE4686">
        <w:rPr>
          <w:b/>
        </w:rPr>
        <w:t>BDBldFile</w:t>
      </w:r>
      <w:proofErr w:type="spellEnd"/>
      <w:r w:rsidRPr="00BE4686">
        <w:rPr>
          <w:b/>
        </w:rPr>
        <w:t>(</w:t>
      </w:r>
      <w:r>
        <w:rPr>
          <w:b/>
        </w:rPr>
        <w:t>2</w:t>
      </w:r>
      <w:r w:rsidRPr="00BE4686">
        <w:rPr>
          <w:b/>
        </w:rPr>
        <w:t>)</w:t>
      </w:r>
      <w:r w:rsidRPr="00BE4686">
        <w:t>,</w:t>
      </w:r>
      <w:r>
        <w:rPr>
          <w:b/>
        </w:rPr>
        <w:t xml:space="preserve"> </w:t>
      </w:r>
      <w:r>
        <w:t>and</w:t>
      </w:r>
      <w:r>
        <w:rPr>
          <w:b/>
        </w:rPr>
        <w:t xml:space="preserve"> </w:t>
      </w:r>
      <w:proofErr w:type="spellStart"/>
      <w:r w:rsidRPr="00BE4686">
        <w:rPr>
          <w:b/>
        </w:rPr>
        <w:t>BDBldFile</w:t>
      </w:r>
      <w:proofErr w:type="spellEnd"/>
      <w:r w:rsidRPr="00BE4686">
        <w:rPr>
          <w:b/>
        </w:rPr>
        <w:t>(</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w:t>
      </w:r>
      <w:proofErr w:type="spellStart"/>
      <w:r>
        <w:t>HydroDyn’s</w:t>
      </w:r>
      <w:proofErr w:type="spellEnd"/>
      <w:r>
        <w:t xml:space="preserve">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proofErr w:type="spellStart"/>
      <w:r w:rsidRPr="007D7E91">
        <w:rPr>
          <w:b/>
        </w:rPr>
        <w:t>PtfmLdMod</w:t>
      </w:r>
      <w:proofErr w:type="spellEnd"/>
      <w:r>
        <w:t xml:space="preserve"> has </w:t>
      </w:r>
      <w:r w:rsidR="00BA0751">
        <w:t xml:space="preserve">been converted to </w:t>
      </w:r>
      <w:proofErr w:type="spellStart"/>
      <w:r w:rsidR="00BA0751" w:rsidRPr="007D7E91">
        <w:rPr>
          <w:b/>
        </w:rPr>
        <w:t>CompUsrPtfmLd</w:t>
      </w:r>
      <w:proofErr w:type="spellEnd"/>
      <w:r w:rsidR="00754E0F">
        <w:t>.</w:t>
      </w:r>
    </w:p>
    <w:p w14:paraId="2164B443" w14:textId="77777777" w:rsidR="00852A08" w:rsidRDefault="00852A08" w:rsidP="00852A08">
      <w:pPr>
        <w:pStyle w:val="ListParagraph"/>
        <w:numPr>
          <w:ilvl w:val="0"/>
          <w:numId w:val="3"/>
        </w:numPr>
      </w:pPr>
      <w:proofErr w:type="spellStart"/>
      <w:r w:rsidRPr="007D7E91">
        <w:rPr>
          <w:b/>
        </w:rPr>
        <w:t>TwrLdMod</w:t>
      </w:r>
      <w:proofErr w:type="spellEnd"/>
      <w:r>
        <w:t xml:space="preserve"> has been converted to </w:t>
      </w:r>
      <w:proofErr w:type="spellStart"/>
      <w:r w:rsidRPr="007D7E91">
        <w:rPr>
          <w:b/>
        </w:rPr>
        <w:t>CompUserTwrLd</w:t>
      </w:r>
      <w:proofErr w:type="spellEnd"/>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proofErr w:type="spellStart"/>
      <w:r w:rsidRPr="007D7E91">
        <w:rPr>
          <w:b/>
        </w:rPr>
        <w:t>PtfmCM</w:t>
      </w:r>
      <w:proofErr w:type="spellEnd"/>
      <w:r>
        <w:t xml:space="preserve"> is now </w:t>
      </w:r>
      <w:proofErr w:type="spellStart"/>
      <w:r w:rsidRPr="007D7E91">
        <w:rPr>
          <w:b/>
        </w:rPr>
        <w:t>PtfmCMzt</w:t>
      </w:r>
      <w:proofErr w:type="spellEnd"/>
      <w:r>
        <w:t xml:space="preserve">, with </w:t>
      </w:r>
      <w:proofErr w:type="spellStart"/>
      <w:r w:rsidRPr="007D7E91">
        <w:rPr>
          <w:b/>
        </w:rPr>
        <w:t>PtfmCMzt</w:t>
      </w:r>
      <w:proofErr w:type="spellEnd"/>
      <w:r>
        <w:t xml:space="preserve"> = -</w:t>
      </w:r>
      <w:proofErr w:type="spellStart"/>
      <w:r w:rsidRPr="007D7E91">
        <w:rPr>
          <w:b/>
        </w:rPr>
        <w:t>PtfmCM</w:t>
      </w:r>
      <w:proofErr w:type="spellEnd"/>
      <w:r w:rsidR="00754E0F">
        <w:t>.</w:t>
      </w:r>
    </w:p>
    <w:p w14:paraId="2164B446" w14:textId="77777777" w:rsidR="00852A08" w:rsidRDefault="00852A08" w:rsidP="00852A08">
      <w:pPr>
        <w:pStyle w:val="ListParagraph"/>
        <w:numPr>
          <w:ilvl w:val="0"/>
          <w:numId w:val="3"/>
        </w:numPr>
      </w:pPr>
      <w:r>
        <w:t xml:space="preserve">Corresponding inputs </w:t>
      </w:r>
      <w:proofErr w:type="spellStart"/>
      <w:r w:rsidRPr="007D7E91">
        <w:rPr>
          <w:b/>
        </w:rPr>
        <w:t>PtfmCMxt</w:t>
      </w:r>
      <w:proofErr w:type="spellEnd"/>
      <w:r>
        <w:t xml:space="preserve"> and </w:t>
      </w:r>
      <w:proofErr w:type="spellStart"/>
      <w:r w:rsidRPr="007D7E91">
        <w:rPr>
          <w:b/>
        </w:rPr>
        <w:t>PtfmCMyt</w:t>
      </w:r>
      <w:proofErr w:type="spellEnd"/>
      <w:r>
        <w:t xml:space="preserve"> have been added</w:t>
      </w:r>
      <w:r w:rsidR="00754E0F">
        <w:t>.</w:t>
      </w:r>
    </w:p>
    <w:p w14:paraId="2164B447" w14:textId="77777777" w:rsidR="00F37CCF" w:rsidRDefault="00F37CCF" w:rsidP="00F37CCF">
      <w:pPr>
        <w:pStyle w:val="ListParagraph"/>
        <w:numPr>
          <w:ilvl w:val="0"/>
          <w:numId w:val="3"/>
        </w:numPr>
      </w:pPr>
      <w:proofErr w:type="spellStart"/>
      <w:r w:rsidRPr="007D7E91">
        <w:rPr>
          <w:b/>
        </w:rPr>
        <w:t>PtfmRef</w:t>
      </w:r>
      <w:proofErr w:type="spellEnd"/>
      <w:r>
        <w:t xml:space="preserve"> is now </w:t>
      </w:r>
      <w:proofErr w:type="spellStart"/>
      <w:r w:rsidRPr="007D7E91">
        <w:rPr>
          <w:b/>
        </w:rPr>
        <w:t>PtfmRefzt</w:t>
      </w:r>
      <w:proofErr w:type="spellEnd"/>
      <w:r>
        <w:t xml:space="preserve">, with </w:t>
      </w:r>
      <w:proofErr w:type="spellStart"/>
      <w:r w:rsidRPr="007D7E91">
        <w:rPr>
          <w:b/>
        </w:rPr>
        <w:t>PtfmRefzt</w:t>
      </w:r>
      <w:proofErr w:type="spellEnd"/>
      <w:r>
        <w:t xml:space="preserve"> = -</w:t>
      </w:r>
      <w:proofErr w:type="spellStart"/>
      <w:r w:rsidRPr="007D7E91">
        <w:rPr>
          <w:b/>
        </w:rPr>
        <w:t>PtfmRef</w:t>
      </w:r>
      <w:proofErr w:type="spellEnd"/>
      <w:r>
        <w:t>.</w:t>
      </w:r>
    </w:p>
    <w:p w14:paraId="2164B448" w14:textId="77777777" w:rsidR="00F37CCF" w:rsidRDefault="00F37CCF" w:rsidP="00F37CCF">
      <w:pPr>
        <w:pStyle w:val="ListParagraph"/>
        <w:numPr>
          <w:ilvl w:val="0"/>
          <w:numId w:val="3"/>
        </w:numPr>
      </w:pPr>
      <w:proofErr w:type="spellStart"/>
      <w:r w:rsidRPr="007D7E91">
        <w:rPr>
          <w:b/>
        </w:rPr>
        <w:t>TwrRBHt</w:t>
      </w:r>
      <w:proofErr w:type="spellEnd"/>
      <w:r>
        <w:t xml:space="preserve"> and </w:t>
      </w:r>
      <w:proofErr w:type="spellStart"/>
      <w:r w:rsidRPr="007D7E91">
        <w:rPr>
          <w:b/>
        </w:rPr>
        <w:t>TwrDraft</w:t>
      </w:r>
      <w:proofErr w:type="spellEnd"/>
      <w:r>
        <w:t xml:space="preserve"> have been replaced with </w:t>
      </w:r>
      <w:proofErr w:type="spellStart"/>
      <w:r w:rsidRPr="007D7E91">
        <w:rPr>
          <w:b/>
        </w:rPr>
        <w:t>TowerBsHt</w:t>
      </w:r>
      <w:proofErr w:type="spellEnd"/>
      <w:r>
        <w:t xml:space="preserve">, with </w:t>
      </w:r>
      <w:r>
        <w:br/>
      </w:r>
      <w:proofErr w:type="spellStart"/>
      <w:r w:rsidRPr="007D7E91">
        <w:rPr>
          <w:b/>
        </w:rPr>
        <w:t>TowerBsHt</w:t>
      </w:r>
      <w:proofErr w:type="spellEnd"/>
      <w:r>
        <w:t xml:space="preserve"> = </w:t>
      </w:r>
      <w:proofErr w:type="spellStart"/>
      <w:r w:rsidRPr="007D7E91">
        <w:rPr>
          <w:b/>
        </w:rPr>
        <w:t>TwrRBHt</w:t>
      </w:r>
      <w:proofErr w:type="spellEnd"/>
      <w:r>
        <w:t> – </w:t>
      </w:r>
      <w:proofErr w:type="spellStart"/>
      <w:r w:rsidRPr="007D7E91">
        <w:rPr>
          <w:b/>
        </w:rPr>
        <w:t>TwrDraft</w:t>
      </w:r>
      <w:proofErr w:type="spellEnd"/>
      <w:r>
        <w:t>.</w:t>
      </w:r>
    </w:p>
    <w:p w14:paraId="2164B449" w14:textId="77777777" w:rsidR="00852A08" w:rsidRDefault="00852A08" w:rsidP="00852A08">
      <w:pPr>
        <w:pStyle w:val="ListParagraph"/>
        <w:numPr>
          <w:ilvl w:val="0"/>
          <w:numId w:val="3"/>
        </w:numPr>
      </w:pPr>
      <w:r>
        <w:t>The output decimation factor (</w:t>
      </w:r>
      <w:proofErr w:type="spellStart"/>
      <w:r w:rsidRPr="007D7E91">
        <w:rPr>
          <w:b/>
        </w:rPr>
        <w:t>DecFact</w:t>
      </w:r>
      <w:proofErr w:type="spellEnd"/>
      <w:r>
        <w:t xml:space="preserve">) has been converted to </w:t>
      </w:r>
      <w:proofErr w:type="spellStart"/>
      <w:r w:rsidRPr="007D7E91">
        <w:rPr>
          <w:b/>
        </w:rPr>
        <w:t>DT_out</w:t>
      </w:r>
      <w:proofErr w:type="spellEnd"/>
      <w:r>
        <w:t xml:space="preserve"> (</w:t>
      </w:r>
      <w:proofErr w:type="spellStart"/>
      <w:r w:rsidRPr="007D7E91">
        <w:rPr>
          <w:b/>
        </w:rPr>
        <w:t>DT_out</w:t>
      </w:r>
      <w:proofErr w:type="spellEnd"/>
      <w:r>
        <w:t xml:space="preserve"> = </w:t>
      </w:r>
      <w:r w:rsidRPr="007D7E91">
        <w:rPr>
          <w:b/>
        </w:rPr>
        <w:t>DT</w:t>
      </w:r>
      <w:r>
        <w:t>*</w:t>
      </w:r>
      <w:proofErr w:type="spellStart"/>
      <w:r w:rsidRPr="007D7E91">
        <w:rPr>
          <w:b/>
        </w:rPr>
        <w:t>DecFact</w:t>
      </w:r>
      <w:proofErr w:type="spellEnd"/>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proofErr w:type="spellStart"/>
      <w:r w:rsidRPr="007D7E91">
        <w:rPr>
          <w:b/>
        </w:rPr>
        <w:t>GBRevers</w:t>
      </w:r>
      <w:proofErr w:type="spellEnd"/>
      <w:r>
        <w:t xml:space="preserve"> variable has been removed; input </w:t>
      </w:r>
      <w:proofErr w:type="spellStart"/>
      <w:r w:rsidRPr="00EA3ECC">
        <w:rPr>
          <w:b/>
        </w:rPr>
        <w:t>GBRatio</w:t>
      </w:r>
      <w:proofErr w:type="spellEnd"/>
      <w:r>
        <w:t xml:space="preserve"> must now be specified as a negative number if </w:t>
      </w:r>
      <w:proofErr w:type="spellStart"/>
      <w:r w:rsidRPr="007D7E91">
        <w:rPr>
          <w:b/>
        </w:rPr>
        <w:t>GBRevers</w:t>
      </w:r>
      <w:proofErr w:type="spellEnd"/>
      <w:r>
        <w:t xml:space="preserve"> was previously set to </w:t>
      </w:r>
      <w:r w:rsidR="00813432">
        <w:t>True</w:t>
      </w:r>
      <w:r w:rsidR="00754E0F">
        <w:t>.</w:t>
      </w:r>
    </w:p>
    <w:p w14:paraId="2164B44C" w14:textId="77777777" w:rsidR="00BA0751" w:rsidRDefault="00BA0751" w:rsidP="00BA0751">
      <w:pPr>
        <w:pStyle w:val="ListParagraph"/>
        <w:numPr>
          <w:ilvl w:val="0"/>
          <w:numId w:val="3"/>
        </w:numPr>
      </w:pPr>
      <w:proofErr w:type="spellStart"/>
      <w:r>
        <w:t>ElastoDyn’s</w:t>
      </w:r>
      <w:proofErr w:type="spellEnd"/>
      <w:r>
        <w:t xml:space="preserve"> blade input properties table no longer specifies </w:t>
      </w:r>
      <w:proofErr w:type="spellStart"/>
      <w:r w:rsidRPr="007D7E91">
        <w:rPr>
          <w:b/>
        </w:rPr>
        <w:t>AeroCent</w:t>
      </w:r>
      <w:proofErr w:type="spellEnd"/>
      <w:r>
        <w:t>. Instead, i</w:t>
      </w:r>
      <w:r w:rsidR="00E42E58">
        <w:t>t</w:t>
      </w:r>
      <w:r>
        <w:t xml:space="preserve"> specifies </w:t>
      </w:r>
      <w:r w:rsidR="00E42E58">
        <w:t xml:space="preserve">the location of the pitch axis, </w:t>
      </w:r>
      <w:proofErr w:type="spellStart"/>
      <w:r w:rsidRPr="007D7E91">
        <w:rPr>
          <w:b/>
        </w:rPr>
        <w:t>PitchAxis</w:t>
      </w:r>
      <w:proofErr w:type="spellEnd"/>
      <w:r>
        <w:t xml:space="preserve">, which is calculated as </w:t>
      </w:r>
      <w:proofErr w:type="spellStart"/>
      <w:r w:rsidRPr="007D7E91">
        <w:rPr>
          <w:b/>
        </w:rPr>
        <w:t>PitchAxis</w:t>
      </w:r>
      <w:proofErr w:type="spellEnd"/>
      <w:r>
        <w:t xml:space="preserve"> = 0.5 </w:t>
      </w:r>
      <w:r w:rsidR="004C2327">
        <w:t>–</w:t>
      </w:r>
      <w:r>
        <w:t xml:space="preserve"> </w:t>
      </w:r>
      <w:proofErr w:type="spellStart"/>
      <w:r w:rsidRPr="007D7E91">
        <w:rPr>
          <w:b/>
        </w:rPr>
        <w:t>AeroCent</w:t>
      </w:r>
      <w:proofErr w:type="spellEnd"/>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proofErr w:type="spellStart"/>
      <w:r w:rsidRPr="007D7E91">
        <w:rPr>
          <w:b/>
        </w:rPr>
        <w:t>OutList</w:t>
      </w:r>
      <w:proofErr w:type="spellEnd"/>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lastRenderedPageBreak/>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proofErr w:type="spellStart"/>
      <w:r w:rsidRPr="007D7E91">
        <w:rPr>
          <w:b/>
        </w:rPr>
        <w:t>AbortErrLevel</w:t>
      </w:r>
      <w:proofErr w:type="spellEnd"/>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proofErr w:type="spellStart"/>
      <w:r w:rsidR="00813432" w:rsidRPr="007D7E91">
        <w:rPr>
          <w:b/>
        </w:rPr>
        <w:t>DT_UJac</w:t>
      </w:r>
      <w:proofErr w:type="spellEnd"/>
      <w:r w:rsidR="00813432">
        <w:t xml:space="preserve"> and </w:t>
      </w:r>
      <w:proofErr w:type="spellStart"/>
      <w:r w:rsidR="00813432" w:rsidRPr="007D7E91">
        <w:rPr>
          <w:b/>
        </w:rPr>
        <w:t>UJacSclFact</w:t>
      </w:r>
      <w:proofErr w:type="spellEnd"/>
      <w:r w:rsidR="00813432">
        <w:t xml:space="preserve"> described in the </w:t>
      </w:r>
      <w:r w:rsidR="00813432">
        <w:fldChar w:fldCharType="begin"/>
      </w:r>
      <w:r w:rsidR="00813432">
        <w:instrText xml:space="preserve"> REF _Ref391883796 \h </w:instrText>
      </w:r>
      <w:r w:rsidR="00813432">
        <w:fldChar w:fldCharType="separate"/>
      </w:r>
      <w:r w:rsidR="00A87DA2">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69" w:name="_Ref391845139"/>
      <w:bookmarkStart w:id="70" w:name="_Ref391845887"/>
      <w:bookmarkStart w:id="71" w:name="_Toc447284365"/>
      <w:r>
        <w:t xml:space="preserve">MATLAB </w:t>
      </w:r>
      <w:r w:rsidR="00583AAD">
        <w:t>Conversion Script</w:t>
      </w:r>
      <w:bookmarkEnd w:id="69"/>
      <w:r w:rsidR="00F1616B">
        <w:t>s</w:t>
      </w:r>
      <w:bookmarkEnd w:id="70"/>
      <w:bookmarkEnd w:id="71"/>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proofErr w:type="spellStart"/>
      <w:r w:rsidR="00F35ABA" w:rsidRPr="00F35ABA">
        <w:t>SimulationToolbox</w:t>
      </w:r>
      <w:proofErr w:type="spellEnd"/>
      <w:r w:rsidR="00A03338">
        <w:t>/</w:t>
      </w:r>
      <w:proofErr w:type="spellStart"/>
      <w:r w:rsidR="00F35ABA" w:rsidRPr="00F35ABA">
        <w:t>ConvertFASTVersions</w:t>
      </w:r>
      <w:proofErr w:type="spellEnd"/>
      <w:r w:rsidR="008353BA">
        <w:t>.</w:t>
      </w:r>
    </w:p>
    <w:p w14:paraId="2164B454" w14:textId="77777777" w:rsidR="00F35ABA" w:rsidRDefault="00F35ABA" w:rsidP="00F35ABA">
      <w:r>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proofErr w:type="spellStart"/>
      <w:r>
        <w:t>FASTSimulationToolbox</w:t>
      </w:r>
      <w:proofErr w:type="spellEnd"/>
      <w:r>
        <w:t xml:space="preserve"> = '</w:t>
      </w:r>
      <w:r w:rsidRPr="002C779E">
        <w:rPr>
          <w:color w:val="4F81BD" w:themeColor="accent1"/>
        </w:rPr>
        <w:t>C:\Users\</w:t>
      </w:r>
      <w:proofErr w:type="spellStart"/>
      <w:r w:rsidRPr="002C779E">
        <w:rPr>
          <w:color w:val="4F81BD" w:themeColor="accent1"/>
        </w:rPr>
        <w:t>bjonkman</w:t>
      </w:r>
      <w:proofErr w:type="spellEnd"/>
      <w:r w:rsidRPr="002C779E">
        <w:rPr>
          <w:color w:val="4F81BD" w:themeColor="accent1"/>
        </w:rPr>
        <w:t>\FAST\</w:t>
      </w:r>
      <w:proofErr w:type="spellStart"/>
      <w:r w:rsidRPr="002C779E">
        <w:rPr>
          <w:color w:val="4F81BD" w:themeColor="accent1"/>
        </w:rPr>
        <w:t>UtilityCodes</w:t>
      </w:r>
      <w:proofErr w:type="spellEnd"/>
      <w:r w:rsidRPr="002C779E">
        <w:rPr>
          <w:color w:val="4F81BD" w:themeColor="accent1"/>
        </w:rPr>
        <w:t>\</w:t>
      </w:r>
      <w:proofErr w:type="spellStart"/>
      <w:r w:rsidRPr="002C779E">
        <w:rPr>
          <w:color w:val="4F81BD" w:themeColor="accent1"/>
        </w:rPr>
        <w:t>SimulationToolbox</w:t>
      </w:r>
      <w:proofErr w:type="spellEnd"/>
      <w:r>
        <w:t>';</w:t>
      </w:r>
    </w:p>
    <w:p w14:paraId="2164B456" w14:textId="77777777" w:rsidR="00F35ABA" w:rsidRDefault="00F35ABA" w:rsidP="00F35ABA">
      <w:pPr>
        <w:pStyle w:val="SourceCode"/>
      </w:pPr>
      <w:proofErr w:type="spellStart"/>
      <w:r>
        <w:t>addpath</w:t>
      </w:r>
      <w:proofErr w:type="spellEnd"/>
      <w:r>
        <w:t xml:space="preserve">( </w:t>
      </w:r>
      <w:proofErr w:type="spellStart"/>
      <w:r>
        <w:t>genpath</w:t>
      </w:r>
      <w:proofErr w:type="spellEnd"/>
      <w:r>
        <w:t xml:space="preserve">( </w:t>
      </w:r>
      <w:proofErr w:type="spellStart"/>
      <w:r>
        <w:t>FASTSimulationToolbox</w:t>
      </w:r>
      <w:proofErr w:type="spellEnd"/>
      <w:r>
        <w:t xml:space="preserve"> ) );</w:t>
      </w:r>
    </w:p>
    <w:p w14:paraId="2164B457" w14:textId="2AF06433" w:rsidR="002C779E" w:rsidRDefault="004C2327" w:rsidP="00214A47">
      <w:r>
        <w:t>An example showing how we converted the NREL CertTest input files for use with FAST v8.</w:t>
      </w:r>
      <w:r w:rsidR="00205D3F">
        <w:t>1</w:t>
      </w:r>
      <w:r w:rsidR="002B0A51">
        <w:t>5</w:t>
      </w:r>
      <w:r>
        <w:t>.0</w:t>
      </w:r>
      <w:r w:rsidR="00DC6217">
        <w:t>0</w:t>
      </w:r>
      <w:r w:rsidR="004066D9">
        <w:t>a</w:t>
      </w:r>
      <w:r>
        <w:t>-bjj is included in the FAST archive:</w:t>
      </w:r>
      <w:r w:rsidR="00035EC8">
        <w:t>&lt;FAST8</w:t>
      </w:r>
      <w:r w:rsidR="00A03338">
        <w:t>&gt;/</w:t>
      </w:r>
      <w:r w:rsidRPr="004C2327">
        <w:t>CertTest</w:t>
      </w:r>
      <w:r w:rsidR="00A03338">
        <w:t>/</w:t>
      </w:r>
      <w:proofErr w:type="spellStart"/>
      <w:r w:rsidRPr="004C2327">
        <w:t>ConvertFiles.m</w:t>
      </w:r>
      <w:proofErr w:type="spellEnd"/>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Fortran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ConvertFAST8_3to8(</w:t>
      </w:r>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A87DA2">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r>
        <w:t>8</w:t>
      </w:r>
      <w:r w:rsidRPr="00583013">
        <w:t>to</w:t>
      </w:r>
      <w:r>
        <w:t>9</w:t>
      </w:r>
      <w:r w:rsidRPr="00583013">
        <w:t>(</w:t>
      </w:r>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3" w14:textId="77777777" w:rsidR="00DC2532" w:rsidRDefault="00DC2532" w:rsidP="00DC2532">
      <w:pPr>
        <w:pStyle w:val="Heading4"/>
      </w:pPr>
      <w:r>
        <w:lastRenderedPageBreak/>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r>
        <w:t>9</w:t>
      </w:r>
      <w:r w:rsidRPr="00583013">
        <w:t>to</w:t>
      </w:r>
      <w:r>
        <w:t>10</w:t>
      </w:r>
      <w:r w:rsidRPr="00583013">
        <w:t>(</w:t>
      </w:r>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 xml:space="preserve">change the MAP input files, and it does not rename </w:t>
      </w:r>
      <w:proofErr w:type="spellStart"/>
      <w:r>
        <w:t>ServoDyn’s</w:t>
      </w:r>
      <w:proofErr w:type="spellEnd"/>
      <w:r>
        <w:t xml:space="preserve"> old “</w:t>
      </w:r>
      <w:proofErr w:type="spellStart"/>
      <w:r>
        <w:t>HSSBrTq</w:t>
      </w:r>
      <w:proofErr w:type="spellEnd"/>
      <w:r>
        <w:t>” output to “</w:t>
      </w:r>
      <w:proofErr w:type="spellStart"/>
      <w:r>
        <w:t>HSSBrTqC</w:t>
      </w:r>
      <w:proofErr w:type="spellEnd"/>
      <w:r>
        <w:t>”.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r>
        <w:t>10</w:t>
      </w:r>
      <w:r w:rsidRPr="00583013">
        <w:t>to</w:t>
      </w:r>
      <w:r>
        <w:t>12</w:t>
      </w:r>
      <w:r w:rsidRPr="00583013">
        <w:t>(</w:t>
      </w:r>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0C29B63F" w14:textId="77777777" w:rsidR="00DC6034" w:rsidRDefault="00713A12" w:rsidP="00805E93">
      <w:r>
        <w:t xml:space="preserve">This script attempts to modify the </w:t>
      </w:r>
      <w:r w:rsidR="00E76DCF">
        <w:t xml:space="preserve">HydroDyn and </w:t>
      </w:r>
      <w:r>
        <w:t>AeroDyn v14 input files and create new InflowWind files; however, due to some unique features of AeroDyn v14’s input file, some changes may have to be made by hand (particularly if the file uses multiple Reynolds numbers.). Also, there are some instances when the script fails to identify the wind file type (e.g. when a file has a .</w:t>
      </w:r>
      <w:proofErr w:type="spellStart"/>
      <w:r>
        <w:t>wnd</w:t>
      </w:r>
      <w:proofErr w:type="spellEnd"/>
      <w:r>
        <w:t xml:space="preserve">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r>
        <w:t>10</w:t>
      </w:r>
      <w:r w:rsidRPr="00583013">
        <w:t>to</w:t>
      </w:r>
      <w:r>
        <w:t>12</w:t>
      </w:r>
      <w:r w:rsidRPr="00583013">
        <w:t>(</w:t>
      </w:r>
      <w:r>
        <w:t xml:space="preserve"> </w:t>
      </w:r>
      <w:proofErr w:type="spellStart"/>
      <w:r w:rsidRPr="00583013">
        <w:t>inputfile</w:t>
      </w:r>
      <w:proofErr w:type="spellEnd"/>
      <w:r w:rsidRPr="00583013">
        <w:t>,</w:t>
      </w:r>
      <w:r>
        <w:t xml:space="preserve"> </w:t>
      </w:r>
      <w:proofErr w:type="spellStart"/>
      <w:r w:rsidRPr="00583013">
        <w:t>newDir</w:t>
      </w:r>
      <w:proofErr w:type="spellEnd"/>
      <w:r>
        <w:t>, true</w:t>
      </w:r>
      <w:r w:rsidR="00837A10">
        <w:t xml:space="preserve"> </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r>
        <w:t>The script does not attempt to create AeroDyn v15</w:t>
      </w:r>
      <w:r w:rsidR="00717587">
        <w:t xml:space="preserve"> airfoil</w:t>
      </w:r>
      <w:r w:rsidR="00205D3F">
        <w:t xml:space="preserve">, BeamDyn, or </w:t>
      </w:r>
      <w:proofErr w:type="spellStart"/>
      <w:r w:rsidR="00DA52C8">
        <w:t>OrcaFlexInterface</w:t>
      </w:r>
      <w:proofErr w:type="spellEnd"/>
      <w:r>
        <w:t xml:space="preserve"> input files.</w:t>
      </w:r>
    </w:p>
    <w:p w14:paraId="760477A3" w14:textId="1EAC22DD" w:rsidR="001275A7" w:rsidRDefault="001275A7" w:rsidP="001275A7">
      <w:pPr>
        <w:pStyle w:val="Heading4"/>
      </w:pPr>
      <w:r>
        <w:t>Convert from FAST v8.12.00a-bjj to FAST v8.15.00a-bjj</w:t>
      </w:r>
    </w:p>
    <w:p w14:paraId="246EA413" w14:textId="45208EFE" w:rsidR="001275A7" w:rsidRDefault="001275A7" w:rsidP="001275A7">
      <w:r>
        <w:t xml:space="preserve">You can call </w:t>
      </w:r>
      <w:r w:rsidRPr="006B028F">
        <w:rPr>
          <w:b/>
        </w:rPr>
        <w:t>ConvertFAST8_</w:t>
      </w:r>
      <w:r>
        <w:rPr>
          <w:b/>
        </w:rPr>
        <w:t>12</w:t>
      </w:r>
      <w:r w:rsidRPr="006B028F">
        <w:rPr>
          <w:b/>
        </w:rPr>
        <w:t>to</w:t>
      </w:r>
      <w:r>
        <w:rPr>
          <w:b/>
        </w:rPr>
        <w:t>15</w:t>
      </w:r>
      <w:r>
        <w:t xml:space="preserve"> to convert the FAST v8.12.x files for use with FAST v8.15.x:</w:t>
      </w:r>
    </w:p>
    <w:p w14:paraId="43992A1E" w14:textId="6381D727" w:rsidR="001275A7" w:rsidRDefault="001275A7" w:rsidP="001275A7">
      <w:pPr>
        <w:pStyle w:val="SourceCode"/>
      </w:pPr>
      <w:r w:rsidRPr="00583013">
        <w:t>ConvertFAST8_</w:t>
      </w:r>
      <w:r>
        <w:t>12</w:t>
      </w:r>
      <w:r w:rsidRPr="00583013">
        <w:t>to</w:t>
      </w:r>
      <w:r>
        <w:t>15</w:t>
      </w:r>
      <w:r w:rsidRPr="00583013">
        <w:t>(</w:t>
      </w:r>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5E277EFB" w14:textId="3D5DB1D3" w:rsidR="000958F6" w:rsidRDefault="000958F6" w:rsidP="000958F6">
      <w:r>
        <w:t xml:space="preserve">This script </w:t>
      </w:r>
      <w:r w:rsidRPr="00D700DB">
        <w:t>c</w:t>
      </w:r>
      <w:r>
        <w:t xml:space="preserve">hanges the primary FAST input file as well as the </w:t>
      </w:r>
      <w:commentRangeStart w:id="72"/>
      <w:r>
        <w:t xml:space="preserve">ServoDyn </w:t>
      </w:r>
      <w:commentRangeEnd w:id="72"/>
      <w:r w:rsidR="00220BBA">
        <w:rPr>
          <w:rStyle w:val="CommentReference"/>
        </w:rPr>
        <w:commentReference w:id="72"/>
      </w:r>
      <w:r>
        <w:t>and TMD input files.</w:t>
      </w:r>
    </w:p>
    <w:p w14:paraId="2164B467" w14:textId="77777777" w:rsidR="00E90E09" w:rsidRPr="00E90E09" w:rsidRDefault="00E90E09" w:rsidP="00E90E09">
      <w:pPr>
        <w:pStyle w:val="Heading3"/>
      </w:pPr>
      <w:r>
        <w:t>Converting from FAST v7</w:t>
      </w:r>
    </w:p>
    <w:p w14:paraId="2164B468" w14:textId="6F1D95E3" w:rsidR="00E20484" w:rsidRDefault="00CD1C3F" w:rsidP="003D4251">
      <w:r>
        <w:t>To convert FAST v7 input files to FAST v8.</w:t>
      </w:r>
      <w:r w:rsidR="00D4158B">
        <w:t>1</w:t>
      </w:r>
      <w:r w:rsidR="002B0A51">
        <w:t>5</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r w:rsidRPr="00D36AEB">
        <w:t>ConvertFAST7to8(</w:t>
      </w:r>
      <w:proofErr w:type="spellStart"/>
      <w:r w:rsidRPr="00D36AEB">
        <w:t>inputfile,newDir</w:t>
      </w:r>
      <w:proofErr w:type="spellEnd"/>
      <w:r w:rsidRPr="00D36AEB">
        <w:t>);</w:t>
      </w:r>
    </w:p>
    <w:p w14:paraId="2164B46B" w14:textId="77777777" w:rsidR="003D4251" w:rsidRDefault="003D4251" w:rsidP="00222668">
      <w:pPr>
        <w:keepNext/>
      </w:pPr>
      <w:r>
        <w:lastRenderedPageBreak/>
        <w:t xml:space="preserve">If your input file has pitch or yaw maneuvers, you may also provide the routine with the new rates (instead of the end times previously used). We have also provided a </w:t>
      </w:r>
      <w:r w:rsidR="00AE3A86">
        <w:t xml:space="preserve">MATLAB </w:t>
      </w:r>
      <w:r>
        <w:t>routine (</w:t>
      </w:r>
      <w:proofErr w:type="spellStart"/>
      <w:r w:rsidRPr="00D36AEB">
        <w:rPr>
          <w:b/>
        </w:rPr>
        <w:t>CalculateYawAndPitchRates</w:t>
      </w:r>
      <w:proofErr w:type="spellEnd"/>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w:t>
      </w:r>
      <w:proofErr w:type="spellStart"/>
      <w:r w:rsidRPr="00D36AEB">
        <w:t>YawManRat</w:t>
      </w:r>
      <w:proofErr w:type="spellEnd"/>
      <w:r w:rsidRPr="00D36AEB">
        <w:t xml:space="preserve">, </w:t>
      </w:r>
      <w:proofErr w:type="spellStart"/>
      <w:r w:rsidRPr="00D36AEB">
        <w:t>PitManRat</w:t>
      </w:r>
      <w:proofErr w:type="spellEnd"/>
      <w:r w:rsidRPr="00D36AEB">
        <w:t xml:space="preserve">] = </w:t>
      </w:r>
      <w:proofErr w:type="spellStart"/>
      <w:r w:rsidRPr="00D36AEB">
        <w:t>CalculateYawAndPitchRates</w:t>
      </w:r>
      <w:proofErr w:type="spellEnd"/>
      <w:r w:rsidRPr="00D36AEB">
        <w:t>(</w:t>
      </w:r>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r w:rsidRPr="00D36AEB">
        <w:t>ConvertFAST7to8(</w:t>
      </w:r>
      <w:proofErr w:type="spellStart"/>
      <w:r w:rsidRPr="00D36AEB">
        <w:t>inputfile</w:t>
      </w:r>
      <w:proofErr w:type="spellEnd"/>
      <w:r w:rsidRPr="00D36AEB">
        <w:t>,</w:t>
      </w:r>
      <w:r w:rsidR="00D36AEB">
        <w:t xml:space="preserve"> </w:t>
      </w:r>
      <w:proofErr w:type="spellStart"/>
      <w:r w:rsidRPr="00D36AEB">
        <w:t>newDir</w:t>
      </w:r>
      <w:proofErr w:type="spellEnd"/>
      <w:r w:rsidRPr="00D36AEB">
        <w:t>,</w:t>
      </w:r>
      <w:r w:rsidR="00D36AEB">
        <w:t xml:space="preserve"> </w:t>
      </w:r>
      <w:proofErr w:type="spellStart"/>
      <w:r w:rsidRPr="00D36AEB">
        <w:t>YawManRat</w:t>
      </w:r>
      <w:proofErr w:type="spellEnd"/>
      <w:r w:rsidR="00D36AEB">
        <w:t>,</w:t>
      </w:r>
      <w:r w:rsidR="00D36AEB" w:rsidRPr="00D36AEB">
        <w:t xml:space="preserve"> </w:t>
      </w:r>
      <w:proofErr w:type="spellStart"/>
      <w:r w:rsidR="00D36AEB" w:rsidRPr="00D36AEB">
        <w:t>PitManRat</w:t>
      </w:r>
      <w:proofErr w:type="spellEnd"/>
      <w:r w:rsidRPr="00D36AEB">
        <w:t>);</w:t>
      </w:r>
    </w:p>
    <w:p w14:paraId="2164B46E" w14:textId="77777777" w:rsidR="000D66E4" w:rsidRDefault="000D66E4" w:rsidP="003D4251">
      <w:r>
        <w:t xml:space="preserve">If </w:t>
      </w:r>
      <w:proofErr w:type="spellStart"/>
      <w:r w:rsidRPr="000D66E4">
        <w:rPr>
          <w:b/>
        </w:rPr>
        <w:t>YawManRat</w:t>
      </w:r>
      <w:proofErr w:type="spellEnd"/>
      <w:r>
        <w:t xml:space="preserve"> or </w:t>
      </w:r>
      <w:proofErr w:type="spellStart"/>
      <w:r w:rsidRPr="000D66E4">
        <w:rPr>
          <w:b/>
        </w:rPr>
        <w:t>PitManRat</w:t>
      </w:r>
      <w:proofErr w:type="spellEnd"/>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w:t>
      </w:r>
      <w:proofErr w:type="spellStart"/>
      <w:r>
        <w:t>usedBladedDLL</w:t>
      </w:r>
      <w:proofErr w:type="spellEnd"/>
      <w:r>
        <w:t>,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r w:rsidRPr="00D36AEB">
        <w:t>ConvertFAST7to8(</w:t>
      </w:r>
      <w:proofErr w:type="spellStart"/>
      <w:r w:rsidRPr="00D36AEB">
        <w:t>oldFSTName</w:t>
      </w:r>
      <w:proofErr w:type="spellEnd"/>
      <w:r w:rsidRPr="00D36AEB">
        <w:t xml:space="preserve">, </w:t>
      </w:r>
      <w:proofErr w:type="spellStart"/>
      <w:r w:rsidRPr="00D36AEB">
        <w:t>newDir</w:t>
      </w:r>
      <w:proofErr w:type="spellEnd"/>
      <w:r w:rsidRPr="00D36AEB">
        <w:t xml:space="preserve">, </w:t>
      </w:r>
      <w:proofErr w:type="spellStart"/>
      <w:r w:rsidRPr="00D36AEB">
        <w:t>YawManRat</w:t>
      </w:r>
      <w:proofErr w:type="spellEnd"/>
      <w:r w:rsidRPr="00D36AEB">
        <w:t xml:space="preserve">, </w:t>
      </w:r>
      <w:proofErr w:type="spellStart"/>
      <w:r w:rsidRPr="00D36AEB">
        <w:t>PitManRat</w:t>
      </w:r>
      <w:proofErr w:type="spellEnd"/>
      <w:r w:rsidRPr="00D36AEB">
        <w:t xml:space="preserve">, </w:t>
      </w:r>
      <w:proofErr w:type="spellStart"/>
      <w:r w:rsidRPr="00D36AEB">
        <w:t>usedBladedDLL</w:t>
      </w:r>
      <w:proofErr w:type="spellEnd"/>
      <w:r w:rsidRPr="00D36AEB">
        <w:t>)</w:t>
      </w:r>
    </w:p>
    <w:p w14:paraId="2164B47C" w14:textId="2E88CA11" w:rsidR="0051119D" w:rsidRDefault="007F152F" w:rsidP="00992CCA">
      <w:pPr>
        <w:pStyle w:val="Heading1"/>
      </w:pPr>
      <w:bookmarkStart w:id="73" w:name="_Toc447284366"/>
      <w:r>
        <w:t>Running FAST</w:t>
      </w:r>
      <w:bookmarkEnd w:id="73"/>
    </w:p>
    <w:p w14:paraId="2164B47D" w14:textId="5BB94FD4" w:rsidR="0051119D" w:rsidRDefault="0051119D" w:rsidP="0051119D">
      <w:r>
        <w:t>FAST v8.</w:t>
      </w:r>
      <w:r w:rsidR="00DC6859">
        <w:t>1</w:t>
      </w:r>
      <w:r w:rsidR="001351BE">
        <w:t>5</w:t>
      </w:r>
      <w:r>
        <w:t>.00</w:t>
      </w:r>
      <w:r w:rsidR="007F152F">
        <w:t>a</w:t>
      </w:r>
      <w:r>
        <w:t>-bjj must load the MAP</w:t>
      </w:r>
      <w:r w:rsidR="000B5913">
        <w:t>++</w:t>
      </w:r>
      <w:r>
        <w:t xml:space="preserve"> </w:t>
      </w:r>
      <w:r w:rsidR="007E0629">
        <w:t>library</w:t>
      </w:r>
      <w:r>
        <w:t xml:space="preserve"> when the program starts. </w:t>
      </w:r>
      <w:r w:rsidR="00245BA1">
        <w:t>On Windows®</w:t>
      </w:r>
      <w:r w:rsidR="001351BE">
        <w:t xml:space="preserve"> </w:t>
      </w:r>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74" w:name="_Toc447284367"/>
      <w:r>
        <w:t>Normal Simulation: Starting FAST from an input file</w:t>
      </w:r>
      <w:bookmarkEnd w:id="74"/>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&lt;name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w:t>
      </w:r>
      <w:proofErr w:type="spellStart"/>
      <w:r>
        <w:t>Input.fst</w:t>
      </w:r>
      <w:proofErr w:type="spellEnd"/>
      <w:r>
        <w:t>”, along with “FAST</w:t>
      </w:r>
      <w:r w:rsidR="007D7E91">
        <w:t>_Win32</w:t>
      </w:r>
      <w:r>
        <w:t>.exe”, stored in “C:\</w:t>
      </w:r>
      <w:proofErr w:type="spellStart"/>
      <w:r>
        <w:t>FileLocation</w:t>
      </w:r>
      <w:proofErr w:type="spellEnd"/>
      <w:r>
        <w:t>”, you should type:</w:t>
      </w:r>
    </w:p>
    <w:p w14:paraId="2164B481" w14:textId="77777777" w:rsidR="00DC658B" w:rsidRDefault="00DC658B" w:rsidP="007D7E91">
      <w:pPr>
        <w:pStyle w:val="SourceCode"/>
      </w:pPr>
      <w:r>
        <w:t xml:space="preserve">C:\&gt;cd </w:t>
      </w:r>
      <w:proofErr w:type="spellStart"/>
      <w:r>
        <w:t>FileLocation</w:t>
      </w:r>
      <w:proofErr w:type="spellEnd"/>
    </w:p>
    <w:p w14:paraId="2164B482" w14:textId="77777777" w:rsidR="00DC658B" w:rsidRDefault="00DC658B" w:rsidP="007D7E91">
      <w:pPr>
        <w:pStyle w:val="SourceCode"/>
      </w:pPr>
      <w:r>
        <w:t>C:\FileLocation&gt; FAST</w:t>
      </w:r>
      <w:r w:rsidR="007D7E91">
        <w:t>_Win32</w:t>
      </w:r>
      <w:r>
        <w:t xml:space="preserve"> </w:t>
      </w:r>
      <w:proofErr w:type="spellStart"/>
      <w:r>
        <w:t>Input.fst</w:t>
      </w:r>
      <w:proofErr w:type="spellEnd"/>
    </w:p>
    <w:p w14:paraId="2164B483" w14:textId="77777777" w:rsidR="00DC658B" w:rsidRDefault="00DC658B" w:rsidP="00DC658B">
      <w:r>
        <w:t>The syntax is the same for different input files. Simply change “</w:t>
      </w:r>
      <w:proofErr w:type="spellStart"/>
      <w:r>
        <w:t>Input.fst</w:t>
      </w:r>
      <w:proofErr w:type="spellEnd"/>
      <w:r>
        <w: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t>
      </w:r>
      <w:r>
        <w:lastRenderedPageBreak/>
        <w:t xml:space="preserve">(without moving or copying the executable around to different folders). See: </w:t>
      </w:r>
      <w:hyperlink r:id="rId46"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75" w:name="_Ref431810105"/>
      <w:bookmarkStart w:id="76" w:name="_Ref431889076"/>
      <w:bookmarkStart w:id="77" w:name="_Ref431893368"/>
      <w:bookmarkStart w:id="78" w:name="_Toc447284368"/>
      <w:r>
        <w:t>Restart: Starting FAST from a checkpoint file</w:t>
      </w:r>
      <w:bookmarkEnd w:id="75"/>
      <w:bookmarkEnd w:id="76"/>
      <w:bookmarkEnd w:id="77"/>
      <w:bookmarkEnd w:id="78"/>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A87DA2">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&lt;name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79" w:name="_Toc447284369"/>
      <w:r>
        <w:t>Modeling Tips</w:t>
      </w:r>
      <w:bookmarkEnd w:id="79"/>
    </w:p>
    <w:p w14:paraId="194437DD" w14:textId="51EFD2E0" w:rsidR="000C2DF7" w:rsidRDefault="000C2DF7" w:rsidP="00204924">
      <w:pPr>
        <w:keepNext/>
      </w:pPr>
      <w:r>
        <w:t xml:space="preserve">When first making a model, we recommend that you use the visualization capability to verify that </w:t>
      </w:r>
      <w:r w:rsidR="00CA1C5B">
        <w:t xml:space="preserve">the wind </w:t>
      </w:r>
      <w:r>
        <w:t xml:space="preserve">turbine geometry is defined properly. </w:t>
      </w:r>
      <w:r w:rsidR="00CA1C5B">
        <w:t xml:space="preserve">Stick-figure visualization is useful for seeing the nodes </w:t>
      </w:r>
      <w:r w:rsidR="008F599D">
        <w:t xml:space="preserve">where calculations take place </w:t>
      </w:r>
      <w:r w:rsidR="00CA1C5B">
        <w:t xml:space="preserve">and element connectivity; surface visualization is useful for seeing the turbine. </w:t>
      </w:r>
      <w:r>
        <w:t>Animating the turbine time series can also be useful for interpreting results and debugging problems. But generating visualization output files will slow down FAST</w:t>
      </w:r>
      <w:r w:rsidR="00DE58C0">
        <w:t xml:space="preserve"> and take up a lot of disk space</w:t>
      </w:r>
      <w:r>
        <w:t xml:space="preserve">, so, we recommend disabling visualization when running many </w:t>
      </w:r>
      <w:r w:rsidR="00DE58C0">
        <w:t xml:space="preserve">FAST </w:t>
      </w:r>
      <w:r>
        <w:t>simulations.</w:t>
      </w:r>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proofErr w:type="spellStart"/>
      <w:r w:rsidRPr="00B20DF4">
        <w:rPr>
          <w:b/>
        </w:rPr>
        <w:t>NumCrctn</w:t>
      </w:r>
      <w:proofErr w:type="spellEnd"/>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proofErr w:type="spellStart"/>
      <w:r w:rsidRPr="009B51A8">
        <w:rPr>
          <w:b/>
        </w:rPr>
        <w:t>InterpOrder</w:t>
      </w:r>
      <w:proofErr w:type="spellEnd"/>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proofErr w:type="spellStart"/>
      <w:r w:rsidRPr="00280B19">
        <w:rPr>
          <w:b/>
        </w:rPr>
        <w:t>UJacSclFact</w:t>
      </w:r>
      <w:proofErr w:type="spellEnd"/>
      <w:r w:rsidRPr="00280B19">
        <w:rPr>
          <w:b/>
        </w:rPr>
        <w: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6199FCDF" w14:textId="6B5D91CE" w:rsidR="00981753" w:rsidRDefault="00204924" w:rsidP="00204924">
      <w:r>
        <w:t xml:space="preserve">Some of models </w:t>
      </w:r>
      <w:r w:rsidR="005672B6">
        <w:t xml:space="preserve">in the FAST archive </w:t>
      </w:r>
      <w:r>
        <w:t xml:space="preserve">(e.g., the OC4 Jacket CertTest) require more than 2GB of memory and may not run on 32-bit Windows® systems. </w:t>
      </w:r>
      <w:r w:rsidR="005672B6">
        <w:t xml:space="preserve">All of the included </w:t>
      </w:r>
      <w:r>
        <w:t>model</w:t>
      </w:r>
      <w:r w:rsidR="005672B6">
        <w:t>s</w:t>
      </w:r>
      <w:r>
        <w:t xml:space="preserve"> do run using FAST_Win32.exe on a 64-bit Windows® system.</w:t>
      </w:r>
    </w:p>
    <w:p w14:paraId="78C1E840" w14:textId="4A43CA70" w:rsidR="00204924" w:rsidRDefault="00981753" w:rsidP="00204924">
      <w:r>
        <w:t xml:space="preserve">For simulations involving BeamDyn, you may want </w:t>
      </w:r>
      <w:commentRangeStart w:id="80"/>
      <w:r>
        <w:t>to recompile in double precision for better results</w:t>
      </w:r>
      <w:commentRangeEnd w:id="80"/>
      <w:r w:rsidR="00220BBA">
        <w:rPr>
          <w:rStyle w:val="CommentReference"/>
        </w:rPr>
        <w:commentReference w:id="80"/>
      </w:r>
      <w:r>
        <w:t>.</w:t>
      </w:r>
    </w:p>
    <w:p w14:paraId="762E6553" w14:textId="0D509AE5" w:rsidR="00B55CAB" w:rsidRDefault="00B55CAB" w:rsidP="009B7C07">
      <w:pPr>
        <w:pStyle w:val="Heading2"/>
        <w:numPr>
          <w:ilvl w:val="0"/>
          <w:numId w:val="0"/>
        </w:numPr>
      </w:pPr>
      <w:bookmarkStart w:id="81" w:name="_Ref417469673"/>
      <w:bookmarkStart w:id="82" w:name="_Ref417469763"/>
      <w:bookmarkStart w:id="83" w:name="_Ref417470230"/>
      <w:bookmarkStart w:id="84" w:name="_Toc447284370"/>
      <w:r>
        <w:lastRenderedPageBreak/>
        <w:t>Certification Tests</w:t>
      </w:r>
      <w:bookmarkEnd w:id="81"/>
      <w:bookmarkEnd w:id="82"/>
      <w:bookmarkEnd w:id="83"/>
      <w:bookmarkEnd w:id="84"/>
    </w:p>
    <w:p w14:paraId="6CF21032" w14:textId="260890D3" w:rsidR="00B55CAB" w:rsidRDefault="009B7C07" w:rsidP="00B55CAB">
      <w:r>
        <w:fldChar w:fldCharType="begin"/>
      </w:r>
      <w:r>
        <w:instrText xml:space="preserve"> REF _Ref417469358 \h </w:instrText>
      </w:r>
      <w:r>
        <w:fldChar w:fldCharType="separate"/>
      </w:r>
      <w:r w:rsidR="00A87DA2">
        <w:t xml:space="preserve">Table </w:t>
      </w:r>
      <w:r w:rsidR="00A87DA2">
        <w:rPr>
          <w:noProof/>
        </w:rPr>
        <w:t>5</w:t>
      </w:r>
      <w:r>
        <w:fldChar w:fldCharType="end"/>
      </w:r>
      <w:r w:rsidR="00B55CAB">
        <w:t xml:space="preserve"> lists the tests (1-2</w:t>
      </w:r>
      <w:r w:rsidR="00146D64">
        <w:t>6</w:t>
      </w:r>
      <w:r w:rsidR="00B55CAB">
        <w:t>) and models available in the FAST CertTest folder:</w:t>
      </w:r>
    </w:p>
    <w:p w14:paraId="1D642F59" w14:textId="011F52F9" w:rsidR="00B55CAB" w:rsidRDefault="00B55CAB" w:rsidP="00B55CAB">
      <w:pPr>
        <w:pStyle w:val="Caption"/>
        <w:keepNext/>
        <w:jc w:val="center"/>
      </w:pPr>
      <w:bookmarkStart w:id="85" w:name="_Ref417469358"/>
      <w:r>
        <w:t xml:space="preserve">Table </w:t>
      </w:r>
      <w:fldSimple w:instr=" SEQ Table \* ARABIC ">
        <w:r w:rsidR="00A87DA2">
          <w:rPr>
            <w:noProof/>
          </w:rPr>
          <w:t>5</w:t>
        </w:r>
      </w:fldSimple>
      <w:bookmarkEnd w:id="85"/>
      <w:r>
        <w:t>: Certification Tests Distributed with FAST v8.1</w:t>
      </w:r>
      <w:r w:rsidR="00857401">
        <w:t>5</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3C2F3CBD"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r w:rsidR="00220BBA">
              <w:rPr>
                <w:sz w:val="18"/>
              </w:rPr>
              <w:t xml:space="preserve">turbulence, </w:t>
            </w:r>
            <w:r w:rsidRPr="00071BEF">
              <w:rPr>
                <w:sz w:val="18"/>
              </w:rPr>
              <w:t>irregular waves</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r w:rsidR="00220BBA" w:rsidRPr="00071BEF">
              <w:rPr>
                <w:sz w:val="18"/>
              </w:rPr>
              <w:t xml:space="preserve">&amp; multidirectional </w:t>
            </w:r>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86" w:name="_Ref417470012"/>
      <w:bookmarkStart w:id="87" w:name="_Toc447284371"/>
      <w:r>
        <w:t>Compiling</w:t>
      </w:r>
      <w:bookmarkEnd w:id="86"/>
      <w:r w:rsidR="001165AB">
        <w:t xml:space="preserve"> FAST</w:t>
      </w:r>
      <w:bookmarkEnd w:id="87"/>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 xml:space="preserve">Note that if you are running on Windows® and are </w:t>
      </w:r>
      <w:r w:rsidRPr="00805E93">
        <w:rPr>
          <w:b/>
        </w:rPr>
        <w:lastRenderedPageBreak/>
        <w:t>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7B39F7F9" w:rsidR="00204924" w:rsidRDefault="00204924" w:rsidP="00204924">
      <w:pPr>
        <w:pStyle w:val="ListParagraph"/>
        <w:numPr>
          <w:ilvl w:val="0"/>
          <w:numId w:val="12"/>
        </w:numPr>
      </w:pPr>
      <w:r>
        <w:t>A Microsoft Visual Studio 201</w:t>
      </w:r>
      <w:r w:rsidR="007101D0">
        <w:t>3</w:t>
      </w:r>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4"/>
      </w:r>
      <w:r>
        <w:t xml:space="preserve"> (renamed with “_dev” to prevent overwriting the executables created by NREL and distributed with FAST).</w:t>
      </w:r>
    </w:p>
    <w:p w14:paraId="03E8380D" w14:textId="56FC6889" w:rsidR="00204924" w:rsidRDefault="00204924" w:rsidP="00204924">
      <w:pPr>
        <w:pStyle w:val="ListParagraph"/>
        <w:numPr>
          <w:ilvl w:val="0"/>
          <w:numId w:val="12"/>
        </w:numPr>
      </w:pPr>
      <w:r>
        <w:t>A Windows® batch script that can be run from your Intel Fortran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proofErr w:type="spellStart"/>
      <w:r w:rsidRPr="00EA3ECC">
        <w:rPr>
          <w:i/>
        </w:rPr>
        <w:t>makefile</w:t>
      </w:r>
      <w:proofErr w:type="spellEnd"/>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proofErr w:type="spellStart"/>
      <w:r w:rsidR="00981753" w:rsidRPr="006F68B9">
        <w:rPr>
          <w:i/>
        </w:rPr>
        <w:t>makefile</w:t>
      </w:r>
      <w:proofErr w:type="spellEnd"/>
      <w:r w:rsidR="00981753">
        <w:t>.</w:t>
      </w:r>
      <w:r>
        <w:t xml:space="preserve"> Please see “CompilingInstructions_FASTv8.pdf” for details.</w:t>
      </w:r>
    </w:p>
    <w:p w14:paraId="68772806" w14:textId="5AFA6FB8" w:rsidR="00204924" w:rsidRDefault="00204924" w:rsidP="00204924">
      <w:r>
        <w:t xml:space="preserve">All of these tools for </w:t>
      </w:r>
      <w:r w:rsidR="00DB403A">
        <w:t xml:space="preserve">building FAST </w:t>
      </w:r>
      <w:r>
        <w:t xml:space="preserve">are set up to compile and link with the appropriate settings, though you may have to modify the </w:t>
      </w:r>
      <w:proofErr w:type="spellStart"/>
      <w:r w:rsidRPr="00EA3ECC">
        <w:rPr>
          <w:i/>
        </w:rPr>
        <w:t>makefile</w:t>
      </w:r>
      <w:proofErr w:type="spellEnd"/>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r>
        <w:t xml:space="preserve">Future releases may replace these tools with </w:t>
      </w:r>
      <w:proofErr w:type="spellStart"/>
      <w:r>
        <w:t>cmake</w:t>
      </w:r>
      <w:proofErr w:type="spellEnd"/>
      <w:r>
        <w:t xml:space="preserve"> build tools.</w:t>
      </w:r>
    </w:p>
    <w:p w14:paraId="2164B485" w14:textId="77777777" w:rsidR="00D0774B" w:rsidRDefault="00D0774B" w:rsidP="00D0774B">
      <w:pPr>
        <w:pStyle w:val="Heading1"/>
      </w:pPr>
      <w:bookmarkStart w:id="88" w:name="_Ref413700469"/>
      <w:bookmarkStart w:id="89" w:name="_Toc447284372"/>
      <w:r>
        <w:t>FAST v8 Interface to Simulink</w:t>
      </w:r>
      <w:bookmarkEnd w:id="88"/>
      <w:bookmarkEnd w:id="89"/>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w:t>
      </w:r>
      <w:proofErr w:type="spellStart"/>
      <w:r w:rsidR="00703CA6">
        <w:t>Mathworks</w:t>
      </w:r>
      <w:proofErr w:type="spellEnd"/>
      <w:r w:rsidR="00703CA6">
        <w:t>, Inc. in conjunction with MATLAB</w:t>
      </w:r>
      <w:r w:rsidR="00351DEB">
        <w:t>.</w:t>
      </w:r>
    </w:p>
    <w:p w14:paraId="2164B487" w14:textId="77777777" w:rsidR="00CD44DA" w:rsidRDefault="00CD44DA" w:rsidP="00CD44DA">
      <w:pPr>
        <w:pStyle w:val="Heading2"/>
      </w:pPr>
      <w:bookmarkStart w:id="90" w:name="_Ref412115319"/>
      <w:bookmarkStart w:id="91" w:name="_Toc447284373"/>
      <w:r>
        <w:t>Major Changes Between the FAST v7 and v8 Interfaces to Simulink</w:t>
      </w:r>
      <w:bookmarkEnd w:id="91"/>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lastRenderedPageBreak/>
        <w:t xml:space="preserve">Simulink no longer integrates the FAST </w:t>
      </w:r>
      <w:r w:rsidR="00CA094B">
        <w:t xml:space="preserve">structural </w:t>
      </w:r>
      <w:r>
        <w:t xml:space="preserve">states, which are now </w:t>
      </w:r>
      <w:r w:rsidR="00CA094B">
        <w:t>integrated</w:t>
      </w:r>
      <w:r>
        <w:t xml:space="preserve"> in the FAST library.</w:t>
      </w:r>
      <w:r w:rsidR="007F46A7">
        <w:t xml:space="preserve">  See the section </w:t>
      </w:r>
      <w:r w:rsidR="00805E93">
        <w:t>“</w:t>
      </w:r>
      <w:r w:rsidR="007F46A7">
        <w:fldChar w:fldCharType="begin"/>
      </w:r>
      <w:r w:rsidR="007F46A7">
        <w:instrText xml:space="preserve"> REF _Ref415562525 \h </w:instrText>
      </w:r>
      <w:r w:rsidR="007F46A7">
        <w:fldChar w:fldCharType="separate"/>
      </w:r>
      <w:r w:rsidR="00A87DA2">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 xml:space="preserve">MATLAB no longer reads the FAST input file, so </w:t>
      </w:r>
      <w:proofErr w:type="spellStart"/>
      <w:r>
        <w:t>Read_FAST_Input.m</w:t>
      </w:r>
      <w:proofErr w:type="spellEnd"/>
      <w:r>
        <w:t xml:space="preserve"> and </w:t>
      </w:r>
      <w:proofErr w:type="spellStart"/>
      <w:r>
        <w:t>Simsetup.m</w:t>
      </w:r>
      <w:proofErr w:type="spellEnd"/>
      <w:r>
        <w:t xml:space="preserve"> are no longer part of the FAST archive.</w:t>
      </w:r>
    </w:p>
    <w:p w14:paraId="2164B48A" w14:textId="77777777" w:rsidR="00985CF5" w:rsidRPr="00CD44DA" w:rsidRDefault="00985CF5" w:rsidP="00985CF5">
      <w:pPr>
        <w:pStyle w:val="ListParagraph"/>
        <w:numPr>
          <w:ilvl w:val="0"/>
          <w:numId w:val="26"/>
        </w:numPr>
      </w:pPr>
      <w:proofErr w:type="spellStart"/>
      <w:r>
        <w:t>FAST_SFunc</w:t>
      </w:r>
      <w:proofErr w:type="spellEnd"/>
      <w:r>
        <w:t xml:space="preserve">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w:t>
      </w:r>
      <w:proofErr w:type="spellStart"/>
      <w:r w:rsidR="00DE4D91">
        <w:t>ElastoDyn’s</w:t>
      </w:r>
      <w:proofErr w:type="spellEnd"/>
      <w:r w:rsidR="00DE4D91">
        <w:t xml:space="preserve"> </w:t>
      </w:r>
      <w:proofErr w:type="spellStart"/>
      <w:r w:rsidR="00DE4D91" w:rsidRPr="00805E93">
        <w:rPr>
          <w:b/>
        </w:rPr>
        <w:t>IPDefl</w:t>
      </w:r>
      <w:proofErr w:type="spellEnd"/>
      <w:r w:rsidR="00DE4D91">
        <w:rPr>
          <w:i/>
        </w:rPr>
        <w:t xml:space="preserve">, </w:t>
      </w:r>
      <w:proofErr w:type="spellStart"/>
      <w:r w:rsidR="00DE4D91" w:rsidRPr="00805E93">
        <w:rPr>
          <w:b/>
        </w:rPr>
        <w:t>OopDefl</w:t>
      </w:r>
      <w:proofErr w:type="spellEnd"/>
      <w:r w:rsidR="00DE4D91">
        <w:rPr>
          <w:i/>
        </w:rPr>
        <w:t xml:space="preserve">, </w:t>
      </w:r>
      <w:proofErr w:type="spellStart"/>
      <w:r w:rsidR="00DE4D91" w:rsidRPr="00805E93">
        <w:rPr>
          <w:b/>
        </w:rPr>
        <w:t>TTDspFA</w:t>
      </w:r>
      <w:proofErr w:type="spellEnd"/>
      <w:r w:rsidR="00DE4D91">
        <w:rPr>
          <w:i/>
        </w:rPr>
        <w:t xml:space="preserve">, </w:t>
      </w:r>
      <w:r w:rsidR="00DE4D91" w:rsidRPr="00DE4D91">
        <w:t>and</w:t>
      </w:r>
      <w:r w:rsidR="00DE4D91">
        <w:rPr>
          <w:i/>
        </w:rPr>
        <w:t xml:space="preserve"> </w:t>
      </w:r>
      <w:proofErr w:type="spellStart"/>
      <w:r w:rsidR="00DE4D91" w:rsidRPr="00805E93">
        <w:rPr>
          <w:b/>
        </w:rPr>
        <w:t>TTDspSS</w:t>
      </w:r>
      <w:proofErr w:type="spellEnd"/>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proofErr w:type="spellStart"/>
      <w:r>
        <w:t>ServoDyn’s</w:t>
      </w:r>
      <w:proofErr w:type="spellEnd"/>
      <w:r>
        <w:t xml:space="preserve"> </w:t>
      </w:r>
      <w:proofErr w:type="spellStart"/>
      <w:r w:rsidRPr="00805E93">
        <w:rPr>
          <w:b/>
        </w:rPr>
        <w:t>TPCOn</w:t>
      </w:r>
      <w:proofErr w:type="spellEnd"/>
      <w:r>
        <w:t xml:space="preserve">, </w:t>
      </w:r>
      <w:proofErr w:type="spellStart"/>
      <w:r w:rsidRPr="00805E93">
        <w:rPr>
          <w:b/>
        </w:rPr>
        <w:t>TYCOn</w:t>
      </w:r>
      <w:proofErr w:type="spellEnd"/>
      <w:r>
        <w:t xml:space="preserve">, and </w:t>
      </w:r>
      <w:proofErr w:type="spellStart"/>
      <w:r w:rsidRPr="00805E93">
        <w:rPr>
          <w:b/>
        </w:rPr>
        <w:t>TimGenOn</w:t>
      </w:r>
      <w:proofErr w:type="spellEnd"/>
      <w:r>
        <w:t xml:space="preserve"> variables need not be zero.</w:t>
      </w:r>
    </w:p>
    <w:p w14:paraId="2164B48D" w14:textId="77777777" w:rsidR="00730F88" w:rsidRDefault="00730F88" w:rsidP="00730F88">
      <w:pPr>
        <w:pStyle w:val="ListParagraph"/>
        <w:numPr>
          <w:ilvl w:val="0"/>
          <w:numId w:val="26"/>
        </w:numPr>
      </w:pPr>
      <w:proofErr w:type="spellStart"/>
      <w:r w:rsidRPr="00805E93">
        <w:t>ServoDyn’s</w:t>
      </w:r>
      <w:proofErr w:type="spellEnd"/>
      <w:r w:rsidRPr="00805E93">
        <w:t xml:space="preserve"> </w:t>
      </w:r>
      <w:proofErr w:type="spellStart"/>
      <w:r w:rsidRPr="00805E93">
        <w:rPr>
          <w:b/>
        </w:rPr>
        <w:t>TimGenOf</w:t>
      </w:r>
      <w:proofErr w:type="spellEnd"/>
      <w:r>
        <w:t xml:space="preserve"> variable need not be larger than </w:t>
      </w:r>
      <w:proofErr w:type="spellStart"/>
      <w:r w:rsidRPr="00805E93">
        <w:rPr>
          <w:b/>
        </w:rPr>
        <w:t>TMax</w:t>
      </w:r>
      <w:proofErr w:type="spellEnd"/>
      <w:r>
        <w:t>.</w:t>
      </w:r>
    </w:p>
    <w:p w14:paraId="2164B48E" w14:textId="597E6019" w:rsidR="00730F88" w:rsidRDefault="00730F88" w:rsidP="00730F88">
      <w:pPr>
        <w:pStyle w:val="ListParagraph"/>
        <w:numPr>
          <w:ilvl w:val="0"/>
          <w:numId w:val="26"/>
        </w:numPr>
      </w:pPr>
      <w:proofErr w:type="spellStart"/>
      <w:r>
        <w:t>ServoDyn’s</w:t>
      </w:r>
      <w:proofErr w:type="spellEnd"/>
      <w:r>
        <w:t xml:space="preserve"> </w:t>
      </w:r>
      <w:proofErr w:type="spellStart"/>
      <w:r w:rsidRPr="00805E93">
        <w:rPr>
          <w:b/>
        </w:rPr>
        <w:t>GenTiStr</w:t>
      </w:r>
      <w:proofErr w:type="spellEnd"/>
      <w:r>
        <w:t xml:space="preserve"> and </w:t>
      </w:r>
      <w:proofErr w:type="spellStart"/>
      <w:r w:rsidRPr="00805E93">
        <w:rPr>
          <w:b/>
        </w:rPr>
        <w:t>GenTiStp</w:t>
      </w:r>
      <w:proofErr w:type="spellEnd"/>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 xml:space="preserve">has been added as an input to </w:t>
      </w:r>
      <w:proofErr w:type="spellStart"/>
      <w:r w:rsidR="00825D8B">
        <w:t>FAST_SFunc</w:t>
      </w:r>
      <w:proofErr w:type="spellEnd"/>
      <w:r w:rsidR="00825D8B">
        <w:t xml:space="preserve"> from Simulink.</w:t>
      </w:r>
    </w:p>
    <w:p w14:paraId="2164B490" w14:textId="77777777" w:rsidR="00D0774B" w:rsidRDefault="00D0774B" w:rsidP="003F0FFD">
      <w:pPr>
        <w:pStyle w:val="Heading2"/>
      </w:pPr>
      <w:bookmarkStart w:id="92" w:name="_Toc447284374"/>
      <w:r>
        <w:t>Definition of the FAST v8 Interface to Simulink</w:t>
      </w:r>
      <w:bookmarkEnd w:id="90"/>
      <w:bookmarkEnd w:id="92"/>
    </w:p>
    <w:p w14:paraId="2164B491" w14:textId="540FD78E" w:rsidR="00D0774B" w:rsidRDefault="00D0774B" w:rsidP="00D0774B">
      <w:r>
        <w:t xml:space="preserve">The FAST v8 interface to Simulink is implemented as a </w:t>
      </w:r>
      <w:r w:rsidR="00351DEB">
        <w:t>L</w:t>
      </w:r>
      <w:r>
        <w:t>evel</w:t>
      </w:r>
      <w:r w:rsidR="00351DEB">
        <w:t>-</w:t>
      </w:r>
      <w:r>
        <w:t>2 S-Function</w:t>
      </w:r>
      <w:r w:rsidR="00351DEB">
        <w:t xml:space="preserve"> called </w:t>
      </w:r>
      <w:proofErr w:type="spellStart"/>
      <w:r w:rsidR="00351DEB">
        <w:t>FAST_SFunc</w:t>
      </w:r>
      <w:proofErr w:type="spellEnd"/>
      <w:r>
        <w:t xml:space="preserve">. The interface is written in C, and it calls a DLL of FAST v8 routines,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A87DA2">
        <w:t xml:space="preserve">Figure </w:t>
      </w:r>
      <w:r w:rsidR="00A87DA2">
        <w:rPr>
          <w:noProof/>
        </w:rPr>
        <w:t>6</w:t>
      </w:r>
      <w:r w:rsidR="00351DEB">
        <w:fldChar w:fldCharType="end"/>
      </w:r>
      <w:r w:rsidR="00351DEB">
        <w:t>.</w:t>
      </w:r>
    </w:p>
    <w:p w14:paraId="2164B492" w14:textId="77777777" w:rsidR="003F0FFD" w:rsidRDefault="00D0774B" w:rsidP="008233CD">
      <w:pPr>
        <w:keepNext/>
        <w:jc w:val="center"/>
      </w:pPr>
      <w:r>
        <w:rPr>
          <w:noProof/>
        </w:rPr>
        <mc:AlternateContent>
          <mc:Choice Requires="wpg">
            <w:drawing>
              <wp:inline distT="0" distB="0" distL="0" distR="0" wp14:anchorId="2164B54E" wp14:editId="2164B54F">
                <wp:extent cx="5943486"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6" cy="777240"/>
                          <a:chOff x="0" y="0"/>
                          <a:chExt cx="5943486"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0" y="0"/>
                            <a:ext cx="5943486" cy="777240"/>
                            <a:chOff x="0" y="0"/>
                            <a:chExt cx="5943486" cy="777240"/>
                          </a:xfrm>
                        </wpg:grpSpPr>
                        <wps:wsp>
                          <wps:cNvPr id="4" name="Rectangle 4"/>
                          <wps:cNvSpPr/>
                          <wps:spPr>
                            <a:xfrm>
                              <a:off x="0" y="0"/>
                              <a:ext cx="125158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3176BD" w:rsidRPr="00CF75BB" w:rsidRDefault="003176BD"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719" y="0"/>
                              <a:ext cx="12979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3176BD" w:rsidRPr="00CF75BB" w:rsidRDefault="003176BD"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910" y="0"/>
                              <a:ext cx="149034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3176BD" w:rsidRPr="00CF75BB" w:rsidRDefault="003176BD"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3176BD" w:rsidRPr="00CF75BB" w:rsidRDefault="003176BD"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515;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3176BD" w:rsidRPr="00CF75BB" w:rsidRDefault="003176BD"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7;width:12979;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3176BD" w:rsidRPr="00CF75BB" w:rsidRDefault="003176BD"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9;width:1490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3176BD" w:rsidRPr="00CF75BB" w:rsidRDefault="003176BD"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3176BD" w:rsidRPr="00CF75BB" w:rsidRDefault="003176BD"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6D0E6360" w:rsidR="00D0774B" w:rsidRDefault="003F0FFD" w:rsidP="003D5EA3">
      <w:pPr>
        <w:pStyle w:val="Caption"/>
        <w:jc w:val="center"/>
      </w:pPr>
      <w:bookmarkStart w:id="93" w:name="_Ref412536543"/>
      <w:r>
        <w:t xml:space="preserve">Figure </w:t>
      </w:r>
      <w:fldSimple w:instr=" SEQ Figure \* ARABIC ">
        <w:r w:rsidR="00A87DA2">
          <w:rPr>
            <w:noProof/>
          </w:rPr>
          <w:t>6</w:t>
        </w:r>
      </w:fldSimple>
      <w:bookmarkEnd w:id="93"/>
      <w:r>
        <w:t>: Libraries in the FAST - Simulink Interface</w:t>
      </w:r>
    </w:p>
    <w:p w14:paraId="2164B494" w14:textId="77777777" w:rsidR="006D62BD" w:rsidRPr="006D62BD" w:rsidRDefault="006D62BD" w:rsidP="00653C1F">
      <w:r>
        <w:t xml:space="preserve">Please note that because this interface uses static variables, there can be only one instance of the </w:t>
      </w:r>
      <w:proofErr w:type="spellStart"/>
      <w:r>
        <w:t>FAST_SFunc</w:t>
      </w:r>
      <w:proofErr w:type="spellEnd"/>
      <w:r>
        <w:t xml:space="preserve"> </w:t>
      </w:r>
      <w:proofErr w:type="spellStart"/>
      <w:r>
        <w:t>mex</w:t>
      </w:r>
      <w:proofErr w:type="spellEnd"/>
      <w:r>
        <w:t xml:space="preserve"> file in any instance of MATLAB (i.e., you cannot run two different models simultaneously).</w:t>
      </w:r>
    </w:p>
    <w:p w14:paraId="2164B495" w14:textId="77777777" w:rsidR="00D0774B" w:rsidRDefault="00D0774B" w:rsidP="003F0FFD">
      <w:pPr>
        <w:pStyle w:val="Heading3"/>
      </w:pPr>
      <w:bookmarkStart w:id="94" w:name="_Ref411514591"/>
      <w:r>
        <w:t>S-Function Parameters</w:t>
      </w:r>
      <w:bookmarkEnd w:id="94"/>
    </w:p>
    <w:p w14:paraId="2164B496" w14:textId="193D22B3" w:rsidR="00D0774B" w:rsidRDefault="00CA094B" w:rsidP="00D0774B">
      <w:r>
        <w:t xml:space="preserve">The </w:t>
      </w:r>
      <w:proofErr w:type="spellStart"/>
      <w:r w:rsidR="00D0774B">
        <w:t>FAST_SFunc</w:t>
      </w:r>
      <w:proofErr w:type="spellEnd"/>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lastRenderedPageBreak/>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34640" cy="2718151"/>
                    </a:xfrm>
                    <a:prstGeom prst="rect">
                      <a:avLst/>
                    </a:prstGeom>
                  </pic:spPr>
                </pic:pic>
              </a:graphicData>
            </a:graphic>
          </wp:inline>
        </w:drawing>
      </w:r>
    </w:p>
    <w:p w14:paraId="2164B498" w14:textId="44B548B1" w:rsidR="00D0774B" w:rsidRPr="00681E4B" w:rsidRDefault="003D5EA3" w:rsidP="007C0572">
      <w:pPr>
        <w:pStyle w:val="Caption"/>
        <w:jc w:val="center"/>
      </w:pPr>
      <w:r>
        <w:t xml:space="preserve">Figure </w:t>
      </w:r>
      <w:fldSimple w:instr=" SEQ Figure \* ARABIC ">
        <w:r w:rsidR="00A87DA2">
          <w:rPr>
            <w:noProof/>
          </w:rPr>
          <w:t>7</w:t>
        </w:r>
      </w:fldSimple>
      <w:r>
        <w:t xml:space="preserve">: </w:t>
      </w:r>
      <w:proofErr w:type="spellStart"/>
      <w:r>
        <w:t>FAST_SFunc</w:t>
      </w:r>
      <w:proofErr w:type="spellEnd"/>
      <w:r>
        <w:t xml:space="preserve"> Block Parameters</w:t>
      </w:r>
    </w:p>
    <w:p w14:paraId="2164B499" w14:textId="77777777" w:rsidR="00D0774B" w:rsidRDefault="00D0774B" w:rsidP="003F0FFD">
      <w:pPr>
        <w:pStyle w:val="Heading4"/>
      </w:pPr>
      <w:proofErr w:type="spellStart"/>
      <w:r>
        <w:t>FAST_InputFileName</w:t>
      </w:r>
      <w:proofErr w:type="spellEnd"/>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proofErr w:type="spellStart"/>
      <w:r w:rsidRPr="00805E93">
        <w:rPr>
          <w:b/>
        </w:rPr>
        <w:t>FAST_InputFileName</w:t>
      </w:r>
      <w:proofErr w:type="spellEnd"/>
      <w:r>
        <w:t>.</w:t>
      </w:r>
    </w:p>
    <w:p w14:paraId="2164B49B" w14:textId="77777777" w:rsidR="00D0774B" w:rsidRPr="00810027" w:rsidRDefault="00D0774B" w:rsidP="003F0FFD">
      <w:pPr>
        <w:pStyle w:val="Heading4"/>
      </w:pPr>
      <w:proofErr w:type="spellStart"/>
      <w:r>
        <w:t>TMax</w:t>
      </w:r>
      <w:proofErr w:type="spellEnd"/>
    </w:p>
    <w:p w14:paraId="2164B49C" w14:textId="77777777" w:rsidR="008233CD" w:rsidRDefault="008233CD" w:rsidP="00D0774B">
      <w:r>
        <w:t xml:space="preserve">The second parameter is a double-precision real value called </w:t>
      </w:r>
      <w:proofErr w:type="spellStart"/>
      <w:r w:rsidRPr="00805E93">
        <w:rPr>
          <w:b/>
        </w:rPr>
        <w:t>TMax</w:t>
      </w:r>
      <w:proofErr w:type="spellEnd"/>
      <w:r>
        <w:t xml:space="preserve">. </w:t>
      </w:r>
      <w:r w:rsidR="00CA0AA7">
        <w:t xml:space="preserve">This </w:t>
      </w:r>
      <w:proofErr w:type="spellStart"/>
      <w:r w:rsidR="00CA0AA7" w:rsidRPr="00805E93">
        <w:rPr>
          <w:b/>
        </w:rPr>
        <w:t>TMax</w:t>
      </w:r>
      <w:proofErr w:type="spellEnd"/>
      <w:r w:rsidR="00CA0AA7">
        <w:t xml:space="preserve"> is used in place of the </w:t>
      </w:r>
      <w:proofErr w:type="spellStart"/>
      <w:r w:rsidR="00CA0AA7" w:rsidRPr="00805E93">
        <w:rPr>
          <w:b/>
        </w:rPr>
        <w:t>TMax</w:t>
      </w:r>
      <w:proofErr w:type="spellEnd"/>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will be used by the FAST modules</w:t>
      </w:r>
      <w:r w:rsidR="008233CD">
        <w:t xml:space="preserve"> (e.g., </w:t>
      </w:r>
      <w:proofErr w:type="spellStart"/>
      <w:r w:rsidR="008233CD">
        <w:t>HydroDyn’s</w:t>
      </w:r>
      <w:proofErr w:type="spellEnd"/>
      <w:r w:rsidR="008233CD">
        <w:t xml:space="preserve"> </w:t>
      </w:r>
      <w:r w:rsidR="00CA094B">
        <w:t>Waves sub</w:t>
      </w:r>
      <w:r w:rsidR="008233CD">
        <w:t>module).</w:t>
      </w:r>
    </w:p>
    <w:p w14:paraId="2164B49E" w14:textId="0D21F42B" w:rsidR="008233CD" w:rsidRDefault="008233CD" w:rsidP="007C0572">
      <w:pPr>
        <w:pStyle w:val="ListParagraph"/>
        <w:numPr>
          <w:ilvl w:val="0"/>
          <w:numId w:val="25"/>
        </w:numPr>
      </w:pPr>
      <w:r>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 xml:space="preserve">will be used to allocate space for the binary output file (if </w:t>
      </w:r>
      <w:proofErr w:type="spellStart"/>
      <w:r w:rsidR="007C0572" w:rsidRPr="00805E93">
        <w:rPr>
          <w:b/>
        </w:rPr>
        <w:t>OutFileFmt</w:t>
      </w:r>
      <w:proofErr w:type="spellEnd"/>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1C6C9697" w:rsidR="00D0774B" w:rsidRDefault="007C0572" w:rsidP="007C0572">
      <w:pPr>
        <w:pStyle w:val="Caption"/>
        <w:jc w:val="center"/>
      </w:pPr>
      <w:r>
        <w:t xml:space="preserve">Figure </w:t>
      </w:r>
      <w:fldSimple w:instr=" SEQ Figure \* ARABIC ">
        <w:r w:rsidR="00A87DA2">
          <w:rPr>
            <w:noProof/>
          </w:rPr>
          <w:t>8</w:t>
        </w:r>
      </w:fldSimple>
      <w:r>
        <w:t xml:space="preserve">: Using </w:t>
      </w:r>
      <w:proofErr w:type="spellStart"/>
      <w:r>
        <w:t>TMax</w:t>
      </w:r>
      <w:proofErr w:type="spellEnd"/>
      <w:r>
        <w:t xml:space="preserve"> to specify simulation end time in Simulink</w:t>
      </w:r>
    </w:p>
    <w:p w14:paraId="2164B4A1" w14:textId="77777777" w:rsidR="00D0774B" w:rsidRPr="00810027" w:rsidRDefault="00D0774B" w:rsidP="003F0FFD">
      <w:pPr>
        <w:pStyle w:val="Heading4"/>
      </w:pPr>
      <w:proofErr w:type="spellStart"/>
      <w:r>
        <w:t>NumAdditionalInputs</w:t>
      </w:r>
      <w:proofErr w:type="spellEnd"/>
    </w:p>
    <w:p w14:paraId="2164B4A2" w14:textId="19890D7A" w:rsidR="00D0774B" w:rsidRDefault="006A4CEA" w:rsidP="00D0774B">
      <w:r>
        <w:t>T</w:t>
      </w:r>
      <w:r w:rsidR="00D0774B">
        <w:t>he third parameter sent to the S-Function block</w:t>
      </w:r>
      <w:r>
        <w:t xml:space="preserve"> is </w:t>
      </w:r>
      <w:proofErr w:type="spellStart"/>
      <w:r w:rsidRPr="00805E93">
        <w:rPr>
          <w:b/>
        </w:rPr>
        <w:t>NumAdditionalInputs</w:t>
      </w:r>
      <w:proofErr w:type="spellEnd"/>
      <w:r w:rsidR="00D0774B">
        <w:t xml:space="preserve">. Currently, </w:t>
      </w:r>
      <w:proofErr w:type="spellStart"/>
      <w:r w:rsidR="00D0774B" w:rsidRPr="00805E93">
        <w:rPr>
          <w:b/>
        </w:rPr>
        <w:t>NumAdditionalInputs</w:t>
      </w:r>
      <w:proofErr w:type="spellEnd"/>
      <w:r w:rsidR="00D0774B">
        <w:rPr>
          <w:i/>
        </w:rPr>
        <w:t xml:space="preserve"> </w:t>
      </w:r>
      <w:r w:rsidR="00D0774B">
        <w:t>is 0 for most cases.</w:t>
      </w:r>
      <w:r w:rsidR="00805E93">
        <w:rPr>
          <w:rStyle w:val="FootnoteReference"/>
        </w:rPr>
        <w:footnoteReference w:id="15"/>
      </w:r>
    </w:p>
    <w:p w14:paraId="2164B4A4" w14:textId="77777777" w:rsidR="00D0774B" w:rsidRDefault="00D720E0" w:rsidP="003F0FFD">
      <w:pPr>
        <w:pStyle w:val="Heading3"/>
      </w:pPr>
      <w:bookmarkStart w:id="95" w:name="_Ref412806082"/>
      <w:r>
        <w:lastRenderedPageBreak/>
        <w:t xml:space="preserve">S-Function </w:t>
      </w:r>
      <w:r w:rsidR="00D0774B">
        <w:t>Inputs</w:t>
      </w:r>
      <w:bookmarkEnd w:id="95"/>
    </w:p>
    <w:p w14:paraId="2164B4A5" w14:textId="77777777" w:rsidR="00D0774B" w:rsidRPr="00810027" w:rsidRDefault="00D0774B" w:rsidP="00D0774B">
      <w:r>
        <w:t xml:space="preserve">The inputs to the FAST S-Function are values in an array of size </w:t>
      </w:r>
      <w:r w:rsidR="00FE259D">
        <w:t xml:space="preserve">8 </w:t>
      </w:r>
      <w:r>
        <w:t xml:space="preserve">+ </w:t>
      </w:r>
      <w:proofErr w:type="spellStart"/>
      <w:r w:rsidRPr="00805E93">
        <w:rPr>
          <w:b/>
        </w:rPr>
        <w:t>NumAdditionalInputs</w:t>
      </w:r>
      <w:proofErr w:type="spellEnd"/>
      <w:r>
        <w:t xml:space="preserve">. (See </w:t>
      </w:r>
      <w:r w:rsidR="00743E68">
        <w:t>section “</w:t>
      </w:r>
      <w:r>
        <w:fldChar w:fldCharType="begin"/>
      </w:r>
      <w:r>
        <w:instrText xml:space="preserve"> REF _Ref411514591 \h </w:instrText>
      </w:r>
      <w:r>
        <w:fldChar w:fldCharType="separate"/>
      </w:r>
      <w:r w:rsidR="00A87DA2">
        <w:t>S-Function Parameters</w:t>
      </w:r>
      <w:r>
        <w:fldChar w:fldCharType="end"/>
      </w:r>
      <w:r w:rsidR="00743E68">
        <w:t>”</w:t>
      </w:r>
      <w:r w:rsidR="00775774">
        <w:t xml:space="preserve"> for an explanation of </w:t>
      </w:r>
      <w:proofErr w:type="spellStart"/>
      <w:r w:rsidR="00775774" w:rsidRPr="00805E93">
        <w:rPr>
          <w:b/>
        </w:rPr>
        <w:t>NumAdditionalInputs</w:t>
      </w:r>
      <w:proofErr w:type="spellEnd"/>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proofErr w:type="spellStart"/>
      <w:r w:rsidRPr="00805E93">
        <w:rPr>
          <w:b/>
        </w:rPr>
        <w:t>PCMode</w:t>
      </w:r>
      <w:proofErr w:type="spellEnd"/>
      <w:r>
        <w:t xml:space="preserve">, </w:t>
      </w:r>
      <w:proofErr w:type="spellStart"/>
      <w:r w:rsidRPr="00805E93">
        <w:rPr>
          <w:b/>
        </w:rPr>
        <w:t>VSContrl</w:t>
      </w:r>
      <w:proofErr w:type="spellEnd"/>
      <w:r>
        <w:t xml:space="preserve">, </w:t>
      </w:r>
      <w:proofErr w:type="spellStart"/>
      <w:r w:rsidRPr="00805E93">
        <w:rPr>
          <w:b/>
        </w:rPr>
        <w:t>YCMode</w:t>
      </w:r>
      <w:proofErr w:type="spellEnd"/>
      <w:r w:rsidR="00FE259D">
        <w:rPr>
          <w:i/>
        </w:rPr>
        <w:t>,</w:t>
      </w:r>
      <w:r w:rsidR="00FE259D" w:rsidRPr="00FE259D">
        <w:t xml:space="preserve"> </w:t>
      </w:r>
      <w:r w:rsidR="00FE259D">
        <w:t xml:space="preserve">and </w:t>
      </w:r>
      <w:proofErr w:type="spellStart"/>
      <w:r w:rsidR="00FE259D" w:rsidRPr="00805E93">
        <w:rPr>
          <w:b/>
        </w:rPr>
        <w:t>HSSBrMode</w:t>
      </w:r>
      <w:proofErr w:type="spellEnd"/>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282950"/>
                    </a:xfrm>
                    <a:prstGeom prst="rect">
                      <a:avLst/>
                    </a:prstGeom>
                  </pic:spPr>
                </pic:pic>
              </a:graphicData>
            </a:graphic>
          </wp:inline>
        </w:drawing>
      </w:r>
    </w:p>
    <w:p w14:paraId="2164B4B1" w14:textId="48787FBD" w:rsidR="002A6D2A" w:rsidRDefault="002A6D2A" w:rsidP="002A6D2A">
      <w:pPr>
        <w:pStyle w:val="Caption"/>
        <w:jc w:val="center"/>
      </w:pPr>
      <w:r>
        <w:t xml:space="preserve">Figure </w:t>
      </w:r>
      <w:fldSimple w:instr=" SEQ Figure \* ARABIC ">
        <w:r w:rsidR="00A87DA2">
          <w:rPr>
            <w:noProof/>
          </w:rPr>
          <w:t>9</w:t>
        </w:r>
      </w:fldSimple>
      <w:r>
        <w:t>: FAST v8 Nonlinear Wind Turbine Block in Simulink</w:t>
      </w:r>
    </w:p>
    <w:p w14:paraId="2164B4B2" w14:textId="77777777" w:rsidR="00D0774B" w:rsidRDefault="00D720E0" w:rsidP="003F0FFD">
      <w:pPr>
        <w:pStyle w:val="Heading3"/>
      </w:pPr>
      <w:r>
        <w:lastRenderedPageBreak/>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proofErr w:type="spellStart"/>
      <w:r w:rsidR="00D56818" w:rsidRPr="00AD1DBB">
        <w:rPr>
          <w:b/>
        </w:rPr>
        <w:t>DT_Out</w:t>
      </w:r>
      <w:proofErr w:type="spellEnd"/>
      <w:r w:rsidR="00D56818">
        <w:t xml:space="preserve"> parameter. </w:t>
      </w:r>
      <w:r>
        <w:t xml:space="preserve">These </w:t>
      </w:r>
      <w:r w:rsidR="00D56818">
        <w:t xml:space="preserve">outputs </w:t>
      </w:r>
      <w:r>
        <w:t xml:space="preserve">are the channels defined in module </w:t>
      </w:r>
      <w:proofErr w:type="spellStart"/>
      <w:r w:rsidRPr="00AD1DBB">
        <w:rPr>
          <w:b/>
        </w:rPr>
        <w:t>OutList</w:t>
      </w:r>
      <w:proofErr w:type="spellEnd"/>
      <w:r>
        <w:rPr>
          <w:b/>
        </w:rPr>
        <w:t xml:space="preserve"> </w:t>
      </w:r>
      <w:r>
        <w:t xml:space="preserve">variables; these channel names and units are also written in the FAST summary file. At the </w:t>
      </w:r>
      <w:proofErr w:type="spellStart"/>
      <w:r>
        <w:t>FAST_SFunc</w:t>
      </w:r>
      <w:proofErr w:type="spellEnd"/>
      <w:r>
        <w:t xml:space="preserve"> block initialization, </w:t>
      </w:r>
      <w:proofErr w:type="spellStart"/>
      <w:r>
        <w:t>FAST_SFunc</w:t>
      </w:r>
      <w:proofErr w:type="spellEnd"/>
      <w:r>
        <w:t xml:space="preserve"> writes a cell array called “</w:t>
      </w:r>
      <w:proofErr w:type="spellStart"/>
      <w:r w:rsidR="00F24945">
        <w:t>O</w:t>
      </w:r>
      <w:r>
        <w:t>utList</w:t>
      </w:r>
      <w:proofErr w:type="spellEnd"/>
      <w:r>
        <w:t xml:space="preserve">”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96" w:name="_Ref415562525"/>
      <w:r>
        <w:t xml:space="preserve">S-Function </w:t>
      </w:r>
      <w:r w:rsidR="00D0774B">
        <w:t>States</w:t>
      </w:r>
      <w:bookmarkEnd w:id="96"/>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97" w:name="_Toc447284375"/>
      <w:r>
        <w:t>Converting FAST v7 Simulink Models to FAST v8</w:t>
      </w:r>
      <w:bookmarkEnd w:id="97"/>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A87DA2">
        <w:t>Converting to FAST v8.15.x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 xml:space="preserve">Add appropriate parameters to the </w:t>
      </w:r>
      <w:proofErr w:type="spellStart"/>
      <w:r>
        <w:t>FAST_SFunc</w:t>
      </w:r>
      <w:proofErr w:type="spellEnd"/>
      <w:r>
        <w:t xml:space="preserve"> block (see “</w:t>
      </w:r>
      <w:r>
        <w:fldChar w:fldCharType="begin"/>
      </w:r>
      <w:r>
        <w:instrText xml:space="preserve"> REF _Ref411514591 \h </w:instrText>
      </w:r>
      <w:r>
        <w:fldChar w:fldCharType="separate"/>
      </w:r>
      <w:r w:rsidR="00A87DA2">
        <w:t>S-Function Parameters</w:t>
      </w:r>
      <w:r>
        <w:fldChar w:fldCharType="end"/>
      </w:r>
      <w:r>
        <w:t>”).</w:t>
      </w:r>
    </w:p>
    <w:p w14:paraId="2164B4BD" w14:textId="0BE06581" w:rsidR="00D0774B" w:rsidRDefault="00D0774B" w:rsidP="00D0774B">
      <w:pPr>
        <w:pStyle w:val="ListParagraph"/>
        <w:numPr>
          <w:ilvl w:val="0"/>
          <w:numId w:val="20"/>
        </w:numPr>
      </w:pPr>
      <w:r>
        <w:t xml:space="preserve">Change pitch controller to input </w:t>
      </w:r>
      <w:r w:rsidR="007F46A7">
        <w:t xml:space="preserve">three </w:t>
      </w:r>
      <w:r>
        <w:t xml:space="preserve">values instead of </w:t>
      </w:r>
      <w:proofErr w:type="spellStart"/>
      <w:r w:rsidRPr="00AD1DBB">
        <w:rPr>
          <w:b/>
        </w:rPr>
        <w:t>NumBl</w:t>
      </w:r>
      <w:proofErr w:type="spellEnd"/>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w:t>
      </w:r>
      <w:proofErr w:type="spellStart"/>
      <w:r w:rsidR="007F46A7">
        <w:t>FAST_SFunc</w:t>
      </w:r>
      <w:proofErr w:type="spellEnd"/>
      <w:r>
        <w:t xml:space="preserve">, so the solver may be changed to </w:t>
      </w:r>
      <w:proofErr w:type="spellStart"/>
      <w:r>
        <w:t>FixedStepDiscrete</w:t>
      </w:r>
      <w:proofErr w:type="spellEnd"/>
      <w:r>
        <w:t>.</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proofErr w:type="spellStart"/>
      <w:r w:rsidRPr="00653C1F">
        <w:rPr>
          <w:i/>
        </w:rPr>
        <w:t>qdot</w:t>
      </w:r>
      <w:proofErr w:type="spellEnd"/>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proofErr w:type="spellStart"/>
      <w:r w:rsidR="008F632E" w:rsidRPr="00AD1DBB">
        <w:t>SimSetup.m</w:t>
      </w:r>
      <w:proofErr w:type="spellEnd"/>
      <w:r w:rsidR="008F632E">
        <w:t xml:space="preserve"> and </w:t>
      </w:r>
      <w:proofErr w:type="spellStart"/>
      <w:r w:rsidRPr="00AD1DBB">
        <w:t>Read_FAST_Input.m</w:t>
      </w:r>
      <w:proofErr w:type="spellEnd"/>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A87DA2">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A87DA2">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proofErr w:type="spellStart"/>
      <w:r w:rsidRPr="00AD1DBB">
        <w:rPr>
          <w:b/>
        </w:rPr>
        <w:t>OutList</w:t>
      </w:r>
      <w:proofErr w:type="spellEnd"/>
      <w:r>
        <w:t xml:space="preserve">, and </w:t>
      </w:r>
      <w:r w:rsidRPr="00AD1DBB">
        <w:rPr>
          <w:b/>
        </w:rPr>
        <w:t>DT</w:t>
      </w:r>
      <w:r>
        <w:t xml:space="preserve"> in the </w:t>
      </w:r>
      <w:r w:rsidR="00AE3A86">
        <w:t xml:space="preserve">MATLAB </w:t>
      </w:r>
      <w:r>
        <w:t xml:space="preserve">workspace. </w:t>
      </w:r>
      <w:proofErr w:type="spellStart"/>
      <w:r w:rsidRPr="00AD1DBB">
        <w:rPr>
          <w:b/>
        </w:rPr>
        <w:t>OutList</w:t>
      </w:r>
      <w:proofErr w:type="spellEnd"/>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w:t>
      </w:r>
      <w:r>
        <w:lastRenderedPageBreak/>
        <w:t>solver.</w:t>
      </w:r>
      <w:r w:rsidR="00825D8B">
        <w:t xml:space="preserve"> (Note: </w:t>
      </w:r>
      <w:r w:rsidR="00825D8B" w:rsidRPr="00201C65">
        <w:rPr>
          <w:b/>
        </w:rPr>
        <w:t>DT</w:t>
      </w:r>
      <w:r w:rsidR="00825D8B">
        <w:t xml:space="preserve"> </w:t>
      </w:r>
      <w:r w:rsidR="008204F5">
        <w:t xml:space="preserve">is the sample rate that </w:t>
      </w:r>
      <w:proofErr w:type="spellStart"/>
      <w:r w:rsidR="008204F5">
        <w:t>FAST_SFunc</w:t>
      </w:r>
      <w:proofErr w:type="spellEnd"/>
      <w:r w:rsidR="008204F5">
        <w:t xml:space="preserve">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proofErr w:type="spellStart"/>
      <w:r w:rsidRPr="00AD1DBB">
        <w:rPr>
          <w:b/>
        </w:rPr>
        <w:t>OutList</w:t>
      </w:r>
      <w:proofErr w:type="spellEnd"/>
      <w:r>
        <w:t xml:space="preserve"> prior to running your Simulink model. The two sample models included in the FAST archive do not require this step, but </w:t>
      </w:r>
      <w:r w:rsidR="00C47D84">
        <w:t xml:space="preserve">it may be required for </w:t>
      </w:r>
      <w:r>
        <w:t xml:space="preserve">more complicated models; this is because the </w:t>
      </w:r>
      <w:proofErr w:type="spellStart"/>
      <w:r>
        <w:t>FAST_SFunc</w:t>
      </w:r>
      <w:proofErr w:type="spellEnd"/>
      <w:r>
        <w:t xml:space="preserve"> block may not be initialized before Simulink checks </w:t>
      </w:r>
      <w:r w:rsidR="00792AB8">
        <w:t>whether</w:t>
      </w:r>
      <w:r>
        <w:t xml:space="preserve"> other blocks are valid. </w:t>
      </w:r>
      <w:proofErr w:type="spellStart"/>
      <w:r w:rsidRPr="00AD1DBB">
        <w:rPr>
          <w:b/>
        </w:rPr>
        <w:t>OutList</w:t>
      </w:r>
      <w:proofErr w:type="spellEnd"/>
      <w:r w:rsidRPr="00B0353E">
        <w:rPr>
          <w:i/>
        </w:rPr>
        <w:t xml:space="preserve"> </w:t>
      </w:r>
      <w:r>
        <w:t xml:space="preserve">and </w:t>
      </w:r>
      <w:r w:rsidRPr="00AD1DBB">
        <w:rPr>
          <w:b/>
        </w:rPr>
        <w:t>DT</w:t>
      </w:r>
      <w:r>
        <w:t xml:space="preserve"> will be overwritten before </w:t>
      </w:r>
      <w:proofErr w:type="spellStart"/>
      <w:r>
        <w:t>FAST_SFunc</w:t>
      </w:r>
      <w:proofErr w:type="spellEnd"/>
      <w:r>
        <w:t xml:space="preserve">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proofErr w:type="spellStart"/>
      <w:r w:rsidR="00C235A0" w:rsidRPr="00695543">
        <w:rPr>
          <w:i/>
        </w:rPr>
        <w:t>OutList</w:t>
      </w:r>
      <w:proofErr w:type="spellEnd"/>
      <w:r w:rsidR="00C235A0" w:rsidRPr="00695543">
        <w:rPr>
          <w:b/>
          <w:i/>
        </w:rPr>
        <w:t xml:space="preserve"> to be exact before calling </w:t>
      </w:r>
      <w:proofErr w:type="spellStart"/>
      <w:r w:rsidR="00C235A0" w:rsidRPr="00695543">
        <w:rPr>
          <w:b/>
          <w:i/>
        </w:rPr>
        <w:t>FAST_SFunc</w:t>
      </w:r>
      <w:proofErr w:type="spellEnd"/>
      <w:r w:rsidR="00C235A0" w:rsidRPr="00695543">
        <w:rPr>
          <w:b/>
          <w:i/>
        </w:rPr>
        <w:t xml:space="preserve">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w:t>
      </w:r>
      <w:r w:rsidR="000869ED" w:rsidRPr="00695543">
        <w:rPr>
          <w:b/>
          <w:i/>
        </w:rPr>
        <w:t>,</w:t>
      </w:r>
      <w:r w:rsidR="00695543">
        <w:rPr>
          <w:b/>
          <w:i/>
        </w:rPr>
        <w:t xml:space="preserve"> u changes but </w:t>
      </w:r>
      <w:r w:rsidR="00695543" w:rsidRPr="008D7192">
        <w:rPr>
          <w:b/>
          <w:i/>
        </w:rPr>
        <w:t>the expression for the index</w:t>
      </w:r>
      <w:r w:rsidR="00695543">
        <w:rPr>
          <w:b/>
          <w:i/>
        </w:rPr>
        <w:t xml:space="preserve">, </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w:t>
      </w:r>
      <w:proofErr w:type="spellStart"/>
      <w:r>
        <w:t>RootName</w:t>
      </w:r>
      <w:proofErr w:type="spellEnd"/>
      <w:r>
        <w:t>&gt;.</w:t>
      </w:r>
      <w:proofErr w:type="spellStart"/>
      <w:r>
        <w:t>SFunc</w:t>
      </w:r>
      <w:proofErr w:type="spellEnd"/>
      <w:r>
        <w:t>.&lt;</w:t>
      </w:r>
      <w:proofErr w:type="spellStart"/>
      <w:r>
        <w:t>ext</w:t>
      </w:r>
      <w:proofErr w:type="spellEnd"/>
      <w:r>
        <w:t>&gt;. This is in contrast to files from FAST v7, which were named &lt;</w:t>
      </w:r>
      <w:proofErr w:type="spellStart"/>
      <w:r>
        <w:t>RootName</w:t>
      </w:r>
      <w:proofErr w:type="spellEnd"/>
      <w:r>
        <w:t>&gt;_</w:t>
      </w:r>
      <w:proofErr w:type="spellStart"/>
      <w:r>
        <w:t>SFunc</w:t>
      </w:r>
      <w:proofErr w:type="spellEnd"/>
      <w:r>
        <w:t>.&lt;</w:t>
      </w:r>
      <w:proofErr w:type="spellStart"/>
      <w:r>
        <w:t>ext</w:t>
      </w:r>
      <w:proofErr w:type="spellEnd"/>
      <w:r>
        <w: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98" w:name="_Toc447284376"/>
      <w:r>
        <w:t>Running FAST in Simulink</w:t>
      </w:r>
      <w:bookmarkEnd w:id="98"/>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w:t>
      </w:r>
      <w:proofErr w:type="spellStart"/>
      <w:r>
        <w:t>FAST_SFunc.mex</w:t>
      </w:r>
      <w:proofErr w:type="spellEnd"/>
      <w:r>
        <w:t xml:space="preserve">*, </w:t>
      </w:r>
      <w:proofErr w:type="spellStart"/>
      <w:r>
        <w:t>FAST_Library</w:t>
      </w:r>
      <w:proofErr w:type="spellEnd"/>
      <w:r>
        <w:t>_*.</w:t>
      </w:r>
      <w:proofErr w:type="spellStart"/>
      <w:r>
        <w:t>dll</w:t>
      </w:r>
      <w:proofErr w:type="spellEnd"/>
      <w:r>
        <w:t xml:space="preserve">, and MAP_*.dll files. All of these files are contained 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51C953D8"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w:t>
      </w:r>
      <w:proofErr w:type="spellStart"/>
      <w:r w:rsidR="00707227">
        <w:t>FAST_SFunc</w:t>
      </w:r>
      <w:proofErr w:type="spellEnd"/>
      <w:r w:rsidR="00707227">
        <w:t xml:space="preserve"> block. It assumed that the user is already familiar with the Simulink environment.</w:t>
      </w:r>
    </w:p>
    <w:p w14:paraId="2164B4CC" w14:textId="77777777" w:rsidR="003F0FFD" w:rsidRDefault="003F0FFD" w:rsidP="00BC064B">
      <w:pPr>
        <w:pStyle w:val="Heading4"/>
      </w:pPr>
      <w:proofErr w:type="spellStart"/>
      <w:r>
        <w:t>OpenLoop</w:t>
      </w:r>
      <w:proofErr w:type="spellEnd"/>
    </w:p>
    <w:p w14:paraId="2164B4CD" w14:textId="77777777" w:rsidR="00703CA6" w:rsidRDefault="00703CA6" w:rsidP="00BC064B">
      <w:r>
        <w:t xml:space="preserve">The </w:t>
      </w:r>
      <w:proofErr w:type="spellStart"/>
      <w:r>
        <w:t>OpenLoop</w:t>
      </w:r>
      <w:proofErr w:type="spellEnd"/>
      <w:r>
        <w:t xml:space="preserve"> sample model contains the FAST S-Function block and constant open</w:t>
      </w:r>
      <w:r w:rsidR="00792AB8">
        <w:t>-</w:t>
      </w:r>
      <w:r>
        <w:t>loop control input blocks.</w:t>
      </w:r>
    </w:p>
    <w:p w14:paraId="2164B4CE" w14:textId="77777777" w:rsidR="008D29CA" w:rsidRPr="008D29CA" w:rsidRDefault="00703CA6" w:rsidP="00BC064B">
      <w:r>
        <w:t xml:space="preserve">The </w:t>
      </w:r>
      <w:proofErr w:type="spellStart"/>
      <w:r>
        <w:t>Run_OpenLoop.m</w:t>
      </w:r>
      <w:proofErr w:type="spellEnd"/>
      <w:r>
        <w:t xml:space="preserve"> script in the </w:t>
      </w:r>
      <w:r w:rsidR="003F6633">
        <w:t>&lt;FAST8&gt;/</w:t>
      </w:r>
      <w:r>
        <w:t xml:space="preserve">Simulink/Samples folder allows the user to run all of the FAST Certification Tests from Simulink using the </w:t>
      </w:r>
      <w:proofErr w:type="spellStart"/>
      <w:r>
        <w:t>OpenLoop</w:t>
      </w:r>
      <w:proofErr w:type="spellEnd"/>
      <w:r>
        <w:t xml:space="preserve"> model without using any of the control inputs from Simulink.</w:t>
      </w:r>
    </w:p>
    <w:p w14:paraId="2164B4CF" w14:textId="77777777" w:rsidR="003F0FFD" w:rsidRDefault="00CE549F" w:rsidP="00BC064B">
      <w:pPr>
        <w:keepNext/>
      </w:pPr>
      <w:r>
        <w:rPr>
          <w:noProof/>
        </w:rPr>
        <w:lastRenderedPageBreak/>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029710"/>
                    </a:xfrm>
                    <a:prstGeom prst="rect">
                      <a:avLst/>
                    </a:prstGeom>
                  </pic:spPr>
                </pic:pic>
              </a:graphicData>
            </a:graphic>
          </wp:inline>
        </w:drawing>
      </w:r>
    </w:p>
    <w:p w14:paraId="2164B4D0" w14:textId="6C079FE1" w:rsidR="003F0FFD" w:rsidRDefault="003F0FFD" w:rsidP="00BC064B">
      <w:pPr>
        <w:pStyle w:val="Caption"/>
        <w:jc w:val="center"/>
        <w:rPr>
          <w:noProof/>
        </w:rPr>
      </w:pPr>
      <w:r>
        <w:t xml:space="preserve">Figure </w:t>
      </w:r>
      <w:fldSimple w:instr=" SEQ Figure \* ARABIC ">
        <w:r w:rsidR="00A87DA2">
          <w:rPr>
            <w:noProof/>
          </w:rPr>
          <w:t>10</w:t>
        </w:r>
      </w:fldSimple>
      <w:r>
        <w:t xml:space="preserve">: </w:t>
      </w:r>
      <w:proofErr w:type="spellStart"/>
      <w:r>
        <w:t>OpenLoop.mdl</w:t>
      </w:r>
      <w:proofErr w:type="spellEnd"/>
      <w:r>
        <w:t xml:space="preserve">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proofErr w:type="spellStart"/>
      <w:r w:rsidR="00707227">
        <w:rPr>
          <w:i/>
        </w:rPr>
        <w:t>VSControl</w:t>
      </w:r>
      <w:proofErr w:type="spellEnd"/>
      <w:r w:rsidR="00707227">
        <w:rPr>
          <w:i/>
        </w:rPr>
        <w:t xml:space="preserve"> </w:t>
      </w:r>
      <w:r w:rsidR="00707227">
        <w:t xml:space="preserve">to “4” 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lastRenderedPageBreak/>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55340"/>
                    </a:xfrm>
                    <a:prstGeom prst="rect">
                      <a:avLst/>
                    </a:prstGeom>
                  </pic:spPr>
                </pic:pic>
              </a:graphicData>
            </a:graphic>
          </wp:inline>
        </w:drawing>
      </w:r>
    </w:p>
    <w:p w14:paraId="2164B4D4" w14:textId="7B8D734B" w:rsidR="003F0FFD" w:rsidRDefault="003F0FFD" w:rsidP="00BC064B">
      <w:pPr>
        <w:pStyle w:val="Caption"/>
        <w:jc w:val="center"/>
      </w:pPr>
      <w:r>
        <w:t xml:space="preserve">Figure </w:t>
      </w:r>
      <w:fldSimple w:instr=" SEQ Figure \* ARABIC ">
        <w:r w:rsidR="00A87DA2">
          <w:rPr>
            <w:noProof/>
          </w:rPr>
          <w:t>11</w:t>
        </w:r>
      </w:fldSimple>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99" w:name="_Toc447284377"/>
      <w:r>
        <w:t xml:space="preserve">Compiling </w:t>
      </w:r>
      <w:r w:rsidR="008509E5">
        <w:t xml:space="preserve">FAST </w:t>
      </w:r>
      <w:r>
        <w:t>for Simulink</w:t>
      </w:r>
      <w:bookmarkEnd w:id="99"/>
    </w:p>
    <w:p w14:paraId="2164B4D8" w14:textId="33A26BAC" w:rsidR="005B630C" w:rsidRPr="005B630C" w:rsidRDefault="005B630C" w:rsidP="001B3FFF">
      <w:r>
        <w:t>The S-Function (</w:t>
      </w:r>
      <w:proofErr w:type="spellStart"/>
      <w:r>
        <w:t>mex</w:t>
      </w:r>
      <w:proofErr w:type="spellEnd"/>
      <w:r>
        <w:t>)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w:t>
      </w:r>
      <w:proofErr w:type="spellStart"/>
      <w:r w:rsidR="001B3FFF">
        <w:t>FAST_SFunc</w:t>
      </w:r>
      <w:proofErr w:type="spellEnd"/>
      <w:r w:rsidR="001B3FFF">
        <w:t xml:space="preserve">, but you should not have to recompile the </w:t>
      </w:r>
      <w:proofErr w:type="spellStart"/>
      <w:r w:rsidR="001B3FFF">
        <w:t>FAST_Library</w:t>
      </w:r>
      <w:proofErr w:type="spellEnd"/>
      <w:r w:rsidR="001B3FFF">
        <w:t xml:space="preserve"> </w:t>
      </w:r>
      <w:r w:rsidR="003951E8">
        <w:t>DLL</w:t>
      </w:r>
      <w:r w:rsidR="001B3FFF">
        <w:t>.</w:t>
      </w:r>
    </w:p>
    <w:p w14:paraId="2164B4D9" w14:textId="77777777" w:rsidR="00D0774B" w:rsidRDefault="00D0774B" w:rsidP="003F0FFD">
      <w:pPr>
        <w:pStyle w:val="Heading3"/>
      </w:pPr>
      <w:proofErr w:type="spellStart"/>
      <w:r>
        <w:t>FAST_Library</w:t>
      </w:r>
      <w:proofErr w:type="spellEnd"/>
    </w:p>
    <w:p w14:paraId="2164B4DA" w14:textId="71D3D323" w:rsidR="00955CA5" w:rsidRPr="00F00B79" w:rsidRDefault="00955CA5" w:rsidP="00955CA5">
      <w:r>
        <w:t xml:space="preserve">The FAST archive contains a sample Visual Studio </w:t>
      </w:r>
      <w:r w:rsidR="00276C5F">
        <w:t xml:space="preserve">Intel Fortran </w:t>
      </w:r>
      <w:r>
        <w:t xml:space="preserve">project (2010) that is set up to compile a </w:t>
      </w:r>
      <w:r w:rsidR="003951E8">
        <w:t xml:space="preserve">DLL </w:t>
      </w:r>
      <w:r>
        <w:t xml:space="preserve">called </w:t>
      </w:r>
      <w:proofErr w:type="spellStart"/>
      <w:r>
        <w:t>FAST_Library</w:t>
      </w:r>
      <w:proofErr w:type="spellEnd"/>
      <w:r>
        <w:t>_{Win32 | x64}.dll and place it in the &lt;FAST8&gt;/bin folder. This project is located in the &lt;FAST8&gt;/Simulink/</w:t>
      </w:r>
      <w:proofErr w:type="spellStart"/>
      <w:r>
        <w:t>VisualStudio</w:t>
      </w:r>
      <w:proofErr w:type="spellEnd"/>
      <w:r>
        <w:t xml:space="preserve">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A87DA2">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lastRenderedPageBreak/>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proofErr w:type="spellStart"/>
      <w:r>
        <w:t>mexPrintf</w:t>
      </w:r>
      <w:proofErr w:type="spellEnd"/>
      <w:r>
        <w:t xml:space="preserve">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w:t>
      </w:r>
      <w:proofErr w:type="spellStart"/>
      <w:r w:rsidR="002D794B">
        <w:t>matlabroot</w:t>
      </w:r>
      <w:proofErr w:type="spellEnd"/>
      <w:r w:rsidR="002D794B">
        <w:t>%/extern/lib/{architecture}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w:t>
      </w:r>
      <w:proofErr w:type="spellStart"/>
      <w:r w:rsidR="002D794B" w:rsidRPr="002D794B">
        <w:t>microsoft</w:t>
      </w:r>
      <w:proofErr w:type="spellEnd"/>
      <w:r w:rsidR="002D794B" w:rsidRPr="002D794B">
        <w: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741420"/>
                    </a:xfrm>
                    <a:prstGeom prst="rect">
                      <a:avLst/>
                    </a:prstGeom>
                  </pic:spPr>
                </pic:pic>
              </a:graphicData>
            </a:graphic>
          </wp:inline>
        </w:drawing>
      </w:r>
    </w:p>
    <w:p w14:paraId="2164B4E4" w14:textId="7C8D0E7C" w:rsidR="00B7075F" w:rsidRDefault="00B7075F" w:rsidP="0027571D">
      <w:pPr>
        <w:pStyle w:val="Caption"/>
        <w:jc w:val="center"/>
        <w:rPr>
          <w:noProof/>
        </w:rPr>
      </w:pPr>
      <w:r>
        <w:t xml:space="preserve">Figure </w:t>
      </w:r>
      <w:fldSimple w:instr=" SEQ Figure \* ARABIC ">
        <w:r w:rsidR="00A87DA2">
          <w:rPr>
            <w:noProof/>
          </w:rPr>
          <w:t>12</w:t>
        </w:r>
      </w:fldSimple>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741420"/>
                    </a:xfrm>
                    <a:prstGeom prst="rect">
                      <a:avLst/>
                    </a:prstGeom>
                  </pic:spPr>
                </pic:pic>
              </a:graphicData>
            </a:graphic>
          </wp:inline>
        </w:drawing>
      </w:r>
    </w:p>
    <w:p w14:paraId="2164B4E6" w14:textId="4A71B032" w:rsidR="00B7075F" w:rsidRPr="00066FEC" w:rsidRDefault="00B7075F" w:rsidP="0027571D">
      <w:pPr>
        <w:pStyle w:val="Caption"/>
        <w:jc w:val="center"/>
      </w:pPr>
      <w:r>
        <w:t xml:space="preserve">Figure </w:t>
      </w:r>
      <w:fldSimple w:instr=" SEQ Figure \* ARABIC ">
        <w:r w:rsidR="00A87DA2">
          <w:rPr>
            <w:noProof/>
          </w:rPr>
          <w:t>13</w:t>
        </w:r>
      </w:fldSimple>
      <w:r>
        <w:t xml:space="preserve">: Preprocessor directives for </w:t>
      </w:r>
      <w:proofErr w:type="spellStart"/>
      <w:r>
        <w:t>FAST_Library</w:t>
      </w:r>
      <w:proofErr w:type="spellEnd"/>
    </w:p>
    <w:p w14:paraId="2164B4E7" w14:textId="77777777" w:rsidR="00D0774B" w:rsidRDefault="00D0774B" w:rsidP="003F0FFD">
      <w:pPr>
        <w:pStyle w:val="Heading3"/>
      </w:pPr>
      <w:proofErr w:type="spellStart"/>
      <w:r>
        <w:t>FAST_SFunc</w:t>
      </w:r>
      <w:proofErr w:type="spellEnd"/>
    </w:p>
    <w:p w14:paraId="2164B4E8" w14:textId="77777777" w:rsidR="005B630C" w:rsidRDefault="005B630C" w:rsidP="0027571D">
      <w:r>
        <w:t xml:space="preserve">To compile the </w:t>
      </w:r>
      <w:proofErr w:type="spellStart"/>
      <w:r>
        <w:t>FAST_SFunc</w:t>
      </w:r>
      <w:proofErr w:type="spellEnd"/>
      <w:r>
        <w:t xml:space="preserve"> S-Function, you must have a C compiler supported by the version of </w:t>
      </w:r>
      <w:r w:rsidR="00AE3A86">
        <w:t xml:space="preserve">MATLAB </w:t>
      </w:r>
      <w:r>
        <w:t xml:space="preserve">you are using. The compilation is done in </w:t>
      </w:r>
      <w:r w:rsidR="00AE3A86">
        <w:t xml:space="preserve">MATLAB </w:t>
      </w:r>
      <w:r>
        <w:t>via the “</w:t>
      </w:r>
      <w:proofErr w:type="spellStart"/>
      <w:r>
        <w:t>mex</w:t>
      </w:r>
      <w:proofErr w:type="spellEnd"/>
      <w:r>
        <w:t>” command. If you haven’t already done so,</w:t>
      </w:r>
      <w:r w:rsidR="00C47D84">
        <w:t xml:space="preserve"> first</w:t>
      </w:r>
      <w:r>
        <w:t xml:space="preserve"> run “</w:t>
      </w:r>
      <w:proofErr w:type="spellStart"/>
      <w:r>
        <w:t>mex</w:t>
      </w:r>
      <w:proofErr w:type="spellEnd"/>
      <w:r>
        <w:t xml:space="preserve">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w:t>
      </w:r>
      <w:proofErr w:type="spellStart"/>
      <w:r w:rsidR="0027571D">
        <w:t>FAST_SFunc</w:t>
      </w:r>
      <w:proofErr w:type="spellEnd"/>
      <w:r w:rsidR="0027571D">
        <w:t xml:space="preserve">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proofErr w:type="spellStart"/>
      <w:r w:rsidRPr="00F00B79">
        <w:rPr>
          <w:rFonts w:ascii="Courier New" w:hAnsi="Courier New" w:cs="Courier New"/>
          <w:color w:val="000000"/>
          <w:sz w:val="20"/>
          <w:szCs w:val="24"/>
        </w:rPr>
        <w:t>mex</w:t>
      </w:r>
      <w:proofErr w:type="spellEnd"/>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w:t>
      </w:r>
      <w:proofErr w:type="spellStart"/>
      <w:r w:rsidRPr="00084E6D">
        <w:rPr>
          <w:rFonts w:ascii="Courier New" w:hAnsi="Courier New" w:cs="Courier New"/>
          <w:color w:val="A020F0"/>
          <w:sz w:val="20"/>
          <w:szCs w:val="24"/>
        </w:rPr>
        <w:t>OpenFOAM</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w:t>
      </w:r>
      <w:proofErr w:type="spellStart"/>
      <w:r w:rsidR="003F6633" w:rsidRPr="00F00B79">
        <w:rPr>
          <w:rFonts w:ascii="Courier New" w:hAnsi="Courier New" w:cs="Courier New"/>
          <w:color w:val="A020F0"/>
          <w:sz w:val="20"/>
          <w:szCs w:val="24"/>
        </w:rPr>
        <w:t>outdir</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proofErr w:type="spellStart"/>
      <w:r w:rsidR="003F6633" w:rsidRPr="00F00B79">
        <w:rPr>
          <w:rFonts w:ascii="Courier New" w:hAnsi="Courier New" w:cs="Courier New"/>
          <w:color w:val="A020F0"/>
          <w:sz w:val="20"/>
          <w:szCs w:val="24"/>
        </w:rPr>
        <w:t>FAST_SFunc.c</w:t>
      </w:r>
      <w:proofErr w:type="spellEnd"/>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proofErr w:type="spellStart"/>
      <w:r w:rsidRPr="00F00B79">
        <w:rPr>
          <w:rFonts w:ascii="Courier New" w:hAnsi="Courier New" w:cs="Courier New"/>
          <w:color w:val="000000"/>
          <w:sz w:val="20"/>
          <w:szCs w:val="24"/>
        </w:rPr>
        <w:t>mex</w:t>
      </w:r>
      <w:proofErr w:type="spellEnd"/>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w:t>
      </w:r>
      <w:proofErr w:type="spellStart"/>
      <w:r w:rsidRPr="00084E6D">
        <w:rPr>
          <w:rFonts w:ascii="Courier New" w:hAnsi="Courier New" w:cs="Courier New"/>
          <w:color w:val="A020F0"/>
          <w:sz w:val="20"/>
          <w:szCs w:val="24"/>
        </w:rPr>
        <w:t>OpenFOAM</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w:t>
      </w:r>
      <w:proofErr w:type="spellStart"/>
      <w:r w:rsidR="003F6633" w:rsidRPr="00F00B79">
        <w:rPr>
          <w:rFonts w:ascii="Courier New" w:hAnsi="Courier New" w:cs="Courier New"/>
          <w:color w:val="A020F0"/>
          <w:sz w:val="20"/>
          <w:szCs w:val="24"/>
        </w:rPr>
        <w:t>outdir</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proofErr w:type="spellStart"/>
      <w:r w:rsidR="003F6633" w:rsidRPr="00F00B79">
        <w:rPr>
          <w:rFonts w:ascii="Courier New" w:hAnsi="Courier New" w:cs="Courier New"/>
          <w:color w:val="A020F0"/>
          <w:sz w:val="20"/>
          <w:szCs w:val="24"/>
        </w:rPr>
        <w:t>FAST_SFunc.c</w:t>
      </w:r>
      <w:proofErr w:type="spellEnd"/>
    </w:p>
    <w:p w14:paraId="2164B4EE" w14:textId="77777777" w:rsidR="003F6633" w:rsidRDefault="003F6633" w:rsidP="003F6633">
      <w:r>
        <w:t xml:space="preserve">These commands are specified in the </w:t>
      </w:r>
      <w:r w:rsidR="00DC6859">
        <w:t>&lt;FAST8&gt;/</w:t>
      </w:r>
      <w:r>
        <w:t>Simulink/Source/</w:t>
      </w:r>
      <w:proofErr w:type="spellStart"/>
      <w:r>
        <w:t>create_FAST_SFunc.m</w:t>
      </w:r>
      <w:proofErr w:type="spellEnd"/>
      <w:r>
        <w:t xml:space="preserve">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 xml:space="preserve">These commands compile </w:t>
      </w:r>
      <w:proofErr w:type="spellStart"/>
      <w:r>
        <w:t>FAST_SFunc.c</w:t>
      </w:r>
      <w:proofErr w:type="spellEnd"/>
      <w:r>
        <w:t xml:space="preserve"> (which includes</w:t>
      </w:r>
      <w:r w:rsidR="00084E6D">
        <w:t xml:space="preserve"> header files</w:t>
      </w:r>
      <w:r>
        <w:t xml:space="preserve"> </w:t>
      </w:r>
      <w:proofErr w:type="spellStart"/>
      <w:r>
        <w:t>FAST_Library.h</w:t>
      </w:r>
      <w:proofErr w:type="spellEnd"/>
      <w:r w:rsidR="00084E6D">
        <w:t xml:space="preserve"> in the ../../Source directory and </w:t>
      </w:r>
      <w:proofErr w:type="spellStart"/>
      <w:r w:rsidR="00084E6D">
        <w:t>OpenFOAM_Types.h</w:t>
      </w:r>
      <w:proofErr w:type="spellEnd"/>
      <w:r w:rsidR="00084E6D">
        <w:t xml:space="preserve"> in the ../../Source/dependencies/</w:t>
      </w:r>
      <w:proofErr w:type="spellStart"/>
      <w:r w:rsidR="00084E6D">
        <w:t>OpenFOAM</w:t>
      </w:r>
      <w:proofErr w:type="spellEnd"/>
      <w:r w:rsidR="00084E6D">
        <w:t xml:space="preserve"> directory</w:t>
      </w:r>
      <w:r>
        <w:t>) and link it with the FAST_Library_*.lib file</w:t>
      </w:r>
      <w:r w:rsidR="00084E6D">
        <w:t xml:space="preserve"> (in the ../../bin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r>
        <w:lastRenderedPageBreak/>
        <w:t xml:space="preserve">../../bin/FAST_SFunc.mexw32. On 64-bit Windows versions of </w:t>
      </w:r>
      <w:r w:rsidR="00AE3A86">
        <w:t>MATLAB</w:t>
      </w:r>
      <w:r>
        <w:t>, it will produce ../../bin/FAST_SFunc.mexw64.</w:t>
      </w:r>
    </w:p>
    <w:p w14:paraId="2164B4F0" w14:textId="77777777" w:rsidR="00F00B79" w:rsidRDefault="00F00B79" w:rsidP="003F6633">
      <w:r>
        <w:t xml:space="preserve">Because </w:t>
      </w:r>
      <w:proofErr w:type="spellStart"/>
      <w:r>
        <w:t>FAST_SFunc.c</w:t>
      </w:r>
      <w:proofErr w:type="spellEnd"/>
      <w:r>
        <w:t xml:space="preserve"> passes the input</w:t>
      </w:r>
      <w:r w:rsidR="00DC6859">
        <w:t xml:space="preserve"> and </w:t>
      </w:r>
      <w:r>
        <w:t xml:space="preserve">output arrays directly to the FAST_Library*.dll file, </w:t>
      </w:r>
      <w:proofErr w:type="spellStart"/>
      <w:r>
        <w:t>FAST_SFunc</w:t>
      </w:r>
      <w:proofErr w:type="spellEnd"/>
      <w:r>
        <w:t xml:space="preserve"> should not need to be modified (or recompiled) very often. For example, </w:t>
      </w:r>
      <w:r w:rsidR="00276C5F">
        <w:t xml:space="preserve">if you wanted to add an additional </w:t>
      </w:r>
      <w:proofErr w:type="spellStart"/>
      <w:r w:rsidR="00276C5F">
        <w:t>FAST_SFunc</w:t>
      </w:r>
      <w:proofErr w:type="spellEnd"/>
      <w:r w:rsidR="00276C5F">
        <w:t xml:space="preserve"> input from Simulink, you would change the third S-Function parameter in the S-Function block in Simulink and then modify FAST_Library.f90 to handle the new input value, without touching </w:t>
      </w:r>
      <w:proofErr w:type="spellStart"/>
      <w:r w:rsidR="00276C5F">
        <w:t>FAST_SFunc.c</w:t>
      </w:r>
      <w:proofErr w:type="spellEnd"/>
      <w:r w:rsidR="008F632E">
        <w:t>;</w:t>
      </w:r>
      <w:r w:rsidR="00276C5F">
        <w:t xml:space="preserve"> </w:t>
      </w:r>
      <w:proofErr w:type="spellStart"/>
      <w:r w:rsidR="00276C5F">
        <w:t>FAST_Library</w:t>
      </w:r>
      <w:proofErr w:type="spellEnd"/>
      <w:r w:rsidR="00276C5F">
        <w:t xml:space="preserve"> would need to be recompiled, but </w:t>
      </w:r>
      <w:proofErr w:type="spellStart"/>
      <w:r w:rsidR="00276C5F">
        <w:t>FAST_SFunc</w:t>
      </w:r>
      <w:proofErr w:type="spellEnd"/>
      <w:r w:rsidR="00276C5F">
        <w:t xml:space="preserve"> would not.</w:t>
      </w:r>
    </w:p>
    <w:p w14:paraId="3A7BDB36" w14:textId="77777777" w:rsidR="006E3D24" w:rsidRDefault="006E3D24" w:rsidP="006E3D24">
      <w:pPr>
        <w:pStyle w:val="Heading1"/>
      </w:pPr>
      <w:bookmarkStart w:id="100" w:name="_Toc447284378"/>
      <w:r>
        <w:t>Future Work</w:t>
      </w:r>
      <w:bookmarkEnd w:id="100"/>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7E9035" w:rsidR="007704A8" w:rsidRDefault="00D173FD" w:rsidP="006E3D24">
      <w:pPr>
        <w:pStyle w:val="ListParagraph"/>
        <w:numPr>
          <w:ilvl w:val="0"/>
          <w:numId w:val="1"/>
        </w:numPr>
      </w:pPr>
      <w:r>
        <w:t xml:space="preserve">Expand </w:t>
      </w:r>
      <w:r w:rsidR="007704A8">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1CCF1993" w14:textId="5014E169" w:rsidR="00220BBA" w:rsidRDefault="00220BBA" w:rsidP="006E3D24">
      <w:pPr>
        <w:pStyle w:val="ListParagraph"/>
        <w:numPr>
          <w:ilvl w:val="0"/>
          <w:numId w:val="1"/>
        </w:numPr>
      </w:pPr>
      <w:r>
        <w:t xml:space="preserve">Distribute </w:t>
      </w:r>
      <w:proofErr w:type="spellStart"/>
      <w:r>
        <w:t>cmake</w:t>
      </w:r>
      <w:proofErr w:type="spellEnd"/>
      <w:r>
        <w:t xml:space="preserve"> build tools.</w:t>
      </w:r>
    </w:p>
    <w:p w14:paraId="4DE4FA30" w14:textId="13E2F708" w:rsidR="006E3D24" w:rsidRPr="00583AAD" w:rsidRDefault="006E3D24" w:rsidP="006E3D24">
      <w:pPr>
        <w:pStyle w:val="ListParagraph"/>
        <w:numPr>
          <w:ilvl w:val="0"/>
          <w:numId w:val="1"/>
        </w:numPr>
      </w:pPr>
      <w:r>
        <w:t>And much, much, more</w:t>
      </w:r>
      <w:r w:rsidR="007101D0">
        <w:t xml:space="preserve"> (as funding permits)</w:t>
      </w:r>
      <w:r>
        <w:t>…</w:t>
      </w:r>
    </w:p>
    <w:p w14:paraId="2164B4F1" w14:textId="77777777" w:rsidR="006E56E7" w:rsidRDefault="00F2521D" w:rsidP="00992CCA">
      <w:pPr>
        <w:pStyle w:val="Heading1"/>
      </w:pPr>
      <w:bookmarkStart w:id="101" w:name="_Toc447284379"/>
      <w:r>
        <w:t>Feedback</w:t>
      </w:r>
      <w:bookmarkEnd w:id="101"/>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54" w:history="1">
        <w:r>
          <w:rPr>
            <w:rStyle w:val="Hyperlink"/>
          </w:rPr>
          <w:t>https://wind.nrel.gov/forum/wind/</w:t>
        </w:r>
      </w:hyperlink>
      <w:r>
        <w:t xml:space="preserve"> </w:t>
      </w:r>
    </w:p>
    <w:p w14:paraId="2164B4F3" w14:textId="06813F77" w:rsidR="00452E60" w:rsidRDefault="006D7B34" w:rsidP="007D7E91">
      <w:pPr>
        <w:pStyle w:val="Heading1"/>
      </w:pPr>
      <w:bookmarkStart w:id="102" w:name="_Ref392062682"/>
      <w:bookmarkStart w:id="103" w:name="_Toc447284380"/>
      <w:r>
        <w:lastRenderedPageBreak/>
        <w:t>Appendix</w:t>
      </w:r>
      <w:r w:rsidR="00185772">
        <w:t xml:space="preserve"> </w:t>
      </w:r>
      <w:fldSimple w:instr=" SEQ Appendix \* MERGEFORMAT \* ALPHABETIC \* MERGEFORMAT ">
        <w:r w:rsidR="00A87DA2">
          <w:rPr>
            <w:noProof/>
          </w:rPr>
          <w:t>A</w:t>
        </w:r>
      </w:fldSimple>
      <w:r>
        <w:t xml:space="preserve">: </w:t>
      </w:r>
      <w:r w:rsidR="00992CCA">
        <w:t xml:space="preserve">Example FAST </w:t>
      </w:r>
      <w:r w:rsidR="00B859C9">
        <w:t>v8.</w:t>
      </w:r>
      <w:r w:rsidR="005408C3">
        <w:t>1</w:t>
      </w:r>
      <w:r w:rsidR="007C35D4">
        <w:t>5</w:t>
      </w:r>
      <w:r w:rsidR="00B859C9">
        <w:t xml:space="preserve">.* </w:t>
      </w:r>
      <w:r w:rsidR="00992CCA">
        <w:t>Input File</w:t>
      </w:r>
      <w:bookmarkEnd w:id="102"/>
      <w:bookmarkEnd w:id="103"/>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18531F9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3176BD" w:rsidRDefault="003176BD"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3176BD" w:rsidRDefault="003176BD"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3176BD"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3176BD" w:rsidRPr="00C914B8" w:rsidRDefault="003176BD"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3176BD"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3176BD" w:rsidRPr="007C35D4" w:rsidRDefault="003176BD"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3176BD" w:rsidRPr="007C35D4" w:rsidRDefault="003176BD"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3176BD" w:rsidRPr="007C35D4" w:rsidRDefault="003176BD"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3176BD" w:rsidRPr="007C35D4" w:rsidRDefault="003176BD"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3176BD" w:rsidRPr="00C914B8" w:rsidRDefault="003176BD"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18531F9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3176BD" w:rsidRDefault="003176BD"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3176BD" w:rsidRDefault="003176BD"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3176BD"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3176BD" w:rsidRPr="00C914B8" w:rsidRDefault="003176BD"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3176BD"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3176BD" w:rsidRPr="007C35D4" w:rsidRDefault="003176BD"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3176BD" w:rsidRPr="007C35D4" w:rsidRDefault="003176BD"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3176BD" w:rsidRPr="007C35D4" w:rsidRDefault="003176BD"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3176BD" w:rsidRPr="007C35D4" w:rsidRDefault="003176BD"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3176BD" w:rsidRPr="00C914B8" w:rsidRDefault="003176BD"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v:textbox>
                <w10:anchorlock/>
              </v:shape>
            </w:pict>
          </mc:Fallback>
        </mc:AlternateContent>
      </w:r>
    </w:p>
    <w:p w14:paraId="2164B4F6" w14:textId="104092F9" w:rsidR="007F2710" w:rsidRDefault="001017C7" w:rsidP="001017C7">
      <w:pPr>
        <w:pStyle w:val="Caption"/>
        <w:jc w:val="center"/>
      </w:pPr>
      <w:r>
        <w:t xml:space="preserve">Figure </w:t>
      </w:r>
      <w:fldSimple w:instr=" SEQ Figure \* ARABIC ">
        <w:r w:rsidR="00A87DA2">
          <w:rPr>
            <w:noProof/>
          </w:rPr>
          <w:t>14</w:t>
        </w:r>
      </w:fldSimple>
      <w:r>
        <w:t>: Example FAST v8.</w:t>
      </w:r>
      <w:r w:rsidR="005C5A0C">
        <w:t>1</w:t>
      </w:r>
      <w:r w:rsidR="00164A53">
        <w:t>5</w:t>
      </w:r>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jjonkman" w:date="2016-03-31T17:17:00Z" w:initials="jmj">
    <w:p w14:paraId="17E31002" w14:textId="5AB1058D" w:rsidR="003176BD" w:rsidRDefault="003176BD">
      <w:pPr>
        <w:pStyle w:val="CommentText"/>
      </w:pPr>
      <w:bookmarkStart w:id="11" w:name="_GoBack"/>
      <w:bookmarkEnd w:id="11"/>
      <w:r>
        <w:rPr>
          <w:rStyle w:val="CommentReference"/>
        </w:rPr>
        <w:annotationRef/>
      </w:r>
      <w:r>
        <w:t>Bug fix in HydroDyn causing slow simulations and a time-step delay?</w:t>
      </w:r>
    </w:p>
  </w:comment>
  <w:comment w:id="12" w:author="Bonnie Jonkman" w:date="2016-04-01T13:51:00Z" w:initials="BJJ">
    <w:p w14:paraId="5509B586" w14:textId="5D4B0796" w:rsidR="005C6F8A" w:rsidRDefault="005C6F8A">
      <w:pPr>
        <w:pStyle w:val="CommentText"/>
      </w:pPr>
      <w:r>
        <w:rPr>
          <w:rStyle w:val="CommentReference"/>
        </w:rPr>
        <w:annotationRef/>
      </w:r>
      <w:r>
        <w:t>Verify this</w:t>
      </w:r>
    </w:p>
  </w:comment>
  <w:comment w:id="24" w:author="jjonkman" w:date="2016-03-31T17:17:00Z" w:initials="jmj">
    <w:p w14:paraId="6F2515BD" w14:textId="7F3FF19B" w:rsidR="003176BD" w:rsidRDefault="003176BD">
      <w:pPr>
        <w:pStyle w:val="CommentText"/>
      </w:pPr>
      <w:r>
        <w:rPr>
          <w:rStyle w:val="CommentReference"/>
        </w:rPr>
        <w:annotationRef/>
      </w:r>
      <w:r>
        <w:t>Should the debug files upon error be mentioned here?</w:t>
      </w:r>
    </w:p>
  </w:comment>
  <w:comment w:id="29" w:author="Bonnie Jonkman" w:date="2016-04-01T14:13:00Z" w:initials="BJJ">
    <w:p w14:paraId="279C2EAB" w14:textId="5C5A345D" w:rsidR="008C3AB4" w:rsidRDefault="008C3AB4">
      <w:pPr>
        <w:pStyle w:val="CommentText"/>
      </w:pPr>
      <w:r>
        <w:rPr>
          <w:rStyle w:val="CommentReference"/>
        </w:rPr>
        <w:annotationRef/>
      </w:r>
      <w:r>
        <w:t>Reworded from “must always be used”</w:t>
      </w:r>
    </w:p>
  </w:comment>
  <w:comment w:id="60" w:author="jjonkman" w:date="2016-03-31T17:17:00Z" w:initials="jmj">
    <w:p w14:paraId="3485563A" w14:textId="780A0E37" w:rsidR="003176BD" w:rsidRDefault="003176BD">
      <w:pPr>
        <w:pStyle w:val="CommentText"/>
      </w:pPr>
      <w:r>
        <w:rPr>
          <w:rStyle w:val="CommentReference"/>
        </w:rPr>
        <w:annotationRef/>
      </w:r>
      <w:r>
        <w:t>Can we show another example with stick-figure geometry?</w:t>
      </w:r>
    </w:p>
  </w:comment>
  <w:comment w:id="61" w:author="jjonkman" w:date="2016-04-01T07:03:00Z" w:initials="jmj">
    <w:p w14:paraId="4CC4D9A1" w14:textId="3A77F457" w:rsidR="003176BD" w:rsidRDefault="003176BD">
      <w:pPr>
        <w:pStyle w:val="CommentText"/>
      </w:pPr>
      <w:r>
        <w:rPr>
          <w:rStyle w:val="CommentReference"/>
        </w:rPr>
        <w:annotationRef/>
      </w:r>
      <w:r>
        <w:t>Move this paragraph to the output naming section above?</w:t>
      </w:r>
    </w:p>
  </w:comment>
  <w:comment w:id="67" w:author="jjonkman" w:date="2016-03-31T17:17:00Z" w:initials="jmj">
    <w:p w14:paraId="0C8C6A13" w14:textId="589D35D3" w:rsidR="003176BD" w:rsidRDefault="003176BD">
      <w:pPr>
        <w:pStyle w:val="CommentText"/>
      </w:pPr>
      <w:r>
        <w:rPr>
          <w:rStyle w:val="CommentReference"/>
        </w:rPr>
        <w:annotationRef/>
      </w:r>
      <w:r>
        <w:t>AeroDyn TBD</w:t>
      </w:r>
    </w:p>
  </w:comment>
  <w:comment w:id="68" w:author="jjonkman" w:date="2016-03-31T17:17:00Z" w:initials="jmj">
    <w:p w14:paraId="77CF8E03" w14:textId="427A39CE" w:rsidR="003176BD" w:rsidRDefault="003176BD">
      <w:pPr>
        <w:pStyle w:val="CommentText"/>
      </w:pPr>
      <w:r>
        <w:rPr>
          <w:rStyle w:val="CommentReference"/>
        </w:rPr>
        <w:annotationRef/>
      </w:r>
      <w:r>
        <w:t>Do we have updated TMD documentation for this?</w:t>
      </w:r>
    </w:p>
  </w:comment>
  <w:comment w:id="72" w:author="jjonkman" w:date="2016-03-31T17:17:00Z" w:initials="jmj">
    <w:p w14:paraId="1C794BF2" w14:textId="1F667DC5" w:rsidR="003176BD" w:rsidRDefault="003176BD">
      <w:pPr>
        <w:pStyle w:val="CommentText"/>
      </w:pPr>
      <w:r>
        <w:rPr>
          <w:rStyle w:val="CommentReference"/>
        </w:rPr>
        <w:annotationRef/>
      </w:r>
      <w:r>
        <w:t>And AeroDyn TBD?</w:t>
      </w:r>
    </w:p>
  </w:comment>
  <w:comment w:id="80" w:author="jjonkman" w:date="2016-03-31T17:17:00Z" w:initials="jmj">
    <w:p w14:paraId="39F3A1BE" w14:textId="5467BD01" w:rsidR="003176BD" w:rsidRDefault="003176BD">
      <w:pPr>
        <w:pStyle w:val="CommentText"/>
      </w:pPr>
      <w:r>
        <w:rPr>
          <w:rStyle w:val="CommentReference"/>
        </w:rPr>
        <w:annotationRef/>
      </w:r>
      <w:r>
        <w:t>Should we supply this executable?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50521E" w14:textId="77777777" w:rsidR="007B5D9E" w:rsidRDefault="007B5D9E" w:rsidP="0032059E">
      <w:pPr>
        <w:spacing w:after="0" w:line="240" w:lineRule="auto"/>
      </w:pPr>
      <w:r>
        <w:separator/>
      </w:r>
    </w:p>
  </w:endnote>
  <w:endnote w:type="continuationSeparator" w:id="0">
    <w:p w14:paraId="1103941E" w14:textId="77777777" w:rsidR="007B5D9E" w:rsidRDefault="007B5D9E"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3176BD" w:rsidRPr="006228F7" w:rsidRDefault="003176BD" w:rsidP="008A0C65">
    <w:pPr>
      <w:pStyle w:val="Footer"/>
      <w:jc w:val="center"/>
    </w:pPr>
    <w:r>
      <w:fldChar w:fldCharType="begin"/>
    </w:r>
    <w:r>
      <w:instrText xml:space="preserve"> PAGE  \* Arabic  \* MERGEFORMAT </w:instrText>
    </w:r>
    <w:r>
      <w:fldChar w:fldCharType="separate"/>
    </w:r>
    <w:r w:rsidR="00A87DA2">
      <w:rPr>
        <w:noProof/>
      </w:rPr>
      <w:t>43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2A1776" w14:textId="77777777" w:rsidR="007B5D9E" w:rsidRDefault="007B5D9E" w:rsidP="0032059E">
      <w:pPr>
        <w:spacing w:after="0" w:line="240" w:lineRule="auto"/>
      </w:pPr>
      <w:r>
        <w:separator/>
      </w:r>
    </w:p>
  </w:footnote>
  <w:footnote w:type="continuationSeparator" w:id="0">
    <w:p w14:paraId="7376BF71" w14:textId="77777777" w:rsidR="007B5D9E" w:rsidRDefault="007B5D9E" w:rsidP="0032059E">
      <w:pPr>
        <w:spacing w:after="0" w:line="240" w:lineRule="auto"/>
      </w:pPr>
      <w:r>
        <w:continuationSeparator/>
      </w:r>
    </w:p>
  </w:footnote>
  <w:footnote w:id="1">
    <w:p w14:paraId="1741D502" w14:textId="77777777" w:rsidR="003176BD" w:rsidRDefault="003176BD"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3176BD" w:rsidRDefault="003176BD">
      <w:pPr>
        <w:pStyle w:val="FootnoteText"/>
      </w:pPr>
      <w:r>
        <w:rPr>
          <w:rStyle w:val="FootnoteReference"/>
        </w:rPr>
        <w:footnoteRef/>
      </w:r>
      <w:r>
        <w:t xml:space="preserve"> These steps must be integer multiples of the structural time step.</w:t>
      </w:r>
    </w:p>
  </w:footnote>
  <w:footnote w:id="3">
    <w:p w14:paraId="2164B56F" w14:textId="77777777" w:rsidR="003176BD" w:rsidRDefault="003176BD"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3176BD" w:rsidRDefault="003176BD">
      <w:pPr>
        <w:pStyle w:val="FootnoteText"/>
      </w:pPr>
      <w:r>
        <w:rPr>
          <w:rStyle w:val="FootnoteReference"/>
        </w:rPr>
        <w:footnoteRef/>
      </w:r>
      <w:r>
        <w:t xml:space="preserve"> FAST v7 is limited to one correction step and this correction step only applies to some modules.</w:t>
      </w:r>
    </w:p>
  </w:footnote>
  <w:footnote w:id="5">
    <w:p w14:paraId="708D5162" w14:textId="77777777" w:rsidR="003176BD" w:rsidRDefault="003176BD" w:rsidP="008C3F7C">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auto-generate the *_Types.f90 files</w:t>
      </w:r>
      <w:r>
        <w:t xml:space="preserve"> required for the FAST framework</w:t>
      </w:r>
      <w:r w:rsidRPr="00435832">
        <w:t>.</w:t>
      </w:r>
    </w:p>
  </w:footnote>
  <w:footnote w:id="6">
    <w:p w14:paraId="2164B573" w14:textId="6227E7BC" w:rsidR="003176BD" w:rsidRDefault="003176BD"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3176BD" w:rsidRDefault="003176BD">
      <w:pPr>
        <w:pStyle w:val="FootnoteText"/>
      </w:pPr>
      <w:r>
        <w:rPr>
          <w:rStyle w:val="FootnoteReference"/>
        </w:rPr>
        <w:footnoteRef/>
      </w:r>
      <w:r>
        <w:t xml:space="preserve"> </w:t>
      </w:r>
      <w:proofErr w:type="spellStart"/>
      <w:r>
        <w:t>OrcaFlex</w:t>
      </w:r>
      <w:proofErr w:type="spellEnd"/>
      <w:r>
        <w:t xml:space="preserve"> and the user routines in ServoDyn or ElastoDyn may end the simulation abruptly when encountering errors. When this happens, FAST cannot write a binary file.</w:t>
      </w:r>
    </w:p>
  </w:footnote>
  <w:footnote w:id="8">
    <w:p w14:paraId="280B28B0" w14:textId="0F3D9954" w:rsidR="003176BD" w:rsidRDefault="003176BD">
      <w:pPr>
        <w:pStyle w:val="FootnoteText"/>
      </w:pPr>
      <w:bookmarkStart w:id="34" w:name="BasicMeshNote"/>
      <w:r>
        <w:rPr>
          <w:rStyle w:val="FootnoteReference"/>
        </w:rPr>
        <w:footnoteRef/>
      </w:r>
      <w:bookmarkEnd w:id="34"/>
      <w:r>
        <w:t xml:space="preserve"> Only one of the three blade meshes will be output when </w:t>
      </w:r>
      <w:proofErr w:type="spellStart"/>
      <w:r>
        <w:rPr>
          <w:b/>
        </w:rPr>
        <w:t>VTK_type</w:t>
      </w:r>
      <w:proofErr w:type="spellEnd"/>
      <w:r>
        <w:rPr>
          <w:b/>
        </w:rPr>
        <w:t xml:space="preserve"> </w:t>
      </w:r>
      <w:r>
        <w:t xml:space="preserve">is </w:t>
      </w:r>
      <w:proofErr w:type="gramStart"/>
      <w:r>
        <w:t>2</w:t>
      </w:r>
      <w:proofErr w:type="gramEnd"/>
      <w:r>
        <w:t>. If AeroDyn</w:t>
      </w:r>
      <w:r w:rsidR="00177DF2">
        <w:t xml:space="preserve"> v15</w:t>
      </w:r>
      <w:r>
        <w:t xml:space="preserve"> is used, </w:t>
      </w:r>
      <w:proofErr w:type="spellStart"/>
      <w:r w:rsidRPr="000F5694">
        <w:t>AD_Blade</w:t>
      </w:r>
      <w:proofErr w:type="spellEnd"/>
      <w:r>
        <w:t xml:space="preserve"> will be output. Otherwise if BeamDyn is used, </w:t>
      </w:r>
      <w:proofErr w:type="spellStart"/>
      <w:r w:rsidRPr="000F5694">
        <w:t>BD_BldMotion</w:t>
      </w:r>
      <w:proofErr w:type="spellEnd"/>
      <w:r>
        <w:t xml:space="preserve"> will be output. If neither AeroDyn </w:t>
      </w:r>
      <w:r w:rsidR="00177DF2">
        <w:t xml:space="preserve">v15 </w:t>
      </w:r>
      <w:r>
        <w:t xml:space="preserve">nor BeamDyn are used, the ElastoDyn mesh, </w:t>
      </w:r>
      <w:r w:rsidRPr="000F5694">
        <w:t>ED_BladeLn2Mesh_motion</w:t>
      </w:r>
      <w:r>
        <w:t>, will be output.</w:t>
      </w:r>
    </w:p>
  </w:footnote>
  <w:footnote w:id="9">
    <w:p w14:paraId="5075BA97" w14:textId="025F89F4" w:rsidR="003176BD" w:rsidRDefault="003176BD" w:rsidP="00FD3247">
      <w:pPr>
        <w:pStyle w:val="FootnoteText"/>
      </w:pPr>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 and is not used by the module.</w:t>
      </w:r>
    </w:p>
  </w:footnote>
  <w:footnote w:id="10">
    <w:p w14:paraId="14BEB9B6" w14:textId="1015FDB2" w:rsidR="00B81F0F" w:rsidRDefault="00B81F0F">
      <w:pPr>
        <w:pStyle w:val="FootnoteText"/>
      </w:pPr>
      <w:r>
        <w:rPr>
          <w:rStyle w:val="FootnoteReference"/>
        </w:rPr>
        <w:footnoteRef/>
      </w:r>
      <w:r>
        <w:t xml:space="preserve"> For fixed-bottom offshore systems, </w:t>
      </w:r>
      <w:proofErr w:type="spellStart"/>
      <w:r>
        <w:t>HD_AllHdroOrigin</w:t>
      </w:r>
      <w:proofErr w:type="spellEnd"/>
      <w:r>
        <w:t xml:space="preserve"> is not output.</w:t>
      </w:r>
    </w:p>
  </w:footnote>
  <w:footnote w:id="11">
    <w:p w14:paraId="3117E951" w14:textId="2FD4971C" w:rsidR="00B81F0F" w:rsidRDefault="00B81F0F" w:rsidP="00B81F0F">
      <w:pPr>
        <w:pStyle w:val="FootnoteText"/>
      </w:pPr>
      <w:r>
        <w:rPr>
          <w:rStyle w:val="FootnoteReference"/>
        </w:rPr>
        <w:footnoteRef/>
      </w:r>
      <w:r>
        <w:t xml:space="preserve"> </w:t>
      </w:r>
      <w:r>
        <w:t xml:space="preserve">For floating offshore systems, </w:t>
      </w:r>
      <w:proofErr w:type="spellStart"/>
      <w:r>
        <w:t>HD_</w:t>
      </w:r>
      <w:r>
        <w:t>Mesh</w:t>
      </w:r>
      <w:proofErr w:type="spellEnd"/>
      <w:r>
        <w:t xml:space="preserve"> </w:t>
      </w:r>
      <w:r>
        <w:t>is not output and</w:t>
      </w:r>
      <w:r>
        <w:t xml:space="preserve"> the </w:t>
      </w:r>
      <w:proofErr w:type="spellStart"/>
      <w:r>
        <w:t>HD_MorisonLumped</w:t>
      </w:r>
      <w:proofErr w:type="spellEnd"/>
      <w:r>
        <w:t xml:space="preserve"> and </w:t>
      </w:r>
      <w:proofErr w:type="spellStart"/>
      <w:r>
        <w:t>HD_MorisonDistrib</w:t>
      </w:r>
      <w:proofErr w:type="spellEnd"/>
      <w:r>
        <w:t xml:space="preserve"> meshes never</w:t>
      </w:r>
      <w:r>
        <w:t xml:space="preserve"> include fields</w:t>
      </w:r>
      <w:r>
        <w:t>.</w:t>
      </w:r>
    </w:p>
  </w:footnote>
  <w:footnote w:id="12">
    <w:p w14:paraId="12804111" w14:textId="4098017E" w:rsidR="003176BD" w:rsidRDefault="003176BD"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3176BD" w:rsidRDefault="003176BD">
      <w:pPr>
        <w:pStyle w:val="FootnoteText"/>
      </w:pPr>
      <w:r>
        <w:rPr>
          <w:rStyle w:val="FootnoteReference"/>
        </w:rPr>
        <w:footnoteRef/>
      </w:r>
      <w:r>
        <w:t xml:space="preserve"> Note that the LabVIEW interface for FAST v8 has not yet been developed.</w:t>
      </w:r>
    </w:p>
  </w:footnote>
  <w:footnote w:id="14">
    <w:p w14:paraId="5B21839F" w14:textId="2F62B0B8" w:rsidR="003176BD" w:rsidRDefault="003176BD" w:rsidP="00204924">
      <w:pPr>
        <w:pStyle w:val="FootnoteText"/>
      </w:pPr>
      <w:r>
        <w:rPr>
          <w:rStyle w:val="FootnoteReference"/>
        </w:rPr>
        <w:footnoteRef/>
      </w:r>
      <w:r>
        <w:t xml:space="preserve"> If you are using a 2015 or later version of Intel Fortran, the executable may be generated in the &lt;FAST8&gt;/Compiling/</w:t>
      </w:r>
      <w:proofErr w:type="spellStart"/>
      <w:r>
        <w:t>VisualStudio</w:t>
      </w:r>
      <w:proofErr w:type="spellEnd"/>
      <w:r>
        <w:t xml:space="preserve"> folder instead, due to differences in Visual Studio integrations.</w:t>
      </w:r>
    </w:p>
  </w:footnote>
  <w:footnote w:id="15">
    <w:p w14:paraId="39D6B433" w14:textId="2E5FA20A" w:rsidR="003176BD" w:rsidRDefault="003176BD">
      <w:pPr>
        <w:pStyle w:val="FootnoteText"/>
      </w:pPr>
      <w:r>
        <w:rPr>
          <w:rStyle w:val="FootnoteReference"/>
        </w:rPr>
        <w:footnoteRef/>
      </w:r>
      <w:r>
        <w:t xml:space="preserve"> For flexibility reasons (i.e., so that </w:t>
      </w:r>
      <w:proofErr w:type="spellStart"/>
      <w:r w:rsidRPr="00846423">
        <w:t>FAST_SFunc.c</w:t>
      </w:r>
      <w:proofErr w:type="spellEnd"/>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proofErr w:type="spellStart"/>
      <w:r w:rsidRPr="001A703C">
        <w:rPr>
          <w:b/>
        </w:rPr>
        <w:t>NumAdditionalInputs</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B"/>
    <w:rsid w:val="0001471D"/>
    <w:rsid w:val="000151C3"/>
    <w:rsid w:val="00017CF5"/>
    <w:rsid w:val="0002006B"/>
    <w:rsid w:val="000210A1"/>
    <w:rsid w:val="00021903"/>
    <w:rsid w:val="00022BE0"/>
    <w:rsid w:val="00024A69"/>
    <w:rsid w:val="00025CA6"/>
    <w:rsid w:val="00026604"/>
    <w:rsid w:val="00030E30"/>
    <w:rsid w:val="00031503"/>
    <w:rsid w:val="000341D0"/>
    <w:rsid w:val="00034E12"/>
    <w:rsid w:val="00035EC8"/>
    <w:rsid w:val="00036B0F"/>
    <w:rsid w:val="0004326B"/>
    <w:rsid w:val="00044FBC"/>
    <w:rsid w:val="00047E90"/>
    <w:rsid w:val="00050F5C"/>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6F08"/>
    <w:rsid w:val="000A7AE6"/>
    <w:rsid w:val="000B1BE3"/>
    <w:rsid w:val="000B268A"/>
    <w:rsid w:val="000B5913"/>
    <w:rsid w:val="000B645A"/>
    <w:rsid w:val="000B6622"/>
    <w:rsid w:val="000B7FD7"/>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4A53"/>
    <w:rsid w:val="0016770E"/>
    <w:rsid w:val="0017399E"/>
    <w:rsid w:val="00174830"/>
    <w:rsid w:val="00174F3D"/>
    <w:rsid w:val="0017590F"/>
    <w:rsid w:val="00176209"/>
    <w:rsid w:val="00176884"/>
    <w:rsid w:val="00176F14"/>
    <w:rsid w:val="00177DF2"/>
    <w:rsid w:val="00182565"/>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3FFF"/>
    <w:rsid w:val="001B7F07"/>
    <w:rsid w:val="001C051D"/>
    <w:rsid w:val="001C3EEE"/>
    <w:rsid w:val="001C3FE2"/>
    <w:rsid w:val="001C4FB6"/>
    <w:rsid w:val="001C5503"/>
    <w:rsid w:val="001D0806"/>
    <w:rsid w:val="001D3CFF"/>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10129"/>
    <w:rsid w:val="0031195E"/>
    <w:rsid w:val="00316C58"/>
    <w:rsid w:val="003176BD"/>
    <w:rsid w:val="00317AA0"/>
    <w:rsid w:val="0032059E"/>
    <w:rsid w:val="00322393"/>
    <w:rsid w:val="00324B4D"/>
    <w:rsid w:val="00324BB2"/>
    <w:rsid w:val="00325AC4"/>
    <w:rsid w:val="00325C4A"/>
    <w:rsid w:val="0033090B"/>
    <w:rsid w:val="003318C8"/>
    <w:rsid w:val="003318D6"/>
    <w:rsid w:val="003348C5"/>
    <w:rsid w:val="003415E8"/>
    <w:rsid w:val="00351DEB"/>
    <w:rsid w:val="00352D3A"/>
    <w:rsid w:val="003544F5"/>
    <w:rsid w:val="00357156"/>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713D"/>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70DE9"/>
    <w:rsid w:val="0047266F"/>
    <w:rsid w:val="00473920"/>
    <w:rsid w:val="00475F37"/>
    <w:rsid w:val="0048120A"/>
    <w:rsid w:val="0048246B"/>
    <w:rsid w:val="00485B0E"/>
    <w:rsid w:val="00485E21"/>
    <w:rsid w:val="00487004"/>
    <w:rsid w:val="00487B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B07F4"/>
    <w:rsid w:val="004B0DB9"/>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7E5"/>
    <w:rsid w:val="00503806"/>
    <w:rsid w:val="005070C1"/>
    <w:rsid w:val="00507F7F"/>
    <w:rsid w:val="00510B11"/>
    <w:rsid w:val="0051119D"/>
    <w:rsid w:val="00523E1B"/>
    <w:rsid w:val="005248A0"/>
    <w:rsid w:val="00526596"/>
    <w:rsid w:val="005408C3"/>
    <w:rsid w:val="00540E39"/>
    <w:rsid w:val="005416DF"/>
    <w:rsid w:val="00543B79"/>
    <w:rsid w:val="005509D5"/>
    <w:rsid w:val="0055193F"/>
    <w:rsid w:val="005556B1"/>
    <w:rsid w:val="005602EF"/>
    <w:rsid w:val="005658F8"/>
    <w:rsid w:val="005672B6"/>
    <w:rsid w:val="00572C86"/>
    <w:rsid w:val="005752A7"/>
    <w:rsid w:val="00576D9C"/>
    <w:rsid w:val="00583013"/>
    <w:rsid w:val="00583754"/>
    <w:rsid w:val="00583AAD"/>
    <w:rsid w:val="005847A9"/>
    <w:rsid w:val="0058480C"/>
    <w:rsid w:val="005850B4"/>
    <w:rsid w:val="005914E1"/>
    <w:rsid w:val="0059296F"/>
    <w:rsid w:val="00593BC1"/>
    <w:rsid w:val="005960BC"/>
    <w:rsid w:val="00596C1F"/>
    <w:rsid w:val="00597FB7"/>
    <w:rsid w:val="005A19B8"/>
    <w:rsid w:val="005A2B54"/>
    <w:rsid w:val="005A3AA5"/>
    <w:rsid w:val="005A3F42"/>
    <w:rsid w:val="005B0E6E"/>
    <w:rsid w:val="005B3078"/>
    <w:rsid w:val="005B33D7"/>
    <w:rsid w:val="005B3D51"/>
    <w:rsid w:val="005B5316"/>
    <w:rsid w:val="005B630C"/>
    <w:rsid w:val="005B6929"/>
    <w:rsid w:val="005B7522"/>
    <w:rsid w:val="005C01C1"/>
    <w:rsid w:val="005C51E0"/>
    <w:rsid w:val="005C5A0C"/>
    <w:rsid w:val="005C697F"/>
    <w:rsid w:val="005C6F8A"/>
    <w:rsid w:val="005D2AF6"/>
    <w:rsid w:val="005D3EE2"/>
    <w:rsid w:val="005D7E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66F14"/>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5D9E"/>
    <w:rsid w:val="007B654A"/>
    <w:rsid w:val="007B7767"/>
    <w:rsid w:val="007C0572"/>
    <w:rsid w:val="007C35D4"/>
    <w:rsid w:val="007C61F5"/>
    <w:rsid w:val="007D09CB"/>
    <w:rsid w:val="007D0EDD"/>
    <w:rsid w:val="007D1304"/>
    <w:rsid w:val="007D20B2"/>
    <w:rsid w:val="007D2FC0"/>
    <w:rsid w:val="007D43FA"/>
    <w:rsid w:val="007D7E91"/>
    <w:rsid w:val="007E0629"/>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43ED"/>
    <w:rsid w:val="00834D19"/>
    <w:rsid w:val="008353BA"/>
    <w:rsid w:val="0083740B"/>
    <w:rsid w:val="00837A10"/>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68D5"/>
    <w:rsid w:val="00882C88"/>
    <w:rsid w:val="008831F1"/>
    <w:rsid w:val="008875E5"/>
    <w:rsid w:val="008908C2"/>
    <w:rsid w:val="008949F6"/>
    <w:rsid w:val="008A0BA3"/>
    <w:rsid w:val="008A0C65"/>
    <w:rsid w:val="008A5B4E"/>
    <w:rsid w:val="008B0119"/>
    <w:rsid w:val="008B0813"/>
    <w:rsid w:val="008B0B08"/>
    <w:rsid w:val="008B1C3A"/>
    <w:rsid w:val="008B306F"/>
    <w:rsid w:val="008B5549"/>
    <w:rsid w:val="008B7344"/>
    <w:rsid w:val="008B7E20"/>
    <w:rsid w:val="008B7E8B"/>
    <w:rsid w:val="008C0460"/>
    <w:rsid w:val="008C15EA"/>
    <w:rsid w:val="008C3AB4"/>
    <w:rsid w:val="008C3E9A"/>
    <w:rsid w:val="008C3F7C"/>
    <w:rsid w:val="008D0DC5"/>
    <w:rsid w:val="008D12B0"/>
    <w:rsid w:val="008D177F"/>
    <w:rsid w:val="008D29CA"/>
    <w:rsid w:val="008D42A7"/>
    <w:rsid w:val="008E1EC9"/>
    <w:rsid w:val="008E4072"/>
    <w:rsid w:val="008E67A2"/>
    <w:rsid w:val="008E706F"/>
    <w:rsid w:val="008E79AA"/>
    <w:rsid w:val="008E7F9C"/>
    <w:rsid w:val="008F1D42"/>
    <w:rsid w:val="008F3D10"/>
    <w:rsid w:val="008F41D9"/>
    <w:rsid w:val="008F599D"/>
    <w:rsid w:val="008F632E"/>
    <w:rsid w:val="008F7B47"/>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6EEE"/>
    <w:rsid w:val="00980C9B"/>
    <w:rsid w:val="00981753"/>
    <w:rsid w:val="00983177"/>
    <w:rsid w:val="00985CF5"/>
    <w:rsid w:val="00992CC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E083D"/>
    <w:rsid w:val="009E13A6"/>
    <w:rsid w:val="009E279F"/>
    <w:rsid w:val="009F242E"/>
    <w:rsid w:val="009F2717"/>
    <w:rsid w:val="009F34BC"/>
    <w:rsid w:val="009F43D1"/>
    <w:rsid w:val="009F741E"/>
    <w:rsid w:val="009F7B14"/>
    <w:rsid w:val="00A03338"/>
    <w:rsid w:val="00A037C3"/>
    <w:rsid w:val="00A06914"/>
    <w:rsid w:val="00A075A4"/>
    <w:rsid w:val="00A10B4F"/>
    <w:rsid w:val="00A1183D"/>
    <w:rsid w:val="00A1232C"/>
    <w:rsid w:val="00A12679"/>
    <w:rsid w:val="00A13995"/>
    <w:rsid w:val="00A14C69"/>
    <w:rsid w:val="00A16467"/>
    <w:rsid w:val="00A209DF"/>
    <w:rsid w:val="00A24410"/>
    <w:rsid w:val="00A27F24"/>
    <w:rsid w:val="00A337F1"/>
    <w:rsid w:val="00A35E6C"/>
    <w:rsid w:val="00A367DE"/>
    <w:rsid w:val="00A36E2F"/>
    <w:rsid w:val="00A3746E"/>
    <w:rsid w:val="00A45E41"/>
    <w:rsid w:val="00A45F7B"/>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87DA2"/>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2163"/>
    <w:rsid w:val="00B52DBD"/>
    <w:rsid w:val="00B55CAB"/>
    <w:rsid w:val="00B63E95"/>
    <w:rsid w:val="00B63F27"/>
    <w:rsid w:val="00B65334"/>
    <w:rsid w:val="00B66C86"/>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D039A"/>
    <w:rsid w:val="00BD58FA"/>
    <w:rsid w:val="00BD68B8"/>
    <w:rsid w:val="00BD746C"/>
    <w:rsid w:val="00BE19A7"/>
    <w:rsid w:val="00BE1CEA"/>
    <w:rsid w:val="00BE40F1"/>
    <w:rsid w:val="00BE4686"/>
    <w:rsid w:val="00BE7AE8"/>
    <w:rsid w:val="00BF396D"/>
    <w:rsid w:val="00BF4E3A"/>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0DB"/>
    <w:rsid w:val="00D7063E"/>
    <w:rsid w:val="00D7106A"/>
    <w:rsid w:val="00D720E0"/>
    <w:rsid w:val="00D73A79"/>
    <w:rsid w:val="00D76608"/>
    <w:rsid w:val="00D9198B"/>
    <w:rsid w:val="00DA5127"/>
    <w:rsid w:val="00DA52C8"/>
    <w:rsid w:val="00DA779C"/>
    <w:rsid w:val="00DB0DFE"/>
    <w:rsid w:val="00DB234A"/>
    <w:rsid w:val="00DB2E82"/>
    <w:rsid w:val="00DB3191"/>
    <w:rsid w:val="00DB33B3"/>
    <w:rsid w:val="00DB403A"/>
    <w:rsid w:val="00DB55A3"/>
    <w:rsid w:val="00DC2532"/>
    <w:rsid w:val="00DC3480"/>
    <w:rsid w:val="00DC49AD"/>
    <w:rsid w:val="00DC6034"/>
    <w:rsid w:val="00DC6217"/>
    <w:rsid w:val="00DC658B"/>
    <w:rsid w:val="00DC6859"/>
    <w:rsid w:val="00DD0379"/>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10129"/>
    <w:rsid w:val="00E13EB2"/>
    <w:rsid w:val="00E14436"/>
    <w:rsid w:val="00E17C2E"/>
    <w:rsid w:val="00E203F4"/>
    <w:rsid w:val="00E20484"/>
    <w:rsid w:val="00E216E5"/>
    <w:rsid w:val="00E226D9"/>
    <w:rsid w:val="00E22DA9"/>
    <w:rsid w:val="00E23594"/>
    <w:rsid w:val="00E254E3"/>
    <w:rsid w:val="00E27744"/>
    <w:rsid w:val="00E32D88"/>
    <w:rsid w:val="00E3399D"/>
    <w:rsid w:val="00E33AF0"/>
    <w:rsid w:val="00E34664"/>
    <w:rsid w:val="00E371BB"/>
    <w:rsid w:val="00E40658"/>
    <w:rsid w:val="00E40ED8"/>
    <w:rsid w:val="00E40EE5"/>
    <w:rsid w:val="00E41567"/>
    <w:rsid w:val="00E42E58"/>
    <w:rsid w:val="00E50828"/>
    <w:rsid w:val="00E52994"/>
    <w:rsid w:val="00E53C0A"/>
    <w:rsid w:val="00E56F1A"/>
    <w:rsid w:val="00E64C2D"/>
    <w:rsid w:val="00E7032A"/>
    <w:rsid w:val="00E70C46"/>
    <w:rsid w:val="00E7113A"/>
    <w:rsid w:val="00E72DCC"/>
    <w:rsid w:val="00E73D21"/>
    <w:rsid w:val="00E759ED"/>
    <w:rsid w:val="00E76264"/>
    <w:rsid w:val="00E76DCF"/>
    <w:rsid w:val="00E821C7"/>
    <w:rsid w:val="00E841BB"/>
    <w:rsid w:val="00E855CE"/>
    <w:rsid w:val="00E8645F"/>
    <w:rsid w:val="00E86BFC"/>
    <w:rsid w:val="00E90E09"/>
    <w:rsid w:val="00E92541"/>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2517"/>
    <w:rsid w:val="00ED2DFE"/>
    <w:rsid w:val="00ED3F28"/>
    <w:rsid w:val="00ED5157"/>
    <w:rsid w:val="00ED57F8"/>
    <w:rsid w:val="00EE4134"/>
    <w:rsid w:val="00EE463C"/>
    <w:rsid w:val="00EF132A"/>
    <w:rsid w:val="00EF174A"/>
    <w:rsid w:val="00EF1828"/>
    <w:rsid w:val="00EF27DD"/>
    <w:rsid w:val="00EF2B14"/>
    <w:rsid w:val="00EF33CC"/>
    <w:rsid w:val="00EF7FF6"/>
    <w:rsid w:val="00F00B79"/>
    <w:rsid w:val="00F035CF"/>
    <w:rsid w:val="00F06CA7"/>
    <w:rsid w:val="00F15E16"/>
    <w:rsid w:val="00F1616B"/>
    <w:rsid w:val="00F17941"/>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2341"/>
    <w:rsid w:val="00F926F3"/>
    <w:rsid w:val="00F94BAE"/>
    <w:rsid w:val="00FA6688"/>
    <w:rsid w:val="00FA6C56"/>
    <w:rsid w:val="00FA728E"/>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www.paraview.org/" TargetMode="External"/><Relationship Id="rId26" Type="http://schemas.openxmlformats.org/officeDocument/2006/relationships/hyperlink" Target="https://nwtc.nrel.gov/IceFloe" TargetMode="External"/><Relationship Id="rId39" Type="http://schemas.openxmlformats.org/officeDocument/2006/relationships/hyperlink" Target="http://www.paraview.org/" TargetMode="External"/><Relationship Id="rId21" Type="http://schemas.openxmlformats.org/officeDocument/2006/relationships/hyperlink" Target="https://nwtc.nrel.gov/AeroDyn" TargetMode="External"/><Relationship Id="rId34" Type="http://schemas.openxmlformats.org/officeDocument/2006/relationships/image" Target="media/image5.png"/><Relationship Id="rId42" Type="http://schemas.openxmlformats.org/officeDocument/2006/relationships/hyperlink" Target="http://www.paraview.org/" TargetMode="External"/><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hyperlink" Target="https://nwtc.nrel.gov/TMD" TargetMode="External"/><Relationship Id="rId33" Type="http://schemas.openxmlformats.org/officeDocument/2006/relationships/image" Target="media/image4.png"/><Relationship Id="rId38" Type="http://schemas.openxmlformats.org/officeDocument/2006/relationships/hyperlink" Target="http://www.vtk.org/" TargetMode="External"/><Relationship Id="rId46" Type="http://schemas.openxmlformats.org/officeDocument/2006/relationships/hyperlink" Target="https://nwtc.nrel.gov/system/files/Setup_NWTC_Windows.pdf" TargetMode="Externa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s://nwtc.nrel.gov/BeamDyn" TargetMode="External"/><Relationship Id="rId29" Type="http://schemas.openxmlformats.org/officeDocument/2006/relationships/hyperlink" Target="https://nwtc.nrel.gov/DWM" TargetMode="External"/><Relationship Id="rId41" Type="http://schemas.openxmlformats.org/officeDocument/2006/relationships/hyperlink" Target="http://www.vtk.org/" TargetMode="External"/><Relationship Id="rId54" Type="http://schemas.openxmlformats.org/officeDocument/2006/relationships/hyperlink" Target="https://wind.nrel.gov/forum/win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MAP" TargetMode="External"/><Relationship Id="rId32" Type="http://schemas.openxmlformats.org/officeDocument/2006/relationships/hyperlink" Target="http://wind.nrel.gov/designcodes/simulators/developers/" TargetMode="External"/><Relationship Id="rId37" Type="http://schemas.openxmlformats.org/officeDocument/2006/relationships/hyperlink" Target="https://nwtc.nrel.gov/MCrunch" TargetMode="External"/><Relationship Id="rId40" Type="http://schemas.openxmlformats.org/officeDocument/2006/relationships/hyperlink" Target="https://wci.llnl.gov/simulation/computer-codes/visit/" TargetMode="External"/><Relationship Id="rId45" Type="http://schemas.openxmlformats.org/officeDocument/2006/relationships/hyperlink" Target="https://nwtc.nrel.gov/MAP" TargetMode="External"/><Relationship Id="rId53"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IceDyn" TargetMode="External"/><Relationship Id="rId28" Type="http://schemas.openxmlformats.org/officeDocument/2006/relationships/hyperlink" Target="https://nwtc.nrel.gov/DWM" TargetMode="External"/><Relationship Id="rId36" Type="http://schemas.openxmlformats.org/officeDocument/2006/relationships/hyperlink" Target="https://nwtc.nrel.gov/crunch" TargetMode="External"/><Relationship Id="rId49" Type="http://schemas.openxmlformats.org/officeDocument/2006/relationships/image" Target="media/image9.png"/><Relationship Id="rId10" Type="http://schemas.openxmlformats.org/officeDocument/2006/relationships/hyperlink" Target="https://nwtc.nrel.gov/FAST-Developers" TargetMode="External"/><Relationship Id="rId19" Type="http://schemas.openxmlformats.org/officeDocument/2006/relationships/hyperlink" Target="https://wci.llnl.gov/simulation/computer-codes/visit/" TargetMode="External"/><Relationship Id="rId31" Type="http://schemas.openxmlformats.org/officeDocument/2006/relationships/hyperlink" Target="http://www.nrel.gov/docs/fy14osti/60742.pdf" TargetMode="External"/><Relationship Id="rId44" Type="http://schemas.openxmlformats.org/officeDocument/2006/relationships/image" Target="media/image6.png"/><Relationship Id="rId52"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OrcaFlexInterface" TargetMode="External"/><Relationship Id="rId27" Type="http://schemas.openxmlformats.org/officeDocument/2006/relationships/hyperlink" Target="https://nwtc.nrel.gov/FEAMooring" TargetMode="External"/><Relationship Id="rId30" Type="http://schemas.openxmlformats.org/officeDocument/2006/relationships/hyperlink" Target="http://www.nrel.gov/docs/fy14osti/60742.pdf" TargetMode="External"/><Relationship Id="rId35" Type="http://schemas.openxmlformats.org/officeDocument/2006/relationships/hyperlink" Target="https://nwtc.nrel.gov/AeroelasticSE" TargetMode="External"/><Relationship Id="rId43" Type="http://schemas.openxmlformats.org/officeDocument/2006/relationships/hyperlink" Target="https://wci.llnl.gov/simulation/computer-codes/visit/" TargetMode="External"/><Relationship Id="rId48" Type="http://schemas.openxmlformats.org/officeDocument/2006/relationships/image" Target="media/image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FAEF1-954A-46C9-921E-E445C4A6F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11525</TotalTime>
  <Pages>50</Pages>
  <Words>15057</Words>
  <Characters>85828</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100684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242</cp:revision>
  <dcterms:created xsi:type="dcterms:W3CDTF">2015-10-05T12:32:00Z</dcterms:created>
  <dcterms:modified xsi:type="dcterms:W3CDTF">2016-04-01T20:31:00Z</dcterms:modified>
</cp:coreProperties>
</file>