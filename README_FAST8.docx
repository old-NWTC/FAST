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64B095" w14:textId="2BD90C5E" w:rsidR="00143EBA" w:rsidRDefault="00D65682" w:rsidP="005847A9">
      <w:pPr>
        <w:pStyle w:val="Title"/>
      </w:pPr>
      <w:r>
        <w:t>F</w:t>
      </w:r>
      <w:r w:rsidR="00CA74B5">
        <w:t>AST v8.</w:t>
      </w:r>
      <w:r w:rsidR="0010636D">
        <w:t>1</w:t>
      </w:r>
      <w:r w:rsidR="006729B2">
        <w:t>5</w:t>
      </w:r>
      <w:r w:rsidR="00CA74B5">
        <w:t>.</w:t>
      </w:r>
      <w:r w:rsidR="0010636D">
        <w:t>0</w:t>
      </w:r>
      <w:r w:rsidR="006729B2">
        <w:t>0</w:t>
      </w:r>
      <w:r w:rsidR="0010636D">
        <w:t>a</w:t>
      </w:r>
      <w:r w:rsidR="005C01C1">
        <w:t>-bjj</w:t>
      </w:r>
    </w:p>
    <w:p w14:paraId="39DA5D69" w14:textId="36CD0FFD" w:rsidR="003A2ABC" w:rsidRPr="00DA5127" w:rsidRDefault="00CA74B5" w:rsidP="00CA74B5">
      <w:pPr>
        <w:pStyle w:val="Subtitle"/>
        <w:rPr>
          <w:sz w:val="32"/>
        </w:rPr>
      </w:pPr>
      <w:r w:rsidRPr="00DA5127">
        <w:rPr>
          <w:sz w:val="32"/>
        </w:rPr>
        <w:t>Bonnie Jonkman</w:t>
      </w:r>
      <w:r w:rsidR="003A2ABC" w:rsidRPr="00DA5127">
        <w:rPr>
          <w:sz w:val="32"/>
        </w:rPr>
        <w:t xml:space="preserve"> and </w:t>
      </w:r>
      <w:r w:rsidR="00CA54DC" w:rsidRPr="00DA5127">
        <w:rPr>
          <w:sz w:val="32"/>
        </w:rPr>
        <w:t>Jason Jonkman</w:t>
      </w:r>
    </w:p>
    <w:p w14:paraId="723288DA" w14:textId="77777777" w:rsidR="00DA5127" w:rsidRDefault="00CA74B5" w:rsidP="00CA74B5">
      <w:pPr>
        <w:pStyle w:val="Subtitle"/>
      </w:pPr>
      <w:r>
        <w:t>National Renewable Energy Laboratory</w:t>
      </w:r>
    </w:p>
    <w:p w14:paraId="2164B096" w14:textId="1FA1A0BA" w:rsidR="00CA74B5" w:rsidRDefault="006729B2" w:rsidP="00CA74B5">
      <w:pPr>
        <w:pStyle w:val="Subtitle"/>
      </w:pPr>
      <w:r w:rsidRPr="00666F14">
        <w:rPr>
          <w:highlight w:val="yellow"/>
        </w:rPr>
        <w:t>March</w:t>
      </w:r>
      <w:r w:rsidR="0010636D" w:rsidRPr="00666F14">
        <w:rPr>
          <w:highlight w:val="yellow"/>
        </w:rPr>
        <w:t xml:space="preserve"> </w:t>
      </w:r>
      <w:r w:rsidRPr="00666F14">
        <w:rPr>
          <w:highlight w:val="yellow"/>
        </w:rPr>
        <w:t>3</w:t>
      </w:r>
      <w:r w:rsidR="00266CDC" w:rsidRPr="00666F14">
        <w:rPr>
          <w:highlight w:val="yellow"/>
        </w:rPr>
        <w:t>0</w:t>
      </w:r>
      <w:r w:rsidR="0010636D" w:rsidRPr="00666F14">
        <w:rPr>
          <w:highlight w:val="yellow"/>
        </w:rPr>
        <w:t>, 201</w:t>
      </w:r>
      <w:r w:rsidRPr="00666F14">
        <w:rPr>
          <w:highlight w:val="yellow"/>
        </w:rPr>
        <w:t>6</w:t>
      </w:r>
    </w:p>
    <w:p w14:paraId="77888E07" w14:textId="77777777" w:rsidR="00FC4A4F" w:rsidRPr="00FC4A4F" w:rsidRDefault="00FC4A4F" w:rsidP="00FC4A4F"/>
    <w:p w14:paraId="4FEFDF69" w14:textId="77777777" w:rsidR="00834D19" w:rsidRDefault="00834D19" w:rsidP="006C131B">
      <w:pPr>
        <w:sectPr w:rsidR="00834D19">
          <w:footerReference w:type="default" r:id="rId9"/>
          <w:footnotePr>
            <w:numFmt w:val="chicago"/>
          </w:footnotePr>
          <w:pgSz w:w="12240" w:h="15840"/>
          <w:pgMar w:top="1440" w:right="1440" w:bottom="1440" w:left="1440" w:header="720" w:footer="720" w:gutter="0"/>
          <w:cols w:space="720"/>
          <w:docGrid w:linePitch="360"/>
        </w:sectPr>
      </w:pPr>
    </w:p>
    <w:p w14:paraId="2164B098" w14:textId="77777777" w:rsidR="009E13A6" w:rsidRDefault="006C131B" w:rsidP="00992CCA">
      <w:pPr>
        <w:pStyle w:val="Heading1"/>
      </w:pPr>
      <w:bookmarkStart w:id="0" w:name="_Toc447284349"/>
      <w:r>
        <w:lastRenderedPageBreak/>
        <w:t>Table of Contents</w:t>
      </w:r>
      <w:bookmarkEnd w:id="0"/>
    </w:p>
    <w:p w14:paraId="3B5B6DC3" w14:textId="77777777" w:rsidR="00A87DA2" w:rsidRDefault="006C131B">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447284349" w:history="1">
        <w:r w:rsidR="00A87DA2" w:rsidRPr="00EB6ED0">
          <w:rPr>
            <w:rStyle w:val="Hyperlink"/>
            <w:noProof/>
          </w:rPr>
          <w:t>Table of Contents</w:t>
        </w:r>
        <w:r w:rsidR="00A87DA2">
          <w:rPr>
            <w:noProof/>
            <w:webHidden/>
          </w:rPr>
          <w:tab/>
        </w:r>
        <w:r w:rsidR="00A87DA2">
          <w:rPr>
            <w:noProof/>
            <w:webHidden/>
          </w:rPr>
          <w:fldChar w:fldCharType="begin"/>
        </w:r>
        <w:r w:rsidR="00A87DA2">
          <w:rPr>
            <w:noProof/>
            <w:webHidden/>
          </w:rPr>
          <w:instrText xml:space="preserve"> PAGEREF _Toc447284349 \h </w:instrText>
        </w:r>
        <w:r w:rsidR="00A87DA2">
          <w:rPr>
            <w:noProof/>
            <w:webHidden/>
          </w:rPr>
        </w:r>
        <w:r w:rsidR="00A87DA2">
          <w:rPr>
            <w:noProof/>
            <w:webHidden/>
          </w:rPr>
          <w:fldChar w:fldCharType="separate"/>
        </w:r>
        <w:r w:rsidR="00A87DA2">
          <w:rPr>
            <w:noProof/>
            <w:webHidden/>
          </w:rPr>
          <w:t>2</w:t>
        </w:r>
        <w:r w:rsidR="00A87DA2">
          <w:rPr>
            <w:noProof/>
            <w:webHidden/>
          </w:rPr>
          <w:fldChar w:fldCharType="end"/>
        </w:r>
      </w:hyperlink>
    </w:p>
    <w:p w14:paraId="3D8EB545" w14:textId="77777777" w:rsidR="00A87DA2" w:rsidRDefault="00A87DA2">
      <w:pPr>
        <w:pStyle w:val="TOC1"/>
        <w:tabs>
          <w:tab w:val="right" w:leader="dot" w:pos="9350"/>
        </w:tabs>
        <w:rPr>
          <w:rFonts w:eastAsiaTheme="minorEastAsia"/>
          <w:noProof/>
        </w:rPr>
      </w:pPr>
      <w:hyperlink w:anchor="_Toc447284350" w:history="1">
        <w:r w:rsidRPr="00EB6ED0">
          <w:rPr>
            <w:rStyle w:val="Hyperlink"/>
            <w:noProof/>
          </w:rPr>
          <w:t>Introduction</w:t>
        </w:r>
        <w:r>
          <w:rPr>
            <w:noProof/>
            <w:webHidden/>
          </w:rPr>
          <w:tab/>
        </w:r>
        <w:r>
          <w:rPr>
            <w:noProof/>
            <w:webHidden/>
          </w:rPr>
          <w:fldChar w:fldCharType="begin"/>
        </w:r>
        <w:r>
          <w:rPr>
            <w:noProof/>
            <w:webHidden/>
          </w:rPr>
          <w:instrText xml:space="preserve"> PAGEREF _Toc447284350 \h </w:instrText>
        </w:r>
        <w:r>
          <w:rPr>
            <w:noProof/>
            <w:webHidden/>
          </w:rPr>
        </w:r>
        <w:r>
          <w:rPr>
            <w:noProof/>
            <w:webHidden/>
          </w:rPr>
          <w:fldChar w:fldCharType="separate"/>
        </w:r>
        <w:r>
          <w:rPr>
            <w:noProof/>
            <w:webHidden/>
          </w:rPr>
          <w:t>4</w:t>
        </w:r>
        <w:r>
          <w:rPr>
            <w:noProof/>
            <w:webHidden/>
          </w:rPr>
          <w:fldChar w:fldCharType="end"/>
        </w:r>
      </w:hyperlink>
    </w:p>
    <w:p w14:paraId="26CCF355" w14:textId="77777777" w:rsidR="00A87DA2" w:rsidRDefault="00A87DA2">
      <w:pPr>
        <w:pStyle w:val="TOC1"/>
        <w:tabs>
          <w:tab w:val="right" w:leader="dot" w:pos="9350"/>
        </w:tabs>
        <w:rPr>
          <w:rFonts w:eastAsiaTheme="minorEastAsia"/>
          <w:noProof/>
        </w:rPr>
      </w:pPr>
      <w:hyperlink w:anchor="_Toc447284351" w:history="1">
        <w:r w:rsidRPr="00EB6ED0">
          <w:rPr>
            <w:rStyle w:val="Hyperlink"/>
            <w:noProof/>
          </w:rPr>
          <w:t>Major changes in FAST</w:t>
        </w:r>
        <w:r>
          <w:rPr>
            <w:noProof/>
            <w:webHidden/>
          </w:rPr>
          <w:tab/>
        </w:r>
        <w:r>
          <w:rPr>
            <w:noProof/>
            <w:webHidden/>
          </w:rPr>
          <w:fldChar w:fldCharType="begin"/>
        </w:r>
        <w:r>
          <w:rPr>
            <w:noProof/>
            <w:webHidden/>
          </w:rPr>
          <w:instrText xml:space="preserve"> PAGEREF _Toc447284351 \h </w:instrText>
        </w:r>
        <w:r>
          <w:rPr>
            <w:noProof/>
            <w:webHidden/>
          </w:rPr>
        </w:r>
        <w:r>
          <w:rPr>
            <w:noProof/>
            <w:webHidden/>
          </w:rPr>
          <w:fldChar w:fldCharType="separate"/>
        </w:r>
        <w:r>
          <w:rPr>
            <w:noProof/>
            <w:webHidden/>
          </w:rPr>
          <w:t>9</w:t>
        </w:r>
        <w:r>
          <w:rPr>
            <w:noProof/>
            <w:webHidden/>
          </w:rPr>
          <w:fldChar w:fldCharType="end"/>
        </w:r>
      </w:hyperlink>
    </w:p>
    <w:p w14:paraId="1F9FC080" w14:textId="77777777" w:rsidR="00A87DA2" w:rsidRDefault="00A87DA2">
      <w:pPr>
        <w:pStyle w:val="TOC2"/>
        <w:tabs>
          <w:tab w:val="right" w:leader="dot" w:pos="9350"/>
        </w:tabs>
        <w:rPr>
          <w:rFonts w:eastAsiaTheme="minorEastAsia"/>
          <w:noProof/>
        </w:rPr>
      </w:pPr>
      <w:hyperlink w:anchor="_Toc447284352" w:history="1">
        <w:r w:rsidRPr="00EB6ED0">
          <w:rPr>
            <w:rStyle w:val="Hyperlink"/>
            <w:noProof/>
          </w:rPr>
          <w:t>v8.15.00a-bjj</w:t>
        </w:r>
        <w:r>
          <w:rPr>
            <w:noProof/>
            <w:webHidden/>
          </w:rPr>
          <w:tab/>
        </w:r>
        <w:r>
          <w:rPr>
            <w:noProof/>
            <w:webHidden/>
          </w:rPr>
          <w:fldChar w:fldCharType="begin"/>
        </w:r>
        <w:r>
          <w:rPr>
            <w:noProof/>
            <w:webHidden/>
          </w:rPr>
          <w:instrText xml:space="preserve"> PAGEREF _Toc447284352 \h </w:instrText>
        </w:r>
        <w:r>
          <w:rPr>
            <w:noProof/>
            <w:webHidden/>
          </w:rPr>
        </w:r>
        <w:r>
          <w:rPr>
            <w:noProof/>
            <w:webHidden/>
          </w:rPr>
          <w:fldChar w:fldCharType="separate"/>
        </w:r>
        <w:r>
          <w:rPr>
            <w:noProof/>
            <w:webHidden/>
          </w:rPr>
          <w:t>9</w:t>
        </w:r>
        <w:r>
          <w:rPr>
            <w:noProof/>
            <w:webHidden/>
          </w:rPr>
          <w:fldChar w:fldCharType="end"/>
        </w:r>
      </w:hyperlink>
    </w:p>
    <w:p w14:paraId="4EA89FF4" w14:textId="77777777" w:rsidR="00A87DA2" w:rsidRDefault="00A87DA2">
      <w:pPr>
        <w:pStyle w:val="TOC2"/>
        <w:tabs>
          <w:tab w:val="right" w:leader="dot" w:pos="9350"/>
        </w:tabs>
        <w:rPr>
          <w:rFonts w:eastAsiaTheme="minorEastAsia"/>
          <w:noProof/>
        </w:rPr>
      </w:pPr>
      <w:hyperlink w:anchor="_Toc447284353" w:history="1">
        <w:r w:rsidRPr="00EB6ED0">
          <w:rPr>
            <w:rStyle w:val="Hyperlink"/>
            <w:noProof/>
          </w:rPr>
          <w:t>v8.12.00a-bjj</w:t>
        </w:r>
        <w:r>
          <w:rPr>
            <w:noProof/>
            <w:webHidden/>
          </w:rPr>
          <w:tab/>
        </w:r>
        <w:r>
          <w:rPr>
            <w:noProof/>
            <w:webHidden/>
          </w:rPr>
          <w:fldChar w:fldCharType="begin"/>
        </w:r>
        <w:r>
          <w:rPr>
            <w:noProof/>
            <w:webHidden/>
          </w:rPr>
          <w:instrText xml:space="preserve"> PAGEREF _Toc447284353 \h </w:instrText>
        </w:r>
        <w:r>
          <w:rPr>
            <w:noProof/>
            <w:webHidden/>
          </w:rPr>
        </w:r>
        <w:r>
          <w:rPr>
            <w:noProof/>
            <w:webHidden/>
          </w:rPr>
          <w:fldChar w:fldCharType="separate"/>
        </w:r>
        <w:r>
          <w:rPr>
            <w:noProof/>
            <w:webHidden/>
          </w:rPr>
          <w:t>11</w:t>
        </w:r>
        <w:r>
          <w:rPr>
            <w:noProof/>
            <w:webHidden/>
          </w:rPr>
          <w:fldChar w:fldCharType="end"/>
        </w:r>
      </w:hyperlink>
    </w:p>
    <w:p w14:paraId="360D28FC" w14:textId="77777777" w:rsidR="00A87DA2" w:rsidRDefault="00A87DA2">
      <w:pPr>
        <w:pStyle w:val="TOC2"/>
        <w:tabs>
          <w:tab w:val="right" w:leader="dot" w:pos="9350"/>
        </w:tabs>
        <w:rPr>
          <w:rFonts w:eastAsiaTheme="minorEastAsia"/>
          <w:noProof/>
        </w:rPr>
      </w:pPr>
      <w:hyperlink w:anchor="_Toc447284354" w:history="1">
        <w:r w:rsidRPr="00EB6ED0">
          <w:rPr>
            <w:rStyle w:val="Hyperlink"/>
            <w:noProof/>
          </w:rPr>
          <w:t>v8.10.00a-bjj</w:t>
        </w:r>
        <w:r>
          <w:rPr>
            <w:noProof/>
            <w:webHidden/>
          </w:rPr>
          <w:tab/>
        </w:r>
        <w:r>
          <w:rPr>
            <w:noProof/>
            <w:webHidden/>
          </w:rPr>
          <w:fldChar w:fldCharType="begin"/>
        </w:r>
        <w:r>
          <w:rPr>
            <w:noProof/>
            <w:webHidden/>
          </w:rPr>
          <w:instrText xml:space="preserve"> PAGEREF _Toc447284354 \h </w:instrText>
        </w:r>
        <w:r>
          <w:rPr>
            <w:noProof/>
            <w:webHidden/>
          </w:rPr>
        </w:r>
        <w:r>
          <w:rPr>
            <w:noProof/>
            <w:webHidden/>
          </w:rPr>
          <w:fldChar w:fldCharType="separate"/>
        </w:r>
        <w:r>
          <w:rPr>
            <w:noProof/>
            <w:webHidden/>
          </w:rPr>
          <w:t>13</w:t>
        </w:r>
        <w:r>
          <w:rPr>
            <w:noProof/>
            <w:webHidden/>
          </w:rPr>
          <w:fldChar w:fldCharType="end"/>
        </w:r>
      </w:hyperlink>
    </w:p>
    <w:p w14:paraId="31EA211E" w14:textId="77777777" w:rsidR="00A87DA2" w:rsidRDefault="00A87DA2">
      <w:pPr>
        <w:pStyle w:val="TOC2"/>
        <w:tabs>
          <w:tab w:val="right" w:leader="dot" w:pos="9350"/>
        </w:tabs>
        <w:rPr>
          <w:rFonts w:eastAsiaTheme="minorEastAsia"/>
          <w:noProof/>
        </w:rPr>
      </w:pPr>
      <w:hyperlink w:anchor="_Toc447284355" w:history="1">
        <w:r w:rsidRPr="00EB6ED0">
          <w:rPr>
            <w:rStyle w:val="Hyperlink"/>
            <w:noProof/>
          </w:rPr>
          <w:t>v8.09.00a-bjj</w:t>
        </w:r>
        <w:r>
          <w:rPr>
            <w:noProof/>
            <w:webHidden/>
          </w:rPr>
          <w:tab/>
        </w:r>
        <w:r>
          <w:rPr>
            <w:noProof/>
            <w:webHidden/>
          </w:rPr>
          <w:fldChar w:fldCharType="begin"/>
        </w:r>
        <w:r>
          <w:rPr>
            <w:noProof/>
            <w:webHidden/>
          </w:rPr>
          <w:instrText xml:space="preserve"> PAGEREF _Toc447284355 \h </w:instrText>
        </w:r>
        <w:r>
          <w:rPr>
            <w:noProof/>
            <w:webHidden/>
          </w:rPr>
        </w:r>
        <w:r>
          <w:rPr>
            <w:noProof/>
            <w:webHidden/>
          </w:rPr>
          <w:fldChar w:fldCharType="separate"/>
        </w:r>
        <w:r>
          <w:rPr>
            <w:noProof/>
            <w:webHidden/>
          </w:rPr>
          <w:t>13</w:t>
        </w:r>
        <w:r>
          <w:rPr>
            <w:noProof/>
            <w:webHidden/>
          </w:rPr>
          <w:fldChar w:fldCharType="end"/>
        </w:r>
      </w:hyperlink>
    </w:p>
    <w:p w14:paraId="7E054001" w14:textId="77777777" w:rsidR="00A87DA2" w:rsidRDefault="00A87DA2">
      <w:pPr>
        <w:pStyle w:val="TOC2"/>
        <w:tabs>
          <w:tab w:val="right" w:leader="dot" w:pos="9350"/>
        </w:tabs>
        <w:rPr>
          <w:rFonts w:eastAsiaTheme="minorEastAsia"/>
          <w:noProof/>
        </w:rPr>
      </w:pPr>
      <w:hyperlink w:anchor="_Toc447284356" w:history="1">
        <w:r w:rsidRPr="00EB6ED0">
          <w:rPr>
            <w:rStyle w:val="Hyperlink"/>
            <w:noProof/>
          </w:rPr>
          <w:t>v8.08.00c-bjj</w:t>
        </w:r>
        <w:r>
          <w:rPr>
            <w:noProof/>
            <w:webHidden/>
          </w:rPr>
          <w:tab/>
        </w:r>
        <w:r>
          <w:rPr>
            <w:noProof/>
            <w:webHidden/>
          </w:rPr>
          <w:fldChar w:fldCharType="begin"/>
        </w:r>
        <w:r>
          <w:rPr>
            <w:noProof/>
            <w:webHidden/>
          </w:rPr>
          <w:instrText xml:space="preserve"> PAGEREF _Toc447284356 \h </w:instrText>
        </w:r>
        <w:r>
          <w:rPr>
            <w:noProof/>
            <w:webHidden/>
          </w:rPr>
        </w:r>
        <w:r>
          <w:rPr>
            <w:noProof/>
            <w:webHidden/>
          </w:rPr>
          <w:fldChar w:fldCharType="separate"/>
        </w:r>
        <w:r>
          <w:rPr>
            <w:noProof/>
            <w:webHidden/>
          </w:rPr>
          <w:t>14</w:t>
        </w:r>
        <w:r>
          <w:rPr>
            <w:noProof/>
            <w:webHidden/>
          </w:rPr>
          <w:fldChar w:fldCharType="end"/>
        </w:r>
      </w:hyperlink>
    </w:p>
    <w:p w14:paraId="2A756AD7" w14:textId="77777777" w:rsidR="00A87DA2" w:rsidRDefault="00A87DA2">
      <w:pPr>
        <w:pStyle w:val="TOC2"/>
        <w:tabs>
          <w:tab w:val="right" w:leader="dot" w:pos="9350"/>
        </w:tabs>
        <w:rPr>
          <w:rFonts w:eastAsiaTheme="minorEastAsia"/>
          <w:noProof/>
        </w:rPr>
      </w:pPr>
      <w:hyperlink w:anchor="_Toc447284357" w:history="1">
        <w:r w:rsidRPr="00EB6ED0">
          <w:rPr>
            <w:rStyle w:val="Hyperlink"/>
            <w:noProof/>
          </w:rPr>
          <w:t>v8.03.02b-bjj</w:t>
        </w:r>
        <w:r>
          <w:rPr>
            <w:noProof/>
            <w:webHidden/>
          </w:rPr>
          <w:tab/>
        </w:r>
        <w:r>
          <w:rPr>
            <w:noProof/>
            <w:webHidden/>
          </w:rPr>
          <w:fldChar w:fldCharType="begin"/>
        </w:r>
        <w:r>
          <w:rPr>
            <w:noProof/>
            <w:webHidden/>
          </w:rPr>
          <w:instrText xml:space="preserve"> PAGEREF _Toc447284357 \h </w:instrText>
        </w:r>
        <w:r>
          <w:rPr>
            <w:noProof/>
            <w:webHidden/>
          </w:rPr>
        </w:r>
        <w:r>
          <w:rPr>
            <w:noProof/>
            <w:webHidden/>
          </w:rPr>
          <w:fldChar w:fldCharType="separate"/>
        </w:r>
        <w:r>
          <w:rPr>
            <w:noProof/>
            <w:webHidden/>
          </w:rPr>
          <w:t>15</w:t>
        </w:r>
        <w:r>
          <w:rPr>
            <w:noProof/>
            <w:webHidden/>
          </w:rPr>
          <w:fldChar w:fldCharType="end"/>
        </w:r>
      </w:hyperlink>
    </w:p>
    <w:p w14:paraId="759072F9" w14:textId="77777777" w:rsidR="00A87DA2" w:rsidRDefault="00A87DA2">
      <w:pPr>
        <w:pStyle w:val="TOC1"/>
        <w:tabs>
          <w:tab w:val="right" w:leader="dot" w:pos="9350"/>
        </w:tabs>
        <w:rPr>
          <w:rFonts w:eastAsiaTheme="minorEastAsia"/>
          <w:noProof/>
        </w:rPr>
      </w:pPr>
      <w:hyperlink w:anchor="_Toc447284358" w:history="1">
        <w:r w:rsidRPr="00EB6ED0">
          <w:rPr>
            <w:rStyle w:val="Hyperlink"/>
            <w:noProof/>
          </w:rPr>
          <w:t>FAST v8 Input and Output Files</w:t>
        </w:r>
        <w:r>
          <w:rPr>
            <w:noProof/>
            <w:webHidden/>
          </w:rPr>
          <w:tab/>
        </w:r>
        <w:r>
          <w:rPr>
            <w:noProof/>
            <w:webHidden/>
          </w:rPr>
          <w:fldChar w:fldCharType="begin"/>
        </w:r>
        <w:r>
          <w:rPr>
            <w:noProof/>
            <w:webHidden/>
          </w:rPr>
          <w:instrText xml:space="preserve"> PAGEREF _Toc447284358 \h </w:instrText>
        </w:r>
        <w:r>
          <w:rPr>
            <w:noProof/>
            <w:webHidden/>
          </w:rPr>
        </w:r>
        <w:r>
          <w:rPr>
            <w:noProof/>
            <w:webHidden/>
          </w:rPr>
          <w:fldChar w:fldCharType="separate"/>
        </w:r>
        <w:r>
          <w:rPr>
            <w:noProof/>
            <w:webHidden/>
          </w:rPr>
          <w:t>16</w:t>
        </w:r>
        <w:r>
          <w:rPr>
            <w:noProof/>
            <w:webHidden/>
          </w:rPr>
          <w:fldChar w:fldCharType="end"/>
        </w:r>
      </w:hyperlink>
    </w:p>
    <w:p w14:paraId="4197B57D" w14:textId="77777777" w:rsidR="00A87DA2" w:rsidRDefault="00A87DA2">
      <w:pPr>
        <w:pStyle w:val="TOC2"/>
        <w:tabs>
          <w:tab w:val="right" w:leader="dot" w:pos="9350"/>
        </w:tabs>
        <w:rPr>
          <w:rFonts w:eastAsiaTheme="minorEastAsia"/>
          <w:noProof/>
        </w:rPr>
      </w:pPr>
      <w:hyperlink w:anchor="_Toc447284359" w:history="1">
        <w:r w:rsidRPr="00EB6ED0">
          <w:rPr>
            <w:rStyle w:val="Hyperlink"/>
            <w:noProof/>
          </w:rPr>
          <w:t>File Naming Conventions</w:t>
        </w:r>
        <w:r>
          <w:rPr>
            <w:noProof/>
            <w:webHidden/>
          </w:rPr>
          <w:tab/>
        </w:r>
        <w:r>
          <w:rPr>
            <w:noProof/>
            <w:webHidden/>
          </w:rPr>
          <w:fldChar w:fldCharType="begin"/>
        </w:r>
        <w:r>
          <w:rPr>
            <w:noProof/>
            <w:webHidden/>
          </w:rPr>
          <w:instrText xml:space="preserve"> PAGEREF _Toc447284359 \h </w:instrText>
        </w:r>
        <w:r>
          <w:rPr>
            <w:noProof/>
            <w:webHidden/>
          </w:rPr>
        </w:r>
        <w:r>
          <w:rPr>
            <w:noProof/>
            <w:webHidden/>
          </w:rPr>
          <w:fldChar w:fldCharType="separate"/>
        </w:r>
        <w:r>
          <w:rPr>
            <w:noProof/>
            <w:webHidden/>
          </w:rPr>
          <w:t>16</w:t>
        </w:r>
        <w:r>
          <w:rPr>
            <w:noProof/>
            <w:webHidden/>
          </w:rPr>
          <w:fldChar w:fldCharType="end"/>
        </w:r>
      </w:hyperlink>
    </w:p>
    <w:p w14:paraId="741A5FFD" w14:textId="77777777" w:rsidR="00A87DA2" w:rsidRDefault="00A87DA2">
      <w:pPr>
        <w:pStyle w:val="TOC2"/>
        <w:tabs>
          <w:tab w:val="right" w:leader="dot" w:pos="9350"/>
        </w:tabs>
        <w:rPr>
          <w:rFonts w:eastAsiaTheme="minorEastAsia"/>
          <w:noProof/>
        </w:rPr>
      </w:pPr>
      <w:hyperlink w:anchor="_Toc447284360" w:history="1">
        <w:r w:rsidRPr="00EB6ED0">
          <w:rPr>
            <w:rStyle w:val="Hyperlink"/>
            <w:noProof/>
          </w:rPr>
          <w:t>Variables Specified in the FAST Primary Input File</w:t>
        </w:r>
        <w:r>
          <w:rPr>
            <w:noProof/>
            <w:webHidden/>
          </w:rPr>
          <w:tab/>
        </w:r>
        <w:r>
          <w:rPr>
            <w:noProof/>
            <w:webHidden/>
          </w:rPr>
          <w:fldChar w:fldCharType="begin"/>
        </w:r>
        <w:r>
          <w:rPr>
            <w:noProof/>
            <w:webHidden/>
          </w:rPr>
          <w:instrText xml:space="preserve"> PAGEREF _Toc447284360 \h </w:instrText>
        </w:r>
        <w:r>
          <w:rPr>
            <w:noProof/>
            <w:webHidden/>
          </w:rPr>
        </w:r>
        <w:r>
          <w:rPr>
            <w:noProof/>
            <w:webHidden/>
          </w:rPr>
          <w:fldChar w:fldCharType="separate"/>
        </w:r>
        <w:r>
          <w:rPr>
            <w:noProof/>
            <w:webHidden/>
          </w:rPr>
          <w:t>18</w:t>
        </w:r>
        <w:r>
          <w:rPr>
            <w:noProof/>
            <w:webHidden/>
          </w:rPr>
          <w:fldChar w:fldCharType="end"/>
        </w:r>
      </w:hyperlink>
    </w:p>
    <w:p w14:paraId="32E1561C" w14:textId="77777777" w:rsidR="00A87DA2" w:rsidRDefault="00A87DA2">
      <w:pPr>
        <w:pStyle w:val="TOC2"/>
        <w:tabs>
          <w:tab w:val="right" w:leader="dot" w:pos="9350"/>
        </w:tabs>
        <w:rPr>
          <w:rFonts w:eastAsiaTheme="minorEastAsia"/>
          <w:noProof/>
        </w:rPr>
      </w:pPr>
      <w:hyperlink w:anchor="_Toc447284361" w:history="1">
        <w:r w:rsidRPr="00EB6ED0">
          <w:rPr>
            <w:rStyle w:val="Hyperlink"/>
            <w:noProof/>
          </w:rPr>
          <w:t>Checkpoint Files (Restart Capability)</w:t>
        </w:r>
        <w:r>
          <w:rPr>
            <w:noProof/>
            <w:webHidden/>
          </w:rPr>
          <w:tab/>
        </w:r>
        <w:r>
          <w:rPr>
            <w:noProof/>
            <w:webHidden/>
          </w:rPr>
          <w:fldChar w:fldCharType="begin"/>
        </w:r>
        <w:r>
          <w:rPr>
            <w:noProof/>
            <w:webHidden/>
          </w:rPr>
          <w:instrText xml:space="preserve"> PAGEREF _Toc447284361 \h </w:instrText>
        </w:r>
        <w:r>
          <w:rPr>
            <w:noProof/>
            <w:webHidden/>
          </w:rPr>
        </w:r>
        <w:r>
          <w:rPr>
            <w:noProof/>
            <w:webHidden/>
          </w:rPr>
          <w:fldChar w:fldCharType="separate"/>
        </w:r>
        <w:r>
          <w:rPr>
            <w:noProof/>
            <w:webHidden/>
          </w:rPr>
          <w:t>28</w:t>
        </w:r>
        <w:r>
          <w:rPr>
            <w:noProof/>
            <w:webHidden/>
          </w:rPr>
          <w:fldChar w:fldCharType="end"/>
        </w:r>
      </w:hyperlink>
    </w:p>
    <w:p w14:paraId="09B14AEA" w14:textId="77777777" w:rsidR="00A87DA2" w:rsidRDefault="00A87DA2">
      <w:pPr>
        <w:pStyle w:val="TOC2"/>
        <w:tabs>
          <w:tab w:val="right" w:leader="dot" w:pos="9350"/>
        </w:tabs>
        <w:rPr>
          <w:rFonts w:eastAsiaTheme="minorEastAsia"/>
          <w:noProof/>
        </w:rPr>
      </w:pPr>
      <w:hyperlink w:anchor="_Toc447284362" w:history="1">
        <w:r w:rsidRPr="00EB6ED0">
          <w:rPr>
            <w:rStyle w:val="Hyperlink"/>
            <w:noProof/>
          </w:rPr>
          <w:t>Visualization Toolkit Files (Visualization Capability)</w:t>
        </w:r>
        <w:r>
          <w:rPr>
            <w:noProof/>
            <w:webHidden/>
          </w:rPr>
          <w:tab/>
        </w:r>
        <w:r>
          <w:rPr>
            <w:noProof/>
            <w:webHidden/>
          </w:rPr>
          <w:fldChar w:fldCharType="begin"/>
        </w:r>
        <w:r>
          <w:rPr>
            <w:noProof/>
            <w:webHidden/>
          </w:rPr>
          <w:instrText xml:space="preserve"> PAGEREF _Toc447284362 \h </w:instrText>
        </w:r>
        <w:r>
          <w:rPr>
            <w:noProof/>
            <w:webHidden/>
          </w:rPr>
        </w:r>
        <w:r>
          <w:rPr>
            <w:noProof/>
            <w:webHidden/>
          </w:rPr>
          <w:fldChar w:fldCharType="separate"/>
        </w:r>
        <w:r>
          <w:rPr>
            <w:noProof/>
            <w:webHidden/>
          </w:rPr>
          <w:t>28</w:t>
        </w:r>
        <w:r>
          <w:rPr>
            <w:noProof/>
            <w:webHidden/>
          </w:rPr>
          <w:fldChar w:fldCharType="end"/>
        </w:r>
      </w:hyperlink>
    </w:p>
    <w:p w14:paraId="7193A535" w14:textId="77777777" w:rsidR="00A87DA2" w:rsidRDefault="00A87DA2">
      <w:pPr>
        <w:pStyle w:val="TOC1"/>
        <w:tabs>
          <w:tab w:val="right" w:leader="dot" w:pos="9350"/>
        </w:tabs>
        <w:rPr>
          <w:rFonts w:eastAsiaTheme="minorEastAsia"/>
          <w:noProof/>
        </w:rPr>
      </w:pPr>
      <w:hyperlink w:anchor="_Toc447284363" w:history="1">
        <w:r w:rsidRPr="00EB6ED0">
          <w:rPr>
            <w:rStyle w:val="Hyperlink"/>
            <w:noProof/>
          </w:rPr>
          <w:t>Converting to FAST v8.15.x</w:t>
        </w:r>
        <w:r>
          <w:rPr>
            <w:noProof/>
            <w:webHidden/>
          </w:rPr>
          <w:tab/>
        </w:r>
        <w:r>
          <w:rPr>
            <w:noProof/>
            <w:webHidden/>
          </w:rPr>
          <w:fldChar w:fldCharType="begin"/>
        </w:r>
        <w:r>
          <w:rPr>
            <w:noProof/>
            <w:webHidden/>
          </w:rPr>
          <w:instrText xml:space="preserve"> PAGEREF _Toc447284363 \h </w:instrText>
        </w:r>
        <w:r>
          <w:rPr>
            <w:noProof/>
            <w:webHidden/>
          </w:rPr>
        </w:r>
        <w:r>
          <w:rPr>
            <w:noProof/>
            <w:webHidden/>
          </w:rPr>
          <w:fldChar w:fldCharType="separate"/>
        </w:r>
        <w:r>
          <w:rPr>
            <w:noProof/>
            <w:webHidden/>
          </w:rPr>
          <w:t>30</w:t>
        </w:r>
        <w:r>
          <w:rPr>
            <w:noProof/>
            <w:webHidden/>
          </w:rPr>
          <w:fldChar w:fldCharType="end"/>
        </w:r>
      </w:hyperlink>
    </w:p>
    <w:p w14:paraId="4835D6EB" w14:textId="77777777" w:rsidR="00A87DA2" w:rsidRDefault="00A87DA2">
      <w:pPr>
        <w:pStyle w:val="TOC2"/>
        <w:tabs>
          <w:tab w:val="right" w:leader="dot" w:pos="9350"/>
        </w:tabs>
        <w:rPr>
          <w:rFonts w:eastAsiaTheme="minorEastAsia"/>
          <w:noProof/>
        </w:rPr>
      </w:pPr>
      <w:hyperlink w:anchor="_Toc447284364" w:history="1">
        <w:r w:rsidRPr="00EB6ED0">
          <w:rPr>
            <w:rStyle w:val="Hyperlink"/>
            <w:noProof/>
          </w:rPr>
          <w:t>Summary of Changes to Inputs</w:t>
        </w:r>
        <w:r>
          <w:rPr>
            <w:noProof/>
            <w:webHidden/>
          </w:rPr>
          <w:tab/>
        </w:r>
        <w:r>
          <w:rPr>
            <w:noProof/>
            <w:webHidden/>
          </w:rPr>
          <w:fldChar w:fldCharType="begin"/>
        </w:r>
        <w:r>
          <w:rPr>
            <w:noProof/>
            <w:webHidden/>
          </w:rPr>
          <w:instrText xml:space="preserve"> PAGEREF _Toc447284364 \h </w:instrText>
        </w:r>
        <w:r>
          <w:rPr>
            <w:noProof/>
            <w:webHidden/>
          </w:rPr>
        </w:r>
        <w:r>
          <w:rPr>
            <w:noProof/>
            <w:webHidden/>
          </w:rPr>
          <w:fldChar w:fldCharType="separate"/>
        </w:r>
        <w:r>
          <w:rPr>
            <w:noProof/>
            <w:webHidden/>
          </w:rPr>
          <w:t>30</w:t>
        </w:r>
        <w:r>
          <w:rPr>
            <w:noProof/>
            <w:webHidden/>
          </w:rPr>
          <w:fldChar w:fldCharType="end"/>
        </w:r>
      </w:hyperlink>
    </w:p>
    <w:p w14:paraId="5482C82A" w14:textId="77777777" w:rsidR="00A87DA2" w:rsidRDefault="00A87DA2">
      <w:pPr>
        <w:pStyle w:val="TOC2"/>
        <w:tabs>
          <w:tab w:val="right" w:leader="dot" w:pos="9350"/>
        </w:tabs>
        <w:rPr>
          <w:rFonts w:eastAsiaTheme="minorEastAsia"/>
          <w:noProof/>
        </w:rPr>
      </w:pPr>
      <w:hyperlink w:anchor="_Toc447284365" w:history="1">
        <w:r w:rsidRPr="00EB6ED0">
          <w:rPr>
            <w:rStyle w:val="Hyperlink"/>
            <w:noProof/>
          </w:rPr>
          <w:t>MATLAB Conversion Scripts</w:t>
        </w:r>
        <w:r>
          <w:rPr>
            <w:noProof/>
            <w:webHidden/>
          </w:rPr>
          <w:tab/>
        </w:r>
        <w:r>
          <w:rPr>
            <w:noProof/>
            <w:webHidden/>
          </w:rPr>
          <w:fldChar w:fldCharType="begin"/>
        </w:r>
        <w:r>
          <w:rPr>
            <w:noProof/>
            <w:webHidden/>
          </w:rPr>
          <w:instrText xml:space="preserve"> PAGEREF _Toc447284365 \h </w:instrText>
        </w:r>
        <w:r>
          <w:rPr>
            <w:noProof/>
            <w:webHidden/>
          </w:rPr>
        </w:r>
        <w:r>
          <w:rPr>
            <w:noProof/>
            <w:webHidden/>
          </w:rPr>
          <w:fldChar w:fldCharType="separate"/>
        </w:r>
        <w:r>
          <w:rPr>
            <w:noProof/>
            <w:webHidden/>
          </w:rPr>
          <w:t>34</w:t>
        </w:r>
        <w:r>
          <w:rPr>
            <w:noProof/>
            <w:webHidden/>
          </w:rPr>
          <w:fldChar w:fldCharType="end"/>
        </w:r>
      </w:hyperlink>
    </w:p>
    <w:p w14:paraId="3845E872" w14:textId="77777777" w:rsidR="00A87DA2" w:rsidRDefault="00A87DA2">
      <w:pPr>
        <w:pStyle w:val="TOC1"/>
        <w:tabs>
          <w:tab w:val="right" w:leader="dot" w:pos="9350"/>
        </w:tabs>
        <w:rPr>
          <w:rFonts w:eastAsiaTheme="minorEastAsia"/>
          <w:noProof/>
        </w:rPr>
      </w:pPr>
      <w:hyperlink w:anchor="_Toc447284366" w:history="1">
        <w:r w:rsidRPr="00EB6ED0">
          <w:rPr>
            <w:rStyle w:val="Hyperlink"/>
            <w:noProof/>
          </w:rPr>
          <w:t>Running FAST</w:t>
        </w:r>
        <w:r>
          <w:rPr>
            <w:noProof/>
            <w:webHidden/>
          </w:rPr>
          <w:tab/>
        </w:r>
        <w:r>
          <w:rPr>
            <w:noProof/>
            <w:webHidden/>
          </w:rPr>
          <w:fldChar w:fldCharType="begin"/>
        </w:r>
        <w:r>
          <w:rPr>
            <w:noProof/>
            <w:webHidden/>
          </w:rPr>
          <w:instrText xml:space="preserve"> PAGEREF _Toc447284366 \h </w:instrText>
        </w:r>
        <w:r>
          <w:rPr>
            <w:noProof/>
            <w:webHidden/>
          </w:rPr>
        </w:r>
        <w:r>
          <w:rPr>
            <w:noProof/>
            <w:webHidden/>
          </w:rPr>
          <w:fldChar w:fldCharType="separate"/>
        </w:r>
        <w:r>
          <w:rPr>
            <w:noProof/>
            <w:webHidden/>
          </w:rPr>
          <w:t>36</w:t>
        </w:r>
        <w:r>
          <w:rPr>
            <w:noProof/>
            <w:webHidden/>
          </w:rPr>
          <w:fldChar w:fldCharType="end"/>
        </w:r>
      </w:hyperlink>
    </w:p>
    <w:p w14:paraId="6CF33A8C" w14:textId="77777777" w:rsidR="00A87DA2" w:rsidRDefault="00A87DA2">
      <w:pPr>
        <w:pStyle w:val="TOC2"/>
        <w:tabs>
          <w:tab w:val="right" w:leader="dot" w:pos="9350"/>
        </w:tabs>
        <w:rPr>
          <w:rFonts w:eastAsiaTheme="minorEastAsia"/>
          <w:noProof/>
        </w:rPr>
      </w:pPr>
      <w:hyperlink w:anchor="_Toc447284367" w:history="1">
        <w:r w:rsidRPr="00EB6ED0">
          <w:rPr>
            <w:rStyle w:val="Hyperlink"/>
            <w:noProof/>
          </w:rPr>
          <w:t>Normal Simulation: Starting FAST from an input file</w:t>
        </w:r>
        <w:r>
          <w:rPr>
            <w:noProof/>
            <w:webHidden/>
          </w:rPr>
          <w:tab/>
        </w:r>
        <w:r>
          <w:rPr>
            <w:noProof/>
            <w:webHidden/>
          </w:rPr>
          <w:fldChar w:fldCharType="begin"/>
        </w:r>
        <w:r>
          <w:rPr>
            <w:noProof/>
            <w:webHidden/>
          </w:rPr>
          <w:instrText xml:space="preserve"> PAGEREF _Toc447284367 \h </w:instrText>
        </w:r>
        <w:r>
          <w:rPr>
            <w:noProof/>
            <w:webHidden/>
          </w:rPr>
        </w:r>
        <w:r>
          <w:rPr>
            <w:noProof/>
            <w:webHidden/>
          </w:rPr>
          <w:fldChar w:fldCharType="separate"/>
        </w:r>
        <w:r>
          <w:rPr>
            <w:noProof/>
            <w:webHidden/>
          </w:rPr>
          <w:t>36</w:t>
        </w:r>
        <w:r>
          <w:rPr>
            <w:noProof/>
            <w:webHidden/>
          </w:rPr>
          <w:fldChar w:fldCharType="end"/>
        </w:r>
      </w:hyperlink>
    </w:p>
    <w:p w14:paraId="4A1A0498" w14:textId="77777777" w:rsidR="00A87DA2" w:rsidRDefault="00A87DA2">
      <w:pPr>
        <w:pStyle w:val="TOC2"/>
        <w:tabs>
          <w:tab w:val="right" w:leader="dot" w:pos="9350"/>
        </w:tabs>
        <w:rPr>
          <w:rFonts w:eastAsiaTheme="minorEastAsia"/>
          <w:noProof/>
        </w:rPr>
      </w:pPr>
      <w:hyperlink w:anchor="_Toc447284368" w:history="1">
        <w:r w:rsidRPr="00EB6ED0">
          <w:rPr>
            <w:rStyle w:val="Hyperlink"/>
            <w:noProof/>
          </w:rPr>
          <w:t>Restart: Starting FAST from a checkpoint file</w:t>
        </w:r>
        <w:r>
          <w:rPr>
            <w:noProof/>
            <w:webHidden/>
          </w:rPr>
          <w:tab/>
        </w:r>
        <w:r>
          <w:rPr>
            <w:noProof/>
            <w:webHidden/>
          </w:rPr>
          <w:fldChar w:fldCharType="begin"/>
        </w:r>
        <w:r>
          <w:rPr>
            <w:noProof/>
            <w:webHidden/>
          </w:rPr>
          <w:instrText xml:space="preserve"> PAGEREF _Toc447284368 \h </w:instrText>
        </w:r>
        <w:r>
          <w:rPr>
            <w:noProof/>
            <w:webHidden/>
          </w:rPr>
        </w:r>
        <w:r>
          <w:rPr>
            <w:noProof/>
            <w:webHidden/>
          </w:rPr>
          <w:fldChar w:fldCharType="separate"/>
        </w:r>
        <w:r>
          <w:rPr>
            <w:noProof/>
            <w:webHidden/>
          </w:rPr>
          <w:t>37</w:t>
        </w:r>
        <w:r>
          <w:rPr>
            <w:noProof/>
            <w:webHidden/>
          </w:rPr>
          <w:fldChar w:fldCharType="end"/>
        </w:r>
      </w:hyperlink>
    </w:p>
    <w:p w14:paraId="632F1F19" w14:textId="77777777" w:rsidR="00A87DA2" w:rsidRDefault="00A87DA2">
      <w:pPr>
        <w:pStyle w:val="TOC2"/>
        <w:tabs>
          <w:tab w:val="right" w:leader="dot" w:pos="9350"/>
        </w:tabs>
        <w:rPr>
          <w:rFonts w:eastAsiaTheme="minorEastAsia"/>
          <w:noProof/>
        </w:rPr>
      </w:pPr>
      <w:hyperlink w:anchor="_Toc447284369" w:history="1">
        <w:r w:rsidRPr="00EB6ED0">
          <w:rPr>
            <w:rStyle w:val="Hyperlink"/>
            <w:noProof/>
          </w:rPr>
          <w:t>Modeling Tips</w:t>
        </w:r>
        <w:r>
          <w:rPr>
            <w:noProof/>
            <w:webHidden/>
          </w:rPr>
          <w:tab/>
        </w:r>
        <w:r>
          <w:rPr>
            <w:noProof/>
            <w:webHidden/>
          </w:rPr>
          <w:fldChar w:fldCharType="begin"/>
        </w:r>
        <w:r>
          <w:rPr>
            <w:noProof/>
            <w:webHidden/>
          </w:rPr>
          <w:instrText xml:space="preserve"> PAGEREF _Toc447284369 \h </w:instrText>
        </w:r>
        <w:r>
          <w:rPr>
            <w:noProof/>
            <w:webHidden/>
          </w:rPr>
        </w:r>
        <w:r>
          <w:rPr>
            <w:noProof/>
            <w:webHidden/>
          </w:rPr>
          <w:fldChar w:fldCharType="separate"/>
        </w:r>
        <w:r>
          <w:rPr>
            <w:noProof/>
            <w:webHidden/>
          </w:rPr>
          <w:t>37</w:t>
        </w:r>
        <w:r>
          <w:rPr>
            <w:noProof/>
            <w:webHidden/>
          </w:rPr>
          <w:fldChar w:fldCharType="end"/>
        </w:r>
      </w:hyperlink>
    </w:p>
    <w:p w14:paraId="21C8E0CB" w14:textId="77777777" w:rsidR="00A87DA2" w:rsidRDefault="00A87DA2">
      <w:pPr>
        <w:pStyle w:val="TOC2"/>
        <w:tabs>
          <w:tab w:val="right" w:leader="dot" w:pos="9350"/>
        </w:tabs>
        <w:rPr>
          <w:rFonts w:eastAsiaTheme="minorEastAsia"/>
          <w:noProof/>
        </w:rPr>
      </w:pPr>
      <w:hyperlink w:anchor="_Toc447284370" w:history="1">
        <w:r w:rsidRPr="00EB6ED0">
          <w:rPr>
            <w:rStyle w:val="Hyperlink"/>
            <w:noProof/>
          </w:rPr>
          <w:t>Certification Tests</w:t>
        </w:r>
        <w:r>
          <w:rPr>
            <w:noProof/>
            <w:webHidden/>
          </w:rPr>
          <w:tab/>
        </w:r>
        <w:r>
          <w:rPr>
            <w:noProof/>
            <w:webHidden/>
          </w:rPr>
          <w:fldChar w:fldCharType="begin"/>
        </w:r>
        <w:r>
          <w:rPr>
            <w:noProof/>
            <w:webHidden/>
          </w:rPr>
          <w:instrText xml:space="preserve"> PAGEREF _Toc447284370 \h </w:instrText>
        </w:r>
        <w:r>
          <w:rPr>
            <w:noProof/>
            <w:webHidden/>
          </w:rPr>
        </w:r>
        <w:r>
          <w:rPr>
            <w:noProof/>
            <w:webHidden/>
          </w:rPr>
          <w:fldChar w:fldCharType="separate"/>
        </w:r>
        <w:r>
          <w:rPr>
            <w:noProof/>
            <w:webHidden/>
          </w:rPr>
          <w:t>38</w:t>
        </w:r>
        <w:r>
          <w:rPr>
            <w:noProof/>
            <w:webHidden/>
          </w:rPr>
          <w:fldChar w:fldCharType="end"/>
        </w:r>
      </w:hyperlink>
    </w:p>
    <w:p w14:paraId="32649600" w14:textId="77777777" w:rsidR="00A87DA2" w:rsidRDefault="00A87DA2">
      <w:pPr>
        <w:pStyle w:val="TOC1"/>
        <w:tabs>
          <w:tab w:val="right" w:leader="dot" w:pos="9350"/>
        </w:tabs>
        <w:rPr>
          <w:rFonts w:eastAsiaTheme="minorEastAsia"/>
          <w:noProof/>
        </w:rPr>
      </w:pPr>
      <w:hyperlink w:anchor="_Toc447284371" w:history="1">
        <w:r w:rsidRPr="00EB6ED0">
          <w:rPr>
            <w:rStyle w:val="Hyperlink"/>
            <w:noProof/>
          </w:rPr>
          <w:t>Compiling FAST</w:t>
        </w:r>
        <w:r>
          <w:rPr>
            <w:noProof/>
            <w:webHidden/>
          </w:rPr>
          <w:tab/>
        </w:r>
        <w:r>
          <w:rPr>
            <w:noProof/>
            <w:webHidden/>
          </w:rPr>
          <w:fldChar w:fldCharType="begin"/>
        </w:r>
        <w:r>
          <w:rPr>
            <w:noProof/>
            <w:webHidden/>
          </w:rPr>
          <w:instrText xml:space="preserve"> PAGEREF _Toc447284371 \h </w:instrText>
        </w:r>
        <w:r>
          <w:rPr>
            <w:noProof/>
            <w:webHidden/>
          </w:rPr>
        </w:r>
        <w:r>
          <w:rPr>
            <w:noProof/>
            <w:webHidden/>
          </w:rPr>
          <w:fldChar w:fldCharType="separate"/>
        </w:r>
        <w:r>
          <w:rPr>
            <w:noProof/>
            <w:webHidden/>
          </w:rPr>
          <w:t>38</w:t>
        </w:r>
        <w:r>
          <w:rPr>
            <w:noProof/>
            <w:webHidden/>
          </w:rPr>
          <w:fldChar w:fldCharType="end"/>
        </w:r>
      </w:hyperlink>
    </w:p>
    <w:p w14:paraId="57DB5810" w14:textId="77777777" w:rsidR="00A87DA2" w:rsidRDefault="00A87DA2">
      <w:pPr>
        <w:pStyle w:val="TOC1"/>
        <w:tabs>
          <w:tab w:val="right" w:leader="dot" w:pos="9350"/>
        </w:tabs>
        <w:rPr>
          <w:rFonts w:eastAsiaTheme="minorEastAsia"/>
          <w:noProof/>
        </w:rPr>
      </w:pPr>
      <w:hyperlink w:anchor="_Toc447284372" w:history="1">
        <w:r w:rsidRPr="00EB6ED0">
          <w:rPr>
            <w:rStyle w:val="Hyperlink"/>
            <w:noProof/>
          </w:rPr>
          <w:t>FAST v8 Interface to Simulink</w:t>
        </w:r>
        <w:r>
          <w:rPr>
            <w:noProof/>
            <w:webHidden/>
          </w:rPr>
          <w:tab/>
        </w:r>
        <w:r>
          <w:rPr>
            <w:noProof/>
            <w:webHidden/>
          </w:rPr>
          <w:fldChar w:fldCharType="begin"/>
        </w:r>
        <w:r>
          <w:rPr>
            <w:noProof/>
            <w:webHidden/>
          </w:rPr>
          <w:instrText xml:space="preserve"> PAGEREF _Toc447284372 \h </w:instrText>
        </w:r>
        <w:r>
          <w:rPr>
            <w:noProof/>
            <w:webHidden/>
          </w:rPr>
        </w:r>
        <w:r>
          <w:rPr>
            <w:noProof/>
            <w:webHidden/>
          </w:rPr>
          <w:fldChar w:fldCharType="separate"/>
        </w:r>
        <w:r>
          <w:rPr>
            <w:noProof/>
            <w:webHidden/>
          </w:rPr>
          <w:t>39</w:t>
        </w:r>
        <w:r>
          <w:rPr>
            <w:noProof/>
            <w:webHidden/>
          </w:rPr>
          <w:fldChar w:fldCharType="end"/>
        </w:r>
      </w:hyperlink>
    </w:p>
    <w:p w14:paraId="14CE4464" w14:textId="77777777" w:rsidR="00A87DA2" w:rsidRDefault="00A87DA2">
      <w:pPr>
        <w:pStyle w:val="TOC2"/>
        <w:tabs>
          <w:tab w:val="right" w:leader="dot" w:pos="9350"/>
        </w:tabs>
        <w:rPr>
          <w:rFonts w:eastAsiaTheme="minorEastAsia"/>
          <w:noProof/>
        </w:rPr>
      </w:pPr>
      <w:hyperlink w:anchor="_Toc447284373" w:history="1">
        <w:r w:rsidRPr="00EB6ED0">
          <w:rPr>
            <w:rStyle w:val="Hyperlink"/>
            <w:noProof/>
          </w:rPr>
          <w:t>Major Changes Between the FAST v7 and v8 Interfaces to Simulink</w:t>
        </w:r>
        <w:r>
          <w:rPr>
            <w:noProof/>
            <w:webHidden/>
          </w:rPr>
          <w:tab/>
        </w:r>
        <w:r>
          <w:rPr>
            <w:noProof/>
            <w:webHidden/>
          </w:rPr>
          <w:fldChar w:fldCharType="begin"/>
        </w:r>
        <w:r>
          <w:rPr>
            <w:noProof/>
            <w:webHidden/>
          </w:rPr>
          <w:instrText xml:space="preserve"> PAGEREF _Toc447284373 \h </w:instrText>
        </w:r>
        <w:r>
          <w:rPr>
            <w:noProof/>
            <w:webHidden/>
          </w:rPr>
        </w:r>
        <w:r>
          <w:rPr>
            <w:noProof/>
            <w:webHidden/>
          </w:rPr>
          <w:fldChar w:fldCharType="separate"/>
        </w:r>
        <w:r>
          <w:rPr>
            <w:noProof/>
            <w:webHidden/>
          </w:rPr>
          <w:t>39</w:t>
        </w:r>
        <w:r>
          <w:rPr>
            <w:noProof/>
            <w:webHidden/>
          </w:rPr>
          <w:fldChar w:fldCharType="end"/>
        </w:r>
      </w:hyperlink>
    </w:p>
    <w:p w14:paraId="48227D5B" w14:textId="77777777" w:rsidR="00A87DA2" w:rsidRDefault="00A87DA2">
      <w:pPr>
        <w:pStyle w:val="TOC2"/>
        <w:tabs>
          <w:tab w:val="right" w:leader="dot" w:pos="9350"/>
        </w:tabs>
        <w:rPr>
          <w:rFonts w:eastAsiaTheme="minorEastAsia"/>
          <w:noProof/>
        </w:rPr>
      </w:pPr>
      <w:hyperlink w:anchor="_Toc447284374" w:history="1">
        <w:r w:rsidRPr="00EB6ED0">
          <w:rPr>
            <w:rStyle w:val="Hyperlink"/>
            <w:noProof/>
          </w:rPr>
          <w:t>Definition of the FAST v8 Interface to Simulink</w:t>
        </w:r>
        <w:r>
          <w:rPr>
            <w:noProof/>
            <w:webHidden/>
          </w:rPr>
          <w:tab/>
        </w:r>
        <w:r>
          <w:rPr>
            <w:noProof/>
            <w:webHidden/>
          </w:rPr>
          <w:fldChar w:fldCharType="begin"/>
        </w:r>
        <w:r>
          <w:rPr>
            <w:noProof/>
            <w:webHidden/>
          </w:rPr>
          <w:instrText xml:space="preserve"> PAGEREF _Toc447284374 \h </w:instrText>
        </w:r>
        <w:r>
          <w:rPr>
            <w:noProof/>
            <w:webHidden/>
          </w:rPr>
        </w:r>
        <w:r>
          <w:rPr>
            <w:noProof/>
            <w:webHidden/>
          </w:rPr>
          <w:fldChar w:fldCharType="separate"/>
        </w:r>
        <w:r>
          <w:rPr>
            <w:noProof/>
            <w:webHidden/>
          </w:rPr>
          <w:t>40</w:t>
        </w:r>
        <w:r>
          <w:rPr>
            <w:noProof/>
            <w:webHidden/>
          </w:rPr>
          <w:fldChar w:fldCharType="end"/>
        </w:r>
      </w:hyperlink>
    </w:p>
    <w:p w14:paraId="6E2FDB68" w14:textId="77777777" w:rsidR="00A87DA2" w:rsidRDefault="00A87DA2">
      <w:pPr>
        <w:pStyle w:val="TOC2"/>
        <w:tabs>
          <w:tab w:val="right" w:leader="dot" w:pos="9350"/>
        </w:tabs>
        <w:rPr>
          <w:rFonts w:eastAsiaTheme="minorEastAsia"/>
          <w:noProof/>
        </w:rPr>
      </w:pPr>
      <w:hyperlink w:anchor="_Toc447284375" w:history="1">
        <w:r w:rsidRPr="00EB6ED0">
          <w:rPr>
            <w:rStyle w:val="Hyperlink"/>
            <w:noProof/>
          </w:rPr>
          <w:t>Converting FAST v7 Simulink Models to FAST v8</w:t>
        </w:r>
        <w:r>
          <w:rPr>
            <w:noProof/>
            <w:webHidden/>
          </w:rPr>
          <w:tab/>
        </w:r>
        <w:r>
          <w:rPr>
            <w:noProof/>
            <w:webHidden/>
          </w:rPr>
          <w:fldChar w:fldCharType="begin"/>
        </w:r>
        <w:r>
          <w:rPr>
            <w:noProof/>
            <w:webHidden/>
          </w:rPr>
          <w:instrText xml:space="preserve"> PAGEREF _Toc447284375 \h </w:instrText>
        </w:r>
        <w:r>
          <w:rPr>
            <w:noProof/>
            <w:webHidden/>
          </w:rPr>
        </w:r>
        <w:r>
          <w:rPr>
            <w:noProof/>
            <w:webHidden/>
          </w:rPr>
          <w:fldChar w:fldCharType="separate"/>
        </w:r>
        <w:r>
          <w:rPr>
            <w:noProof/>
            <w:webHidden/>
          </w:rPr>
          <w:t>43</w:t>
        </w:r>
        <w:r>
          <w:rPr>
            <w:noProof/>
            <w:webHidden/>
          </w:rPr>
          <w:fldChar w:fldCharType="end"/>
        </w:r>
      </w:hyperlink>
    </w:p>
    <w:p w14:paraId="3D010C55" w14:textId="77777777" w:rsidR="00A87DA2" w:rsidRDefault="00A87DA2">
      <w:pPr>
        <w:pStyle w:val="TOC2"/>
        <w:tabs>
          <w:tab w:val="right" w:leader="dot" w:pos="9350"/>
        </w:tabs>
        <w:rPr>
          <w:rFonts w:eastAsiaTheme="minorEastAsia"/>
          <w:noProof/>
        </w:rPr>
      </w:pPr>
      <w:hyperlink w:anchor="_Toc447284376" w:history="1">
        <w:r w:rsidRPr="00EB6ED0">
          <w:rPr>
            <w:rStyle w:val="Hyperlink"/>
            <w:noProof/>
          </w:rPr>
          <w:t>Running FAST in Simulink</w:t>
        </w:r>
        <w:r>
          <w:rPr>
            <w:noProof/>
            <w:webHidden/>
          </w:rPr>
          <w:tab/>
        </w:r>
        <w:r>
          <w:rPr>
            <w:noProof/>
            <w:webHidden/>
          </w:rPr>
          <w:fldChar w:fldCharType="begin"/>
        </w:r>
        <w:r>
          <w:rPr>
            <w:noProof/>
            <w:webHidden/>
          </w:rPr>
          <w:instrText xml:space="preserve"> PAGEREF _Toc447284376 \h </w:instrText>
        </w:r>
        <w:r>
          <w:rPr>
            <w:noProof/>
            <w:webHidden/>
          </w:rPr>
        </w:r>
        <w:r>
          <w:rPr>
            <w:noProof/>
            <w:webHidden/>
          </w:rPr>
          <w:fldChar w:fldCharType="separate"/>
        </w:r>
        <w:r>
          <w:rPr>
            <w:noProof/>
            <w:webHidden/>
          </w:rPr>
          <w:t>44</w:t>
        </w:r>
        <w:r>
          <w:rPr>
            <w:noProof/>
            <w:webHidden/>
          </w:rPr>
          <w:fldChar w:fldCharType="end"/>
        </w:r>
      </w:hyperlink>
    </w:p>
    <w:p w14:paraId="6C42F3C4" w14:textId="77777777" w:rsidR="00A87DA2" w:rsidRDefault="00A87DA2">
      <w:pPr>
        <w:pStyle w:val="TOC2"/>
        <w:tabs>
          <w:tab w:val="right" w:leader="dot" w:pos="9350"/>
        </w:tabs>
        <w:rPr>
          <w:rFonts w:eastAsiaTheme="minorEastAsia"/>
          <w:noProof/>
        </w:rPr>
      </w:pPr>
      <w:hyperlink w:anchor="_Toc447284377" w:history="1">
        <w:r w:rsidRPr="00EB6ED0">
          <w:rPr>
            <w:rStyle w:val="Hyperlink"/>
            <w:noProof/>
          </w:rPr>
          <w:t>Compiling FAST for Simulink</w:t>
        </w:r>
        <w:r>
          <w:rPr>
            <w:noProof/>
            <w:webHidden/>
          </w:rPr>
          <w:tab/>
        </w:r>
        <w:r>
          <w:rPr>
            <w:noProof/>
            <w:webHidden/>
          </w:rPr>
          <w:fldChar w:fldCharType="begin"/>
        </w:r>
        <w:r>
          <w:rPr>
            <w:noProof/>
            <w:webHidden/>
          </w:rPr>
          <w:instrText xml:space="preserve"> PAGEREF _Toc447284377 \h </w:instrText>
        </w:r>
        <w:r>
          <w:rPr>
            <w:noProof/>
            <w:webHidden/>
          </w:rPr>
        </w:r>
        <w:r>
          <w:rPr>
            <w:noProof/>
            <w:webHidden/>
          </w:rPr>
          <w:fldChar w:fldCharType="separate"/>
        </w:r>
        <w:r>
          <w:rPr>
            <w:noProof/>
            <w:webHidden/>
          </w:rPr>
          <w:t>46</w:t>
        </w:r>
        <w:r>
          <w:rPr>
            <w:noProof/>
            <w:webHidden/>
          </w:rPr>
          <w:fldChar w:fldCharType="end"/>
        </w:r>
      </w:hyperlink>
    </w:p>
    <w:p w14:paraId="5F8E8CB4" w14:textId="77777777" w:rsidR="00A87DA2" w:rsidRDefault="00A87DA2">
      <w:pPr>
        <w:pStyle w:val="TOC1"/>
        <w:tabs>
          <w:tab w:val="right" w:leader="dot" w:pos="9350"/>
        </w:tabs>
        <w:rPr>
          <w:rFonts w:eastAsiaTheme="minorEastAsia"/>
          <w:noProof/>
        </w:rPr>
      </w:pPr>
      <w:hyperlink w:anchor="_Toc447284378" w:history="1">
        <w:r w:rsidRPr="00EB6ED0">
          <w:rPr>
            <w:rStyle w:val="Hyperlink"/>
            <w:noProof/>
          </w:rPr>
          <w:t>Future Work</w:t>
        </w:r>
        <w:r>
          <w:rPr>
            <w:noProof/>
            <w:webHidden/>
          </w:rPr>
          <w:tab/>
        </w:r>
        <w:r>
          <w:rPr>
            <w:noProof/>
            <w:webHidden/>
          </w:rPr>
          <w:fldChar w:fldCharType="begin"/>
        </w:r>
        <w:r>
          <w:rPr>
            <w:noProof/>
            <w:webHidden/>
          </w:rPr>
          <w:instrText xml:space="preserve"> PAGEREF _Toc447284378 \h </w:instrText>
        </w:r>
        <w:r>
          <w:rPr>
            <w:noProof/>
            <w:webHidden/>
          </w:rPr>
        </w:r>
        <w:r>
          <w:rPr>
            <w:noProof/>
            <w:webHidden/>
          </w:rPr>
          <w:fldChar w:fldCharType="separate"/>
        </w:r>
        <w:r>
          <w:rPr>
            <w:noProof/>
            <w:webHidden/>
          </w:rPr>
          <w:t>49</w:t>
        </w:r>
        <w:r>
          <w:rPr>
            <w:noProof/>
            <w:webHidden/>
          </w:rPr>
          <w:fldChar w:fldCharType="end"/>
        </w:r>
      </w:hyperlink>
    </w:p>
    <w:p w14:paraId="7AB8C1CF" w14:textId="77777777" w:rsidR="00A87DA2" w:rsidRDefault="00A87DA2">
      <w:pPr>
        <w:pStyle w:val="TOC1"/>
        <w:tabs>
          <w:tab w:val="right" w:leader="dot" w:pos="9350"/>
        </w:tabs>
        <w:rPr>
          <w:rFonts w:eastAsiaTheme="minorEastAsia"/>
          <w:noProof/>
        </w:rPr>
      </w:pPr>
      <w:hyperlink w:anchor="_Toc447284379" w:history="1">
        <w:r w:rsidRPr="00EB6ED0">
          <w:rPr>
            <w:rStyle w:val="Hyperlink"/>
            <w:noProof/>
          </w:rPr>
          <w:t>Feedback</w:t>
        </w:r>
        <w:r>
          <w:rPr>
            <w:noProof/>
            <w:webHidden/>
          </w:rPr>
          <w:tab/>
        </w:r>
        <w:r>
          <w:rPr>
            <w:noProof/>
            <w:webHidden/>
          </w:rPr>
          <w:fldChar w:fldCharType="begin"/>
        </w:r>
        <w:r>
          <w:rPr>
            <w:noProof/>
            <w:webHidden/>
          </w:rPr>
          <w:instrText xml:space="preserve"> PAGEREF _Toc447284379 \h </w:instrText>
        </w:r>
        <w:r>
          <w:rPr>
            <w:noProof/>
            <w:webHidden/>
          </w:rPr>
        </w:r>
        <w:r>
          <w:rPr>
            <w:noProof/>
            <w:webHidden/>
          </w:rPr>
          <w:fldChar w:fldCharType="separate"/>
        </w:r>
        <w:r>
          <w:rPr>
            <w:noProof/>
            <w:webHidden/>
          </w:rPr>
          <w:t>49</w:t>
        </w:r>
        <w:r>
          <w:rPr>
            <w:noProof/>
            <w:webHidden/>
          </w:rPr>
          <w:fldChar w:fldCharType="end"/>
        </w:r>
      </w:hyperlink>
    </w:p>
    <w:p w14:paraId="1CF01C09" w14:textId="77777777" w:rsidR="00A87DA2" w:rsidRDefault="00A87DA2">
      <w:pPr>
        <w:pStyle w:val="TOC1"/>
        <w:tabs>
          <w:tab w:val="right" w:leader="dot" w:pos="9350"/>
        </w:tabs>
        <w:rPr>
          <w:rFonts w:eastAsiaTheme="minorEastAsia"/>
          <w:noProof/>
        </w:rPr>
      </w:pPr>
      <w:hyperlink w:anchor="_Toc447284380" w:history="1">
        <w:r w:rsidRPr="00EB6ED0">
          <w:rPr>
            <w:rStyle w:val="Hyperlink"/>
            <w:noProof/>
          </w:rPr>
          <w:t>Appendix A: Example FAST v8.15.* Input File</w:t>
        </w:r>
        <w:r>
          <w:rPr>
            <w:noProof/>
            <w:webHidden/>
          </w:rPr>
          <w:tab/>
        </w:r>
        <w:r>
          <w:rPr>
            <w:noProof/>
            <w:webHidden/>
          </w:rPr>
          <w:fldChar w:fldCharType="begin"/>
        </w:r>
        <w:r>
          <w:rPr>
            <w:noProof/>
            <w:webHidden/>
          </w:rPr>
          <w:instrText xml:space="preserve"> PAGEREF _Toc447284380 \h </w:instrText>
        </w:r>
        <w:r>
          <w:rPr>
            <w:noProof/>
            <w:webHidden/>
          </w:rPr>
        </w:r>
        <w:r>
          <w:rPr>
            <w:noProof/>
            <w:webHidden/>
          </w:rPr>
          <w:fldChar w:fldCharType="separate"/>
        </w:r>
        <w:r>
          <w:rPr>
            <w:noProof/>
            <w:webHidden/>
          </w:rPr>
          <w:t>50</w:t>
        </w:r>
        <w:r>
          <w:rPr>
            <w:noProof/>
            <w:webHidden/>
          </w:rPr>
          <w:fldChar w:fldCharType="end"/>
        </w:r>
      </w:hyperlink>
    </w:p>
    <w:p w14:paraId="2164B0D4" w14:textId="77777777" w:rsidR="009E13A6" w:rsidRPr="006C131B" w:rsidRDefault="006C131B" w:rsidP="006C131B">
      <w:pPr>
        <w:sectPr w:rsidR="009E13A6" w:rsidRPr="006C131B">
          <w:footnotePr>
            <w:numFmt w:val="chicago"/>
          </w:footnotePr>
          <w:pgSz w:w="12240" w:h="15840"/>
          <w:pgMar w:top="1440" w:right="1440" w:bottom="1440" w:left="1440" w:header="720" w:footer="720" w:gutter="0"/>
          <w:cols w:space="720"/>
          <w:docGrid w:linePitch="360"/>
        </w:sectPr>
      </w:pPr>
      <w:r>
        <w:fldChar w:fldCharType="end"/>
      </w:r>
    </w:p>
    <w:p w14:paraId="2164B0D5" w14:textId="77777777" w:rsidR="00C13750" w:rsidRDefault="00C13750" w:rsidP="00992CCA">
      <w:pPr>
        <w:pStyle w:val="Heading1"/>
      </w:pPr>
      <w:bookmarkStart w:id="1" w:name="_Toc447284350"/>
      <w:r>
        <w:lastRenderedPageBreak/>
        <w:t>Introduction</w:t>
      </w:r>
      <w:bookmarkEnd w:id="1"/>
    </w:p>
    <w:p w14:paraId="2164B0D6" w14:textId="0DE3A73C" w:rsidR="00ED3F28" w:rsidRDefault="00CA74B5" w:rsidP="00ED3F28">
      <w:r>
        <w:t xml:space="preserve">This document is designed to guide you through </w:t>
      </w:r>
      <w:r w:rsidR="00E42E58">
        <w:t xml:space="preserve">some of </w:t>
      </w:r>
      <w:r>
        <w:t xml:space="preserve">the changes that </w:t>
      </w:r>
      <w:r w:rsidR="00E7113A">
        <w:t xml:space="preserve">the </w:t>
      </w:r>
      <w:r>
        <w:t xml:space="preserve">FAST </w:t>
      </w:r>
      <w:r w:rsidR="00E7113A">
        <w:t xml:space="preserve">wind turbine </w:t>
      </w:r>
      <w:r w:rsidR="00B63E95">
        <w:t>multi-physics engineering</w:t>
      </w:r>
      <w:r w:rsidR="00E7113A">
        <w:t xml:space="preserve"> tool </w:t>
      </w:r>
      <w:r>
        <w:t>is undergoing</w:t>
      </w:r>
      <w:r w:rsidR="00DA52C8">
        <w:t>, until complete documentation is made available</w:t>
      </w:r>
      <w:r>
        <w:t>. FAST v8.</w:t>
      </w:r>
      <w:r w:rsidR="009A3075">
        <w:t>1</w:t>
      </w:r>
      <w:r w:rsidR="006729B2">
        <w:t>5</w:t>
      </w:r>
      <w:r>
        <w:t>.0</w:t>
      </w:r>
      <w:r w:rsidR="00944CB5">
        <w:t>0</w:t>
      </w:r>
      <w:r w:rsidR="009A3075">
        <w:t>a</w:t>
      </w:r>
      <w:r>
        <w:t xml:space="preserve">-bjj is the </w:t>
      </w:r>
      <w:r w:rsidR="0033090B">
        <w:t xml:space="preserve">latest </w:t>
      </w:r>
      <w:r w:rsidR="00B63F27">
        <w:t xml:space="preserve">public </w:t>
      </w:r>
      <w:r>
        <w:t xml:space="preserve">release of FAST under the </w:t>
      </w:r>
      <w:hyperlink r:id="rId10" w:history="1">
        <w:r w:rsidRPr="00966397">
          <w:rPr>
            <w:rStyle w:val="Hyperlink"/>
          </w:rPr>
          <w:t>new modularization framework</w:t>
        </w:r>
      </w:hyperlink>
      <w:r>
        <w:t xml:space="preserve"> developed at NREL. </w:t>
      </w:r>
      <w:r w:rsidR="00B63F27">
        <w:t xml:space="preserve">The architecture of FAST v8 is entirely different </w:t>
      </w:r>
      <w:r w:rsidR="00254699">
        <w:t>from</w:t>
      </w:r>
      <w:r w:rsidR="00B63F27">
        <w:t xml:space="preserve"> FAST v7.02.00d-bjj. These differences are </w:t>
      </w:r>
      <w:r w:rsidR="00966397">
        <w:t>highlighted</w:t>
      </w:r>
      <w:r w:rsidR="00B63F27">
        <w:t xml:space="preserve"> in </w:t>
      </w:r>
      <w:r w:rsidR="00B63F27">
        <w:fldChar w:fldCharType="begin"/>
      </w:r>
      <w:r w:rsidR="00B63F27">
        <w:instrText xml:space="preserve"> REF _Ref368594244 \h </w:instrText>
      </w:r>
      <w:r w:rsidR="00B63F27">
        <w:fldChar w:fldCharType="separate"/>
      </w:r>
      <w:r w:rsidR="00A87DA2">
        <w:t xml:space="preserve">Figure </w:t>
      </w:r>
      <w:r w:rsidR="00A87DA2">
        <w:rPr>
          <w:noProof/>
        </w:rPr>
        <w:t>1</w:t>
      </w:r>
      <w:r w:rsidR="00B63F27">
        <w:fldChar w:fldCharType="end"/>
      </w:r>
      <w:r w:rsidR="00B63F27">
        <w:t>.</w:t>
      </w:r>
    </w:p>
    <w:p w14:paraId="2164B0D7" w14:textId="0417571D" w:rsidR="00ED3F28" w:rsidRDefault="00ED3F28" w:rsidP="00ED3F28">
      <w:r>
        <w:t xml:space="preserve">The modules of FAST (AeroDyn, HydroDyn, etc.) correspond to different physical domains of the coupled aero-hydro-servo-elastic solution, most of which are separated by spatial boundaries. </w:t>
      </w:r>
      <w:r>
        <w:fldChar w:fldCharType="begin"/>
      </w:r>
      <w:r>
        <w:instrText xml:space="preserve"> REF _Ref368606255 \h </w:instrText>
      </w:r>
      <w:r>
        <w:fldChar w:fldCharType="separate"/>
      </w:r>
      <w:r w:rsidR="00A87DA2">
        <w:t xml:space="preserve">Figure </w:t>
      </w:r>
      <w:r w:rsidR="00A87DA2">
        <w:rPr>
          <w:noProof/>
        </w:rPr>
        <w:t>2</w:t>
      </w:r>
      <w:r>
        <w:fldChar w:fldCharType="end"/>
      </w:r>
      <w:r>
        <w:t xml:space="preserve"> shows the control volumes associated with each module for fixed-bottom offshore wind turbines. </w:t>
      </w:r>
      <w:r w:rsidR="00C341C9">
        <w:t xml:space="preserve">Though not shown, </w:t>
      </w:r>
      <w:r w:rsidR="000B645A">
        <w:t xml:space="preserve">finite-element blade structural dynamics is optionally available through the BeamDyn module and </w:t>
      </w:r>
      <w:r w:rsidR="00C341C9">
        <w:t xml:space="preserve">loading from surface ice on fixed-bottom offshore wind turbines is optionally available through the IceFloe or IceDyn modules. </w:t>
      </w:r>
      <w:r>
        <w:t xml:space="preserve">For land-based wind turbines, the HydroDyn hydrodynamics module </w:t>
      </w:r>
      <w:r w:rsidR="00C341C9">
        <w:t xml:space="preserve">and ice modules </w:t>
      </w:r>
      <w:r>
        <w:t xml:space="preserve">would not be used and the SubDyn multi-member substructure structural-dynamics module is optional. </w:t>
      </w:r>
      <w:r>
        <w:fldChar w:fldCharType="begin"/>
      </w:r>
      <w:r>
        <w:instrText xml:space="preserve"> REF _Ref368606394 \h </w:instrText>
      </w:r>
      <w:r>
        <w:fldChar w:fldCharType="separate"/>
      </w:r>
      <w:r w:rsidR="00A87DA2">
        <w:t xml:space="preserve">Figure </w:t>
      </w:r>
      <w:r w:rsidR="00A87DA2">
        <w:rPr>
          <w:noProof/>
        </w:rPr>
        <w:t>3</w:t>
      </w:r>
      <w:r>
        <w:fldChar w:fldCharType="end"/>
      </w:r>
      <w:r>
        <w:t xml:space="preserve"> shows the control volumes associated with each module for floating offshore wind turbines.</w:t>
      </w:r>
      <w:r w:rsidR="000B645A">
        <w:t xml:space="preserve"> Though not shown, finite-element blade structural dynamics is optionally available through the BeamDyn module and mooring and hydrodynamics are optionally available through the OrcaFlex</w:t>
      </w:r>
      <w:r w:rsidR="00DA52C8">
        <w:t>Interface</w:t>
      </w:r>
      <w:r w:rsidR="000B645A">
        <w:t xml:space="preserve"> module.</w:t>
      </w:r>
    </w:p>
    <w:p w14:paraId="2164B0D8" w14:textId="450FCCFC" w:rsidR="00B1172F" w:rsidRDefault="00AC1E7D" w:rsidP="00B1172F">
      <w:r>
        <w:t xml:space="preserve">While FAST v8 has many features not found in FAST v7, </w:t>
      </w:r>
      <w:r w:rsidR="0033090B">
        <w:t xml:space="preserve">some </w:t>
      </w:r>
      <w:r w:rsidR="00B1172F">
        <w:t xml:space="preserve">features of </w:t>
      </w:r>
      <w:hyperlink r:id="rId11" w:history="1">
        <w:r w:rsidR="00B1172F" w:rsidRPr="00CA74B5">
          <w:rPr>
            <w:rStyle w:val="Hyperlink"/>
          </w:rPr>
          <w:t>FAST v7.02.00d-bjj</w:t>
        </w:r>
      </w:hyperlink>
      <w:r w:rsidR="00B1172F">
        <w:t xml:space="preserve"> have not yet been added to FAST v8, so we will continue to support both versions of the software (FAST v7 and FAST v8) until FAST v8 </w:t>
      </w:r>
      <w:r w:rsidR="001E2045">
        <w:t>completely replaces FAST v7</w:t>
      </w:r>
      <w:r w:rsidR="00B1172F">
        <w:t xml:space="preserve">. </w:t>
      </w:r>
      <w:r w:rsidR="00B1172F">
        <w:fldChar w:fldCharType="begin"/>
      </w:r>
      <w:r w:rsidR="00B1172F">
        <w:instrText xml:space="preserve"> REF _Ref368603146 \h </w:instrText>
      </w:r>
      <w:r w:rsidR="00B1172F">
        <w:fldChar w:fldCharType="separate"/>
      </w:r>
      <w:r w:rsidR="00A87DA2">
        <w:t xml:space="preserve">Table </w:t>
      </w:r>
      <w:r w:rsidR="00A87DA2">
        <w:rPr>
          <w:noProof/>
        </w:rPr>
        <w:t>1</w:t>
      </w:r>
      <w:r w:rsidR="00B1172F">
        <w:fldChar w:fldCharType="end"/>
      </w:r>
      <w:r w:rsidR="00B1172F">
        <w:t xml:space="preserve"> summarizes the different features available in each version.</w:t>
      </w:r>
    </w:p>
    <w:p w14:paraId="2164B0D9" w14:textId="77777777" w:rsidR="000D16ED" w:rsidRDefault="000D16ED" w:rsidP="00CA74B5"/>
    <w:p w14:paraId="2164B0DA" w14:textId="0E4EFAF2" w:rsidR="009733A8" w:rsidRDefault="009D4FEA" w:rsidP="007231E1">
      <w:pPr>
        <w:keepNext/>
        <w:jc w:val="center"/>
      </w:pPr>
      <w:r>
        <w:rPr>
          <w:noProof/>
        </w:rPr>
        <w:lastRenderedPageBreak/>
        <w:drawing>
          <wp:inline distT="0" distB="0" distL="0" distR="0" wp14:anchorId="645D5BA6" wp14:editId="45D4C323">
            <wp:extent cx="5943511" cy="787018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ST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511" cy="7870189"/>
                    </a:xfrm>
                    <a:prstGeom prst="rect">
                      <a:avLst/>
                    </a:prstGeom>
                  </pic:spPr>
                </pic:pic>
              </a:graphicData>
            </a:graphic>
          </wp:inline>
        </w:drawing>
      </w:r>
      <w:r w:rsidR="003318D6">
        <w:t xml:space="preserve"> </w:t>
      </w:r>
    </w:p>
    <w:p w14:paraId="2164B0DB" w14:textId="77777777" w:rsidR="000D16ED" w:rsidRDefault="009733A8" w:rsidP="009733A8">
      <w:pPr>
        <w:pStyle w:val="Caption"/>
        <w:jc w:val="center"/>
      </w:pPr>
      <w:bookmarkStart w:id="2" w:name="_Ref368594244"/>
      <w:r>
        <w:t xml:space="preserve">Figure </w:t>
      </w:r>
      <w:fldSimple w:instr=" SEQ Figure \* ARABIC ">
        <w:r w:rsidR="007E3E3B">
          <w:rPr>
            <w:noProof/>
          </w:rPr>
          <w:t>1</w:t>
        </w:r>
      </w:fldSimple>
      <w:bookmarkEnd w:id="2"/>
      <w:r>
        <w:t xml:space="preserve">: Architectural </w:t>
      </w:r>
      <w:r w:rsidR="003318D6">
        <w:t>c</w:t>
      </w:r>
      <w:r>
        <w:t xml:space="preserve">omparison </w:t>
      </w:r>
      <w:r w:rsidR="003318D6">
        <w:t>of</w:t>
      </w:r>
      <w:r>
        <w:t xml:space="preserve"> FAST 7 and FAST 8</w:t>
      </w:r>
    </w:p>
    <w:p w14:paraId="2164B0DC" w14:textId="05EBBA13" w:rsidR="000D16ED" w:rsidRDefault="000B645A" w:rsidP="000D16ED">
      <w:pPr>
        <w:keepNext/>
        <w:jc w:val="center"/>
      </w:pPr>
      <w:r>
        <w:object w:dxaOrig="13365" w:dyaOrig="7066" w14:anchorId="2164B5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3.65pt;height:244.35pt" o:ole="" o:bordertopcolor="black" o:borderleftcolor="black" o:borderbottomcolor="black" o:borderrightcolor="black" fillcolor="#e6e6e6">
            <v:imagedata r:id="rId13" o:title=""/>
            <w10:bordertop type="single" width="8"/>
            <w10:borderleft type="single" width="8"/>
            <w10:borderbottom type="single" width="8"/>
            <w10:borderright type="single" width="8"/>
          </v:shape>
          <o:OLEObject Type="Embed" ProgID="Visio.Drawing.11" ShapeID="_x0000_i1025" DrawAspect="Content" ObjectID="_1521284286" r:id="rId14"/>
        </w:object>
      </w:r>
    </w:p>
    <w:p w14:paraId="2164B0DD" w14:textId="58387831" w:rsidR="000D16ED" w:rsidRDefault="000D16ED" w:rsidP="000D16ED">
      <w:pPr>
        <w:pStyle w:val="Caption"/>
        <w:jc w:val="center"/>
      </w:pPr>
      <w:bookmarkStart w:id="3" w:name="_Ref368606255"/>
      <w:r>
        <w:t xml:space="preserve">Figure </w:t>
      </w:r>
      <w:fldSimple w:instr=" SEQ Figure \* ARABIC ">
        <w:r w:rsidR="007E3E3B">
          <w:rPr>
            <w:noProof/>
          </w:rPr>
          <w:t>2</w:t>
        </w:r>
      </w:fldSimple>
      <w:bookmarkEnd w:id="3"/>
      <w:r>
        <w:t>: FAST control volumes for fixed-bottom systems</w:t>
      </w:r>
      <w:r w:rsidR="00AC1E7D">
        <w:t xml:space="preserve"> (</w:t>
      </w:r>
      <w:r w:rsidR="00B63E95">
        <w:t>BeamDyn, IceFloe, and IceDyn</w:t>
      </w:r>
      <w:r w:rsidR="00AC1E7D">
        <w:t xml:space="preserve"> not shown)</w:t>
      </w:r>
    </w:p>
    <w:p w14:paraId="2164B0DE" w14:textId="77777777" w:rsidR="000D16ED" w:rsidRDefault="000D16ED" w:rsidP="000D16ED"/>
    <w:p w14:paraId="2164B0DF" w14:textId="0967E3B8" w:rsidR="000D16ED" w:rsidRDefault="000B645A" w:rsidP="000D16ED">
      <w:pPr>
        <w:keepNext/>
        <w:jc w:val="center"/>
      </w:pPr>
      <w:r>
        <w:object w:dxaOrig="13365" w:dyaOrig="7066" w14:anchorId="674DDCD2">
          <v:shape id="_x0000_i1026" type="#_x0000_t75" style="width:463.65pt;height:244.35pt" o:ole="" o:bordertopcolor="black" o:borderleftcolor="black" o:borderbottomcolor="black" o:borderrightcolor="black" filled="t" fillcolor="#e6e6e6">
            <v:imagedata r:id="rId15" o:title=""/>
            <w10:bordertop type="single" width="8"/>
            <w10:borderleft type="single" width="8"/>
            <w10:borderbottom type="single" width="8"/>
            <w10:borderright type="single" width="8"/>
          </v:shape>
          <o:OLEObject Type="Embed" ProgID="Visio.Drawing.11" ShapeID="_x0000_i1026" DrawAspect="Content" ObjectID="_1521284287" r:id="rId16"/>
        </w:object>
      </w:r>
    </w:p>
    <w:p w14:paraId="2164B0E0" w14:textId="05240908" w:rsidR="000D16ED" w:rsidRDefault="000D16ED" w:rsidP="000D16ED">
      <w:pPr>
        <w:pStyle w:val="Caption"/>
        <w:jc w:val="center"/>
      </w:pPr>
      <w:bookmarkStart w:id="4" w:name="_Ref368606394"/>
      <w:r>
        <w:t xml:space="preserve">Figure </w:t>
      </w:r>
      <w:fldSimple w:instr=" SEQ Figure \* ARABIC ">
        <w:r w:rsidR="007E3E3B">
          <w:rPr>
            <w:noProof/>
          </w:rPr>
          <w:t>3</w:t>
        </w:r>
      </w:fldSimple>
      <w:bookmarkEnd w:id="4"/>
      <w:r>
        <w:t>: FAST control volumes for floating systems</w:t>
      </w:r>
      <w:r w:rsidR="00B63E95">
        <w:t xml:space="preserve"> (BeamDyn and </w:t>
      </w:r>
      <w:r w:rsidR="00DA52C8">
        <w:t xml:space="preserve">OrcaFlexInterface </w:t>
      </w:r>
      <w:r w:rsidR="00B63E95">
        <w:t>not shown)</w:t>
      </w:r>
    </w:p>
    <w:p w14:paraId="2164B0E1" w14:textId="77777777" w:rsidR="00CE6C50" w:rsidRDefault="00CE6C50" w:rsidP="00CE6C50">
      <w:r>
        <w:br w:type="page"/>
      </w:r>
    </w:p>
    <w:p w14:paraId="2164B0E2" w14:textId="1C03477E" w:rsidR="00960E61" w:rsidRDefault="00960E61" w:rsidP="00AC31AB">
      <w:pPr>
        <w:pStyle w:val="Caption"/>
        <w:keepNext/>
        <w:jc w:val="center"/>
      </w:pPr>
      <w:bookmarkStart w:id="5" w:name="_Ref368603146"/>
      <w:r>
        <w:lastRenderedPageBreak/>
        <w:t xml:space="preserve">Table </w:t>
      </w:r>
      <w:fldSimple w:instr=" SEQ Table \* ARABIC ">
        <w:r w:rsidR="00A87DA2">
          <w:rPr>
            <w:noProof/>
          </w:rPr>
          <w:t>1</w:t>
        </w:r>
      </w:fldSimple>
      <w:bookmarkEnd w:id="5"/>
      <w:r>
        <w:t>: Comparison of features between FAST v7 and v8</w:t>
      </w:r>
    </w:p>
    <w:tbl>
      <w:tblPr>
        <w:tblW w:w="8980" w:type="dxa"/>
        <w:tblInd w:w="93" w:type="dxa"/>
        <w:tblLook w:val="04A0" w:firstRow="1" w:lastRow="0" w:firstColumn="1" w:lastColumn="0" w:noHBand="0" w:noVBand="1"/>
      </w:tblPr>
      <w:tblGrid>
        <w:gridCol w:w="7060"/>
        <w:gridCol w:w="960"/>
        <w:gridCol w:w="960"/>
      </w:tblGrid>
      <w:tr w:rsidR="0032059E" w:rsidRPr="0032059E" w14:paraId="2164B0E6" w14:textId="77777777" w:rsidTr="0032059E">
        <w:trPr>
          <w:trHeight w:val="315"/>
        </w:trPr>
        <w:tc>
          <w:tcPr>
            <w:tcW w:w="7060" w:type="dxa"/>
            <w:tcBorders>
              <w:top w:val="nil"/>
              <w:left w:val="nil"/>
              <w:bottom w:val="nil"/>
              <w:right w:val="nil"/>
            </w:tcBorders>
            <w:shd w:val="clear" w:color="000000" w:fill="FFFFFF"/>
            <w:noWrap/>
            <w:vAlign w:val="bottom"/>
            <w:hideMark/>
          </w:tcPr>
          <w:p w14:paraId="2164B0E3"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Aerodynamics (AeroDyn and InflowWind)</w:t>
            </w:r>
          </w:p>
        </w:tc>
        <w:tc>
          <w:tcPr>
            <w:tcW w:w="960" w:type="dxa"/>
            <w:tcBorders>
              <w:top w:val="nil"/>
              <w:left w:val="nil"/>
              <w:bottom w:val="nil"/>
              <w:right w:val="nil"/>
            </w:tcBorders>
            <w:shd w:val="clear" w:color="000000" w:fill="FFFFFF"/>
            <w:noWrap/>
            <w:vAlign w:val="bottom"/>
            <w:hideMark/>
          </w:tcPr>
          <w:p w14:paraId="2164B0E4"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0E5" w14:textId="77777777" w:rsidR="0032059E" w:rsidRPr="0032059E" w:rsidRDefault="0032059E"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32059E" w:rsidRPr="0032059E" w14:paraId="2164B0EA"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0E7" w14:textId="77777777" w:rsidR="0032059E" w:rsidRPr="0032059E" w:rsidRDefault="0032059E"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0E8" w14:textId="77777777" w:rsidR="0032059E" w:rsidRPr="0032059E" w:rsidRDefault="0032059E"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0E9" w14:textId="71935D2B" w:rsidR="0032059E" w:rsidRPr="0032059E" w:rsidRDefault="0032059E"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32059E" w:rsidRPr="0032059E" w14:paraId="2164B0E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B"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Quasi-steady or dynamic wake</w:t>
            </w:r>
          </w:p>
        </w:tc>
        <w:tc>
          <w:tcPr>
            <w:tcW w:w="960" w:type="dxa"/>
            <w:tcBorders>
              <w:top w:val="nil"/>
              <w:left w:val="nil"/>
              <w:bottom w:val="nil"/>
              <w:right w:val="nil"/>
            </w:tcBorders>
            <w:shd w:val="clear" w:color="000000" w:fill="FFFFFF"/>
            <w:noWrap/>
            <w:vAlign w:val="bottom"/>
            <w:hideMark/>
          </w:tcPr>
          <w:p w14:paraId="2164B0EC"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ED"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32059E" w:rsidRPr="0032059E" w14:paraId="2164B0F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EF" w14:textId="77777777" w:rsidR="0032059E" w:rsidRPr="0032059E" w:rsidRDefault="0032059E" w:rsidP="0032059E">
            <w:pPr>
              <w:spacing w:after="0" w:line="240" w:lineRule="auto"/>
              <w:rPr>
                <w:rFonts w:ascii="Calibri" w:eastAsia="Times New Roman" w:hAnsi="Calibri" w:cs="Times New Roman"/>
              </w:rPr>
            </w:pPr>
            <w:r w:rsidRPr="0032059E">
              <w:rPr>
                <w:rFonts w:ascii="Calibri" w:eastAsia="Times New Roman" w:hAnsi="Calibri" w:cs="Times New Roman"/>
              </w:rPr>
              <w:t>•  Steady or unsteady airfoil aerodynamics</w:t>
            </w:r>
          </w:p>
        </w:tc>
        <w:tc>
          <w:tcPr>
            <w:tcW w:w="960" w:type="dxa"/>
            <w:tcBorders>
              <w:top w:val="nil"/>
              <w:left w:val="nil"/>
              <w:bottom w:val="nil"/>
              <w:right w:val="nil"/>
            </w:tcBorders>
            <w:shd w:val="clear" w:color="000000" w:fill="FFFFFF"/>
            <w:noWrap/>
            <w:vAlign w:val="bottom"/>
            <w:hideMark/>
          </w:tcPr>
          <w:p w14:paraId="2164B0F0"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1" w14:textId="77777777" w:rsidR="0032059E" w:rsidRPr="0032059E" w:rsidRDefault="0032059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4629A4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C5664BF" w14:textId="6543E497"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Support for non</w:t>
            </w:r>
            <w:r w:rsidR="00C220DA">
              <w:rPr>
                <w:rFonts w:ascii="Calibri" w:eastAsia="Times New Roman" w:hAnsi="Calibri" w:cs="Times New Roman"/>
              </w:rPr>
              <w:t>-</w:t>
            </w:r>
            <w:r>
              <w:rPr>
                <w:rFonts w:ascii="Calibri" w:eastAsia="Times New Roman" w:hAnsi="Calibri" w:cs="Times New Roman"/>
              </w:rPr>
              <w:t>straight and highly flexible blades</w:t>
            </w:r>
          </w:p>
        </w:tc>
        <w:tc>
          <w:tcPr>
            <w:tcW w:w="960" w:type="dxa"/>
            <w:tcBorders>
              <w:top w:val="nil"/>
              <w:left w:val="nil"/>
              <w:bottom w:val="nil"/>
              <w:right w:val="nil"/>
            </w:tcBorders>
            <w:shd w:val="clear" w:color="000000" w:fill="FFFFFF"/>
            <w:noWrap/>
            <w:vAlign w:val="bottom"/>
          </w:tcPr>
          <w:p w14:paraId="4963DA91" w14:textId="4F6CCE1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16C4BBBA" w14:textId="1C2A4635"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3" w14:textId="6A655438"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shadow for downwind rotors</w:t>
            </w:r>
          </w:p>
        </w:tc>
        <w:tc>
          <w:tcPr>
            <w:tcW w:w="960" w:type="dxa"/>
            <w:tcBorders>
              <w:top w:val="nil"/>
              <w:left w:val="nil"/>
              <w:bottom w:val="nil"/>
              <w:right w:val="nil"/>
            </w:tcBorders>
            <w:shd w:val="clear" w:color="000000" w:fill="FFFFFF"/>
            <w:noWrap/>
            <w:vAlign w:val="bottom"/>
            <w:hideMark/>
          </w:tcPr>
          <w:p w14:paraId="2164B0F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7" w14:textId="4C5CD24B" w:rsidR="006663B2" w:rsidRPr="0032059E" w:rsidRDefault="006663B2" w:rsidP="003415E8">
            <w:pPr>
              <w:spacing w:after="0" w:line="240" w:lineRule="auto"/>
              <w:rPr>
                <w:rFonts w:ascii="Calibri" w:eastAsia="Times New Roman" w:hAnsi="Calibri" w:cs="Times New Roman"/>
              </w:rPr>
            </w:pPr>
            <w:r w:rsidRPr="0032059E">
              <w:rPr>
                <w:rFonts w:ascii="Calibri" w:eastAsia="Times New Roman" w:hAnsi="Calibri" w:cs="Times New Roman"/>
              </w:rPr>
              <w:t>•  Tower influence for upwind rotors</w:t>
            </w:r>
          </w:p>
        </w:tc>
        <w:tc>
          <w:tcPr>
            <w:tcW w:w="960" w:type="dxa"/>
            <w:tcBorders>
              <w:top w:val="nil"/>
              <w:left w:val="nil"/>
              <w:bottom w:val="nil"/>
              <w:right w:val="nil"/>
            </w:tcBorders>
            <w:shd w:val="clear" w:color="000000" w:fill="FFFFFF"/>
            <w:noWrap/>
            <w:vAlign w:val="bottom"/>
            <w:hideMark/>
          </w:tcPr>
          <w:p w14:paraId="2164B0F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0F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0FE"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B"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Tower drag loading</w:t>
            </w:r>
          </w:p>
        </w:tc>
        <w:tc>
          <w:tcPr>
            <w:tcW w:w="960" w:type="dxa"/>
            <w:tcBorders>
              <w:top w:val="nil"/>
              <w:left w:val="nil"/>
              <w:bottom w:val="nil"/>
              <w:right w:val="nil"/>
            </w:tcBorders>
            <w:shd w:val="clear" w:color="000000" w:fill="FFFFFF"/>
            <w:noWrap/>
            <w:vAlign w:val="bottom"/>
            <w:hideMark/>
          </w:tcPr>
          <w:p w14:paraId="2164B0FC"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0F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02"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0FF"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Tail-fin aerodynamic loading</w:t>
            </w:r>
          </w:p>
        </w:tc>
        <w:tc>
          <w:tcPr>
            <w:tcW w:w="960" w:type="dxa"/>
            <w:tcBorders>
              <w:top w:val="nil"/>
              <w:left w:val="nil"/>
              <w:bottom w:val="nil"/>
              <w:right w:val="nil"/>
            </w:tcBorders>
            <w:shd w:val="clear" w:color="000000" w:fill="FFFFFF"/>
            <w:noWrap/>
            <w:vAlign w:val="bottom"/>
            <w:hideMark/>
          </w:tcPr>
          <w:p w14:paraId="2164B100"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06"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3"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"Hub-height", TurbSim, and GH Bladed wind file formats</w:t>
            </w:r>
          </w:p>
        </w:tc>
        <w:tc>
          <w:tcPr>
            <w:tcW w:w="960" w:type="dxa"/>
            <w:tcBorders>
              <w:top w:val="nil"/>
              <w:left w:val="nil"/>
              <w:bottom w:val="nil"/>
              <w:right w:val="nil"/>
            </w:tcBorders>
            <w:shd w:val="clear" w:color="000000" w:fill="FFFFFF"/>
            <w:noWrap/>
            <w:vAlign w:val="bottom"/>
            <w:hideMark/>
          </w:tcPr>
          <w:p w14:paraId="2164B104"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17CCB9A5"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32B611F7" w14:textId="3F258EED" w:rsidR="006663B2" w:rsidRPr="0032059E" w:rsidRDefault="006663B2" w:rsidP="004106F7">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HAWC wind file format</w:t>
            </w:r>
          </w:p>
        </w:tc>
        <w:tc>
          <w:tcPr>
            <w:tcW w:w="960" w:type="dxa"/>
            <w:tcBorders>
              <w:top w:val="nil"/>
              <w:left w:val="nil"/>
              <w:bottom w:val="nil"/>
              <w:right w:val="nil"/>
            </w:tcBorders>
            <w:shd w:val="clear" w:color="000000" w:fill="FFFFFF"/>
            <w:noWrap/>
            <w:vAlign w:val="bottom"/>
          </w:tcPr>
          <w:p w14:paraId="0DDC0241" w14:textId="1AC5CB71"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C4F4311" w14:textId="55DA0E3C"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2164B10A"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07" w14:textId="0DA83D6C" w:rsidR="006663B2" w:rsidRPr="0032059E" w:rsidRDefault="006663B2" w:rsidP="00D26128">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sidR="00D26128">
              <w:rPr>
                <w:rFonts w:ascii="Calibri" w:eastAsia="Times New Roman" w:hAnsi="Calibri" w:cs="Times New Roman"/>
              </w:rPr>
              <w:t>Superimposed coherent turbulent structures from TurbSim</w:t>
            </w:r>
          </w:p>
        </w:tc>
        <w:tc>
          <w:tcPr>
            <w:tcW w:w="960" w:type="dxa"/>
            <w:tcBorders>
              <w:top w:val="nil"/>
              <w:left w:val="nil"/>
              <w:bottom w:val="nil"/>
              <w:right w:val="nil"/>
            </w:tcBorders>
            <w:shd w:val="clear" w:color="000000" w:fill="FFFFFF"/>
            <w:noWrap/>
            <w:vAlign w:val="bottom"/>
            <w:hideMark/>
          </w:tcPr>
          <w:p w14:paraId="2164B108"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0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5F1D119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0EF00C88" w14:textId="18D415A6"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Wind propagates in arbitrary directions</w:t>
            </w:r>
          </w:p>
        </w:tc>
        <w:tc>
          <w:tcPr>
            <w:tcW w:w="960" w:type="dxa"/>
            <w:tcBorders>
              <w:top w:val="nil"/>
              <w:left w:val="nil"/>
              <w:bottom w:val="nil"/>
              <w:right w:val="nil"/>
            </w:tcBorders>
            <w:shd w:val="clear" w:color="000000" w:fill="FFFFFF"/>
            <w:noWrap/>
            <w:vAlign w:val="bottom"/>
          </w:tcPr>
          <w:p w14:paraId="2A1D8078" w14:textId="1B4F4CD6"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48D644E0" w14:textId="4C4364D0" w:rsidR="006663B2" w:rsidRPr="001C051D" w:rsidRDefault="006663B2" w:rsidP="0032059E">
            <w:pPr>
              <w:spacing w:after="0" w:line="240" w:lineRule="auto"/>
              <w:jc w:val="center"/>
              <w:rPr>
                <w:rFonts w:ascii="Calibri" w:eastAsia="Times New Roman" w:hAnsi="Calibri" w:cs="Times New Roman"/>
              </w:rPr>
            </w:pPr>
            <w:r w:rsidRPr="0032059E">
              <w:rPr>
                <w:rFonts w:ascii="Wingdings" w:eastAsia="Times New Roman" w:hAnsi="Wingdings" w:cs="Times New Roman"/>
              </w:rPr>
              <w:t></w:t>
            </w:r>
          </w:p>
        </w:tc>
      </w:tr>
      <w:tr w:rsidR="006663B2" w:rsidRPr="0032059E" w14:paraId="3B2AA67E"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39273655" w14:textId="661986FE" w:rsidR="006663B2" w:rsidRPr="0032059E" w:rsidRDefault="006663B2" w:rsidP="006663B2">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Aeroacoustics (noise)</w:t>
            </w:r>
          </w:p>
        </w:tc>
        <w:tc>
          <w:tcPr>
            <w:tcW w:w="960" w:type="dxa"/>
            <w:tcBorders>
              <w:top w:val="nil"/>
              <w:left w:val="nil"/>
              <w:bottom w:val="single" w:sz="8" w:space="0" w:color="auto"/>
              <w:right w:val="nil"/>
            </w:tcBorders>
            <w:shd w:val="clear" w:color="000000" w:fill="FFFFFF"/>
            <w:noWrap/>
            <w:vAlign w:val="bottom"/>
          </w:tcPr>
          <w:p w14:paraId="305C237C" w14:textId="7C5CA24D"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tcPr>
          <w:p w14:paraId="59CA2642" w14:textId="08CB509F"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r>
      <w:tr w:rsidR="006663B2" w:rsidRPr="0032059E" w14:paraId="2164B113" w14:textId="77777777" w:rsidTr="0032059E">
        <w:trPr>
          <w:trHeight w:val="315"/>
        </w:trPr>
        <w:tc>
          <w:tcPr>
            <w:tcW w:w="7060" w:type="dxa"/>
            <w:tcBorders>
              <w:top w:val="nil"/>
              <w:left w:val="nil"/>
              <w:bottom w:val="nil"/>
              <w:right w:val="nil"/>
            </w:tcBorders>
            <w:shd w:val="clear" w:color="000000" w:fill="FFFFFF"/>
            <w:noWrap/>
            <w:vAlign w:val="bottom"/>
            <w:hideMark/>
          </w:tcPr>
          <w:p w14:paraId="2164B10F" w14:textId="77777777" w:rsidR="006663B2" w:rsidRDefault="006663B2" w:rsidP="0032059E">
            <w:pPr>
              <w:spacing w:after="0" w:line="240" w:lineRule="auto"/>
              <w:rPr>
                <w:rFonts w:ascii="Calibri" w:eastAsia="Times New Roman" w:hAnsi="Calibri" w:cs="Times New Roman"/>
                <w:b/>
                <w:bCs/>
                <w:color w:val="000000"/>
              </w:rPr>
            </w:pPr>
          </w:p>
          <w:p w14:paraId="2164B110" w14:textId="59A0E741"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Hydrodynamics (HydroDy</w:t>
            </w:r>
            <w:r w:rsidRPr="001E6823">
              <w:rPr>
                <w:rFonts w:ascii="Calibri" w:eastAsia="Times New Roman" w:hAnsi="Calibri" w:cs="Times New Roman"/>
                <w:b/>
                <w:bCs/>
                <w:color w:val="000000"/>
              </w:rPr>
              <w:t xml:space="preserve">n, </w:t>
            </w:r>
            <w:r w:rsidR="00DA52C8" w:rsidRPr="001E6823">
              <w:rPr>
                <w:b/>
              </w:rPr>
              <w:t>OrcaFlexInterface</w:t>
            </w:r>
            <w:r w:rsidR="005602EF" w:rsidRPr="001E6823">
              <w:rPr>
                <w:rFonts w:ascii="Calibri" w:eastAsia="Times New Roman" w:hAnsi="Calibri" w:cs="Times New Roman"/>
                <w:b/>
                <w:bCs/>
                <w:color w:val="000000"/>
              </w:rPr>
              <w:t xml:space="preserve">, </w:t>
            </w:r>
            <w:r w:rsidRPr="001E6823">
              <w:rPr>
                <w:rFonts w:ascii="Calibri" w:eastAsia="Times New Roman" w:hAnsi="Calibri" w:cs="Times New Roman"/>
                <w:b/>
                <w:bCs/>
                <w:color w:val="000000"/>
              </w:rPr>
              <w:t>I</w:t>
            </w:r>
            <w:r>
              <w:rPr>
                <w:rFonts w:ascii="Calibri" w:eastAsia="Times New Roman" w:hAnsi="Calibri" w:cs="Times New Roman"/>
                <w:b/>
                <w:bCs/>
                <w:color w:val="000000"/>
              </w:rPr>
              <w:t>ceFloe, and IceDyn</w:t>
            </w:r>
            <w:r w:rsidRPr="0032059E">
              <w:rPr>
                <w:rFonts w:ascii="Calibri" w:eastAsia="Times New Roman" w:hAnsi="Calibri" w:cs="Times New Roman"/>
                <w:b/>
                <w:bCs/>
                <w:color w:val="000000"/>
              </w:rPr>
              <w:t>)</w:t>
            </w:r>
          </w:p>
        </w:tc>
        <w:tc>
          <w:tcPr>
            <w:tcW w:w="960" w:type="dxa"/>
            <w:tcBorders>
              <w:top w:val="nil"/>
              <w:left w:val="nil"/>
              <w:bottom w:val="nil"/>
              <w:right w:val="nil"/>
            </w:tcBorders>
            <w:shd w:val="clear" w:color="000000" w:fill="FFFFFF"/>
            <w:noWrap/>
            <w:vAlign w:val="bottom"/>
            <w:hideMark/>
          </w:tcPr>
          <w:p w14:paraId="2164B111"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12" w14:textId="77777777" w:rsidR="006663B2" w:rsidRPr="0032059E" w:rsidRDefault="006663B2"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6663B2" w:rsidRPr="0032059E" w14:paraId="2164B117"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14" w14:textId="77777777" w:rsidR="006663B2" w:rsidRPr="0032059E" w:rsidRDefault="006663B2"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15" w14:textId="77777777" w:rsidR="006663B2" w:rsidRPr="0032059E" w:rsidRDefault="006663B2"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16" w14:textId="3D6A398D" w:rsidR="006663B2" w:rsidRPr="0032059E" w:rsidRDefault="006663B2"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6663B2" w:rsidRPr="0032059E" w14:paraId="2164B11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18"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First-order</w:t>
            </w:r>
            <w:r w:rsidRPr="0032059E">
              <w:rPr>
                <w:rFonts w:ascii="Calibri" w:eastAsia="Times New Roman" w:hAnsi="Calibri" w:cs="Times New Roman"/>
              </w:rPr>
              <w:t xml:space="preserve"> regular or irregular waves</w:t>
            </w:r>
          </w:p>
        </w:tc>
        <w:tc>
          <w:tcPr>
            <w:tcW w:w="960" w:type="dxa"/>
            <w:tcBorders>
              <w:top w:val="nil"/>
              <w:left w:val="nil"/>
              <w:bottom w:val="nil"/>
              <w:right w:val="nil"/>
            </w:tcBorders>
            <w:shd w:val="clear" w:color="000000" w:fill="FFFFFF"/>
            <w:noWrap/>
            <w:vAlign w:val="bottom"/>
            <w:hideMark/>
          </w:tcPr>
          <w:p w14:paraId="2164B11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1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1F"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1C"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Second-order difference- and sum-frequency wave terms</w:t>
            </w:r>
          </w:p>
        </w:tc>
        <w:tc>
          <w:tcPr>
            <w:tcW w:w="960" w:type="dxa"/>
            <w:tcBorders>
              <w:top w:val="nil"/>
              <w:left w:val="nil"/>
              <w:bottom w:val="nil"/>
              <w:right w:val="nil"/>
            </w:tcBorders>
            <w:shd w:val="clear" w:color="000000" w:fill="FFFFFF"/>
            <w:noWrap/>
            <w:vAlign w:val="bottom"/>
            <w:hideMark/>
          </w:tcPr>
          <w:p w14:paraId="2164B11D"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1E"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White-noise waves</w:t>
            </w:r>
          </w:p>
        </w:tc>
        <w:tc>
          <w:tcPr>
            <w:tcW w:w="960" w:type="dxa"/>
            <w:tcBorders>
              <w:top w:val="nil"/>
              <w:left w:val="nil"/>
              <w:bottom w:val="nil"/>
              <w:right w:val="nil"/>
            </w:tcBorders>
            <w:shd w:val="clear" w:color="000000" w:fill="FFFFFF"/>
            <w:noWrap/>
            <w:vAlign w:val="bottom"/>
            <w:hideMark/>
          </w:tcPr>
          <w:p w14:paraId="2164B12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2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7"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2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Wave directional spreading</w:t>
            </w:r>
          </w:p>
        </w:tc>
        <w:tc>
          <w:tcPr>
            <w:tcW w:w="960" w:type="dxa"/>
            <w:tcBorders>
              <w:top w:val="nil"/>
              <w:left w:val="nil"/>
              <w:bottom w:val="nil"/>
              <w:right w:val="nil"/>
            </w:tcBorders>
            <w:shd w:val="clear" w:color="000000" w:fill="FFFFFF"/>
            <w:noWrap/>
            <w:vAlign w:val="bottom"/>
          </w:tcPr>
          <w:p w14:paraId="2164B125" w14:textId="77777777" w:rsidR="006663B2" w:rsidRPr="0032059E" w:rsidRDefault="006663B2" w:rsidP="008A0BA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26" w14:textId="77777777" w:rsidR="006663B2" w:rsidRPr="0032059E" w:rsidRDefault="006663B2" w:rsidP="008A0BA3">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2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Wave stretching</w:t>
            </w:r>
          </w:p>
        </w:tc>
        <w:tc>
          <w:tcPr>
            <w:tcW w:w="960" w:type="dxa"/>
            <w:tcBorders>
              <w:top w:val="nil"/>
              <w:left w:val="nil"/>
              <w:bottom w:val="nil"/>
              <w:right w:val="nil"/>
            </w:tcBorders>
            <w:shd w:val="clear" w:color="000000" w:fill="FFFFFF"/>
            <w:noWrap/>
            <w:vAlign w:val="bottom"/>
            <w:hideMark/>
          </w:tcPr>
          <w:p w14:paraId="2164B12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A"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6663B2" w:rsidRPr="0032059E" w14:paraId="2164B12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2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Externally generated wave data</w:t>
            </w:r>
          </w:p>
        </w:tc>
        <w:tc>
          <w:tcPr>
            <w:tcW w:w="960" w:type="dxa"/>
            <w:tcBorders>
              <w:top w:val="nil"/>
              <w:left w:val="nil"/>
              <w:bottom w:val="nil"/>
              <w:right w:val="nil"/>
            </w:tcBorders>
            <w:shd w:val="clear" w:color="000000" w:fill="FFFFFF"/>
            <w:noWrap/>
            <w:vAlign w:val="bottom"/>
            <w:hideMark/>
          </w:tcPr>
          <w:p w14:paraId="2164B12D"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2E" w14:textId="30807F4B" w:rsidR="006663B2" w:rsidRPr="00B214CB" w:rsidRDefault="003415E8"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0"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Sea current</w:t>
            </w:r>
          </w:p>
        </w:tc>
        <w:tc>
          <w:tcPr>
            <w:tcW w:w="960" w:type="dxa"/>
            <w:tcBorders>
              <w:top w:val="nil"/>
              <w:left w:val="nil"/>
              <w:bottom w:val="nil"/>
              <w:right w:val="nil"/>
            </w:tcBorders>
            <w:shd w:val="clear" w:color="000000" w:fill="FFFFFF"/>
            <w:noWrap/>
            <w:vAlign w:val="bottom"/>
            <w:hideMark/>
          </w:tcPr>
          <w:p w14:paraId="2164B13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4"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central member</w:t>
            </w:r>
          </w:p>
        </w:tc>
        <w:tc>
          <w:tcPr>
            <w:tcW w:w="960" w:type="dxa"/>
            <w:tcBorders>
              <w:top w:val="nil"/>
              <w:left w:val="nil"/>
              <w:bottom w:val="nil"/>
              <w:right w:val="nil"/>
            </w:tcBorders>
            <w:shd w:val="clear" w:color="000000" w:fill="FFFFFF"/>
            <w:noWrap/>
            <w:vAlign w:val="bottom"/>
            <w:hideMark/>
          </w:tcPr>
          <w:p w14:paraId="2164B135"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3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38"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Strip theory</w:t>
            </w:r>
            <w:r w:rsidRPr="0032059E">
              <w:rPr>
                <w:rFonts w:ascii="Calibri" w:eastAsia="Times New Roman" w:hAnsi="Calibri" w:cs="Times New Roman"/>
              </w:rPr>
              <w:t xml:space="preserve"> for multiple intersecting members</w:t>
            </w:r>
          </w:p>
        </w:tc>
        <w:tc>
          <w:tcPr>
            <w:tcW w:w="960" w:type="dxa"/>
            <w:tcBorders>
              <w:top w:val="nil"/>
              <w:left w:val="nil"/>
              <w:bottom w:val="nil"/>
              <w:right w:val="nil"/>
            </w:tcBorders>
            <w:shd w:val="clear" w:color="000000" w:fill="FFFFFF"/>
            <w:noWrap/>
            <w:vAlign w:val="bottom"/>
            <w:hideMark/>
          </w:tcPr>
          <w:p w14:paraId="2164B13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3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3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3C"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Distributed static buoyancy</w:t>
            </w:r>
          </w:p>
        </w:tc>
        <w:tc>
          <w:tcPr>
            <w:tcW w:w="960" w:type="dxa"/>
            <w:tcBorders>
              <w:top w:val="nil"/>
              <w:left w:val="nil"/>
              <w:bottom w:val="nil"/>
              <w:right w:val="nil"/>
            </w:tcBorders>
            <w:shd w:val="clear" w:color="000000" w:fill="FFFFFF"/>
            <w:noWrap/>
            <w:vAlign w:val="bottom"/>
          </w:tcPr>
          <w:p w14:paraId="2164B13D"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3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3"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40" w14:textId="77777777" w:rsidR="006663B2" w:rsidRPr="0032059E" w:rsidRDefault="006663B2" w:rsidP="00AC1E7D">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Concentrated loads on member ends</w:t>
            </w:r>
          </w:p>
        </w:tc>
        <w:tc>
          <w:tcPr>
            <w:tcW w:w="960" w:type="dxa"/>
            <w:tcBorders>
              <w:top w:val="nil"/>
              <w:left w:val="nil"/>
              <w:bottom w:val="nil"/>
              <w:right w:val="nil"/>
            </w:tcBorders>
            <w:shd w:val="clear" w:color="000000" w:fill="FFFFFF"/>
            <w:noWrap/>
            <w:vAlign w:val="bottom"/>
          </w:tcPr>
          <w:p w14:paraId="2164B141" w14:textId="77777777" w:rsidR="006663B2" w:rsidRPr="001C051D" w:rsidRDefault="006663B2" w:rsidP="0032059E">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4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7"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4"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inclined and tapered members</w:t>
            </w:r>
          </w:p>
        </w:tc>
        <w:tc>
          <w:tcPr>
            <w:tcW w:w="960" w:type="dxa"/>
            <w:tcBorders>
              <w:top w:val="nil"/>
              <w:left w:val="nil"/>
              <w:bottom w:val="nil"/>
              <w:right w:val="nil"/>
            </w:tcBorders>
            <w:shd w:val="clear" w:color="000000" w:fill="FFFFFF"/>
            <w:noWrap/>
            <w:vAlign w:val="bottom"/>
            <w:hideMark/>
          </w:tcPr>
          <w:p w14:paraId="2164B145"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6"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flooded and ballasted members</w:t>
            </w:r>
          </w:p>
        </w:tc>
        <w:tc>
          <w:tcPr>
            <w:tcW w:w="960" w:type="dxa"/>
            <w:tcBorders>
              <w:top w:val="nil"/>
              <w:left w:val="nil"/>
              <w:bottom w:val="nil"/>
              <w:right w:val="nil"/>
            </w:tcBorders>
            <w:shd w:val="clear" w:color="000000" w:fill="FFFFFF"/>
            <w:noWrap/>
            <w:vAlign w:val="bottom"/>
            <w:hideMark/>
          </w:tcPr>
          <w:p w14:paraId="2164B149"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4F"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4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Support for marine growth</w:t>
            </w:r>
          </w:p>
        </w:tc>
        <w:tc>
          <w:tcPr>
            <w:tcW w:w="960" w:type="dxa"/>
            <w:tcBorders>
              <w:top w:val="nil"/>
              <w:left w:val="nil"/>
              <w:bottom w:val="nil"/>
              <w:right w:val="nil"/>
            </w:tcBorders>
            <w:shd w:val="clear" w:color="000000" w:fill="FFFFFF"/>
            <w:noWrap/>
            <w:vAlign w:val="bottom"/>
            <w:hideMark/>
          </w:tcPr>
          <w:p w14:paraId="2164B14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4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3"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0" w14:textId="77777777" w:rsidR="006663B2" w:rsidRPr="0032059E" w:rsidRDefault="006663B2" w:rsidP="00C020FB">
            <w:pPr>
              <w:spacing w:after="0" w:line="240" w:lineRule="auto"/>
              <w:rPr>
                <w:rFonts w:ascii="Calibri" w:eastAsia="Times New Roman" w:hAnsi="Calibri" w:cs="Times New Roman"/>
              </w:rPr>
            </w:pPr>
            <w:r w:rsidRPr="0032059E">
              <w:rPr>
                <w:rFonts w:ascii="Calibri" w:eastAsia="Times New Roman" w:hAnsi="Calibri" w:cs="Times New Roman"/>
              </w:rPr>
              <w:t>•  First-order potential flow (</w:t>
            </w:r>
            <w:r>
              <w:rPr>
                <w:rFonts w:ascii="Calibri" w:eastAsia="Times New Roman" w:hAnsi="Calibri" w:cs="Times New Roman"/>
              </w:rPr>
              <w:t>via</w:t>
            </w:r>
            <w:r w:rsidRPr="0032059E">
              <w:rPr>
                <w:rFonts w:ascii="Calibri" w:eastAsia="Times New Roman" w:hAnsi="Calibri" w:cs="Times New Roman"/>
              </w:rPr>
              <w:t xml:space="preserve"> WAMIT)</w:t>
            </w:r>
          </w:p>
        </w:tc>
        <w:tc>
          <w:tcPr>
            <w:tcW w:w="960" w:type="dxa"/>
            <w:tcBorders>
              <w:top w:val="nil"/>
              <w:left w:val="nil"/>
              <w:bottom w:val="nil"/>
              <w:right w:val="nil"/>
            </w:tcBorders>
            <w:shd w:val="clear" w:color="000000" w:fill="FFFFFF"/>
            <w:noWrap/>
            <w:vAlign w:val="bottom"/>
            <w:hideMark/>
          </w:tcPr>
          <w:p w14:paraId="2164B151"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7" w14:textId="77777777" w:rsidTr="009E13A6">
        <w:trPr>
          <w:trHeight w:val="300"/>
        </w:trPr>
        <w:tc>
          <w:tcPr>
            <w:tcW w:w="7060" w:type="dxa"/>
            <w:tcBorders>
              <w:top w:val="nil"/>
              <w:left w:val="single" w:sz="8" w:space="0" w:color="auto"/>
              <w:bottom w:val="nil"/>
              <w:right w:val="nil"/>
            </w:tcBorders>
            <w:shd w:val="clear" w:color="000000" w:fill="BFBFBF"/>
            <w:noWrap/>
            <w:vAlign w:val="bottom"/>
            <w:hideMark/>
          </w:tcPr>
          <w:p w14:paraId="2164B154" w14:textId="77777777" w:rsidR="006663B2" w:rsidRPr="0032059E" w:rsidRDefault="006663B2" w:rsidP="00980C9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Second</w:t>
            </w:r>
            <w:r w:rsidRPr="0032059E">
              <w:rPr>
                <w:rFonts w:ascii="Calibri" w:eastAsia="Times New Roman" w:hAnsi="Calibri" w:cs="Times New Roman"/>
              </w:rPr>
              <w:t xml:space="preserve">-order </w:t>
            </w:r>
            <w:r>
              <w:rPr>
                <w:rFonts w:ascii="Calibri" w:eastAsia="Times New Roman" w:hAnsi="Calibri" w:cs="Times New Roman"/>
              </w:rPr>
              <w:t>diff.- and sum-frequency potential-flow terms (via WAMIT)</w:t>
            </w:r>
          </w:p>
        </w:tc>
        <w:tc>
          <w:tcPr>
            <w:tcW w:w="960" w:type="dxa"/>
            <w:tcBorders>
              <w:top w:val="nil"/>
              <w:left w:val="nil"/>
              <w:bottom w:val="nil"/>
              <w:right w:val="nil"/>
            </w:tcBorders>
            <w:shd w:val="clear" w:color="000000" w:fill="FFFFFF"/>
            <w:noWrap/>
            <w:vAlign w:val="bottom"/>
            <w:hideMark/>
          </w:tcPr>
          <w:p w14:paraId="2164B155" w14:textId="77777777" w:rsidR="006663B2" w:rsidRPr="0032059E" w:rsidRDefault="006663B2" w:rsidP="009E13A6">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56" w14:textId="77777777" w:rsidR="006663B2" w:rsidRPr="0032059E" w:rsidRDefault="006663B2" w:rsidP="009E13A6">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B"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58"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time-domain convolution</w:t>
            </w:r>
          </w:p>
        </w:tc>
        <w:tc>
          <w:tcPr>
            <w:tcW w:w="960" w:type="dxa"/>
            <w:tcBorders>
              <w:top w:val="nil"/>
              <w:left w:val="nil"/>
              <w:bottom w:val="nil"/>
              <w:right w:val="nil"/>
            </w:tcBorders>
            <w:shd w:val="clear" w:color="000000" w:fill="FFFFFF"/>
            <w:noWrap/>
            <w:vAlign w:val="bottom"/>
            <w:hideMark/>
          </w:tcPr>
          <w:p w14:paraId="2164B159"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5A"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5F"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2164B15C" w14:textId="77777777" w:rsidR="006663B2" w:rsidRPr="0032059E" w:rsidRDefault="006663B2" w:rsidP="0032059E">
            <w:pPr>
              <w:spacing w:after="0" w:line="240" w:lineRule="auto"/>
              <w:rPr>
                <w:rFonts w:ascii="Calibri" w:eastAsia="Times New Roman" w:hAnsi="Calibri" w:cs="Times New Roman"/>
              </w:rPr>
            </w:pPr>
            <w:r w:rsidRPr="0032059E">
              <w:rPr>
                <w:rFonts w:ascii="Calibri" w:eastAsia="Times New Roman" w:hAnsi="Calibri" w:cs="Times New Roman"/>
              </w:rPr>
              <w:t>•  Radiation "memory effect" captured through linear state-space form</w:t>
            </w:r>
          </w:p>
        </w:tc>
        <w:tc>
          <w:tcPr>
            <w:tcW w:w="960" w:type="dxa"/>
            <w:tcBorders>
              <w:top w:val="nil"/>
              <w:left w:val="nil"/>
              <w:bottom w:val="nil"/>
              <w:right w:val="nil"/>
            </w:tcBorders>
            <w:shd w:val="clear" w:color="000000" w:fill="FFFFFF"/>
            <w:noWrap/>
            <w:vAlign w:val="bottom"/>
          </w:tcPr>
          <w:p w14:paraId="2164B15D"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5E"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5602EF" w:rsidRPr="0032059E" w14:paraId="07C021F4"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5991BE7" w14:textId="7C3EFB76" w:rsidR="005602EF" w:rsidRPr="0032059E" w:rsidRDefault="005602EF" w:rsidP="00D2269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bookmarkStart w:id="6" w:name="_Ref431939405"/>
            <w:r>
              <w:rPr>
                <w:rStyle w:val="FootnoteReference"/>
                <w:rFonts w:ascii="Calibri" w:eastAsia="Times New Roman" w:hAnsi="Calibri" w:cs="Times New Roman"/>
              </w:rPr>
              <w:footnoteReference w:id="1"/>
            </w:r>
            <w:bookmarkEnd w:id="6"/>
          </w:p>
        </w:tc>
        <w:tc>
          <w:tcPr>
            <w:tcW w:w="960" w:type="dxa"/>
            <w:tcBorders>
              <w:top w:val="nil"/>
              <w:left w:val="nil"/>
              <w:bottom w:val="nil"/>
              <w:right w:val="nil"/>
            </w:tcBorders>
            <w:shd w:val="clear" w:color="000000" w:fill="FFFFFF"/>
            <w:noWrap/>
            <w:vAlign w:val="bottom"/>
            <w:hideMark/>
          </w:tcPr>
          <w:p w14:paraId="3DD053F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C313B62" w14:textId="77777777" w:rsidR="005602EF" w:rsidRPr="0032059E" w:rsidRDefault="005602EF"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6663B2" w:rsidRPr="0032059E" w14:paraId="2164B163" w14:textId="77777777" w:rsidTr="00F94BAE">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2164B160" w14:textId="77777777" w:rsidR="006663B2" w:rsidRPr="0032059E" w:rsidRDefault="006663B2" w:rsidP="004A0A8F">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Quasi-steady and dynamic surface-ice loading</w:t>
            </w:r>
          </w:p>
        </w:tc>
        <w:tc>
          <w:tcPr>
            <w:tcW w:w="960" w:type="dxa"/>
            <w:tcBorders>
              <w:top w:val="nil"/>
              <w:left w:val="nil"/>
              <w:bottom w:val="single" w:sz="8" w:space="0" w:color="auto"/>
              <w:right w:val="nil"/>
            </w:tcBorders>
            <w:shd w:val="clear" w:color="000000" w:fill="FFFFFF"/>
            <w:noWrap/>
            <w:vAlign w:val="bottom"/>
          </w:tcPr>
          <w:p w14:paraId="2164B161" w14:textId="77777777" w:rsidR="006663B2" w:rsidRPr="0032059E" w:rsidRDefault="006663B2"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single" w:sz="8" w:space="0" w:color="auto"/>
              <w:right w:val="single" w:sz="8" w:space="0" w:color="auto"/>
            </w:tcBorders>
            <w:shd w:val="clear" w:color="000000" w:fill="FFFFFF"/>
            <w:noWrap/>
            <w:vAlign w:val="bottom"/>
          </w:tcPr>
          <w:p w14:paraId="2164B162" w14:textId="77777777" w:rsidR="006663B2" w:rsidRPr="0032059E" w:rsidRDefault="006663B2"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bl>
    <w:p w14:paraId="2164B164"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32059E" w14:paraId="2164B168" w14:textId="77777777" w:rsidTr="0032059E">
        <w:trPr>
          <w:trHeight w:val="315"/>
        </w:trPr>
        <w:tc>
          <w:tcPr>
            <w:tcW w:w="7060" w:type="dxa"/>
            <w:tcBorders>
              <w:top w:val="nil"/>
              <w:left w:val="nil"/>
              <w:bottom w:val="nil"/>
              <w:right w:val="nil"/>
            </w:tcBorders>
            <w:shd w:val="clear" w:color="000000" w:fill="FFFFFF"/>
            <w:noWrap/>
            <w:vAlign w:val="bottom"/>
            <w:hideMark/>
          </w:tcPr>
          <w:p w14:paraId="2164B165"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lastRenderedPageBreak/>
              <w:t>Control and Electrical System (Servo) Dynamics (ServoDyn)</w:t>
            </w:r>
          </w:p>
        </w:tc>
        <w:tc>
          <w:tcPr>
            <w:tcW w:w="960" w:type="dxa"/>
            <w:tcBorders>
              <w:top w:val="nil"/>
              <w:left w:val="nil"/>
              <w:bottom w:val="nil"/>
              <w:right w:val="nil"/>
            </w:tcBorders>
            <w:shd w:val="clear" w:color="000000" w:fill="FFFFFF"/>
            <w:noWrap/>
            <w:vAlign w:val="bottom"/>
            <w:hideMark/>
          </w:tcPr>
          <w:p w14:paraId="2164B166"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67" w14:textId="77777777" w:rsidR="004A0A8F" w:rsidRPr="0032059E" w:rsidRDefault="004A0A8F" w:rsidP="0032059E">
            <w:pPr>
              <w:spacing w:after="0" w:line="240" w:lineRule="auto"/>
              <w:jc w:val="center"/>
              <w:rPr>
                <w:rFonts w:ascii="Calibri" w:eastAsia="Times New Roman" w:hAnsi="Calibri" w:cs="Times New Roman"/>
                <w:color w:val="000000"/>
              </w:rPr>
            </w:pPr>
            <w:r w:rsidRPr="0032059E">
              <w:rPr>
                <w:rFonts w:ascii="Calibri" w:eastAsia="Times New Roman" w:hAnsi="Calibri" w:cs="Times New Roman"/>
                <w:color w:val="000000"/>
              </w:rPr>
              <w:t> </w:t>
            </w:r>
          </w:p>
        </w:tc>
      </w:tr>
      <w:tr w:rsidR="004A0A8F" w:rsidRPr="0032059E" w14:paraId="2164B16C" w14:textId="77777777" w:rsidTr="0032059E">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69" w14:textId="77777777" w:rsidR="004A0A8F" w:rsidRPr="0032059E" w:rsidRDefault="004A0A8F" w:rsidP="0032059E">
            <w:pPr>
              <w:spacing w:after="0" w:line="240" w:lineRule="auto"/>
              <w:rPr>
                <w:rFonts w:ascii="Calibri" w:eastAsia="Times New Roman" w:hAnsi="Calibri" w:cs="Times New Roman"/>
                <w:b/>
                <w:bCs/>
                <w:color w:val="000000"/>
              </w:rPr>
            </w:pPr>
            <w:r w:rsidRPr="0032059E">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6A" w14:textId="77777777" w:rsidR="004A0A8F" w:rsidRPr="0032059E" w:rsidRDefault="004A0A8F" w:rsidP="0032059E">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6B" w14:textId="2F2EA4AD" w:rsidR="004A0A8F" w:rsidRPr="0032059E" w:rsidRDefault="004A0A8F" w:rsidP="006729B2">
            <w:pPr>
              <w:spacing w:after="0" w:line="240" w:lineRule="auto"/>
              <w:jc w:val="center"/>
              <w:rPr>
                <w:rFonts w:ascii="Calibri" w:eastAsia="Times New Roman" w:hAnsi="Calibri" w:cs="Times New Roman"/>
                <w:b/>
                <w:bCs/>
                <w:color w:val="000000"/>
              </w:rPr>
            </w:pPr>
            <w:r w:rsidRPr="0032059E">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32059E" w14:paraId="2164B17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6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Blade-pitch control</w:t>
            </w:r>
          </w:p>
        </w:tc>
        <w:tc>
          <w:tcPr>
            <w:tcW w:w="960" w:type="dxa"/>
            <w:tcBorders>
              <w:top w:val="nil"/>
              <w:left w:val="nil"/>
              <w:bottom w:val="nil"/>
              <w:right w:val="nil"/>
            </w:tcBorders>
            <w:shd w:val="clear" w:color="000000" w:fill="FFFFFF"/>
            <w:noWrap/>
            <w:vAlign w:val="bottom"/>
            <w:hideMark/>
          </w:tcPr>
          <w:p w14:paraId="2164B16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6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pitch maneuvers</w:t>
            </w:r>
          </w:p>
        </w:tc>
        <w:tc>
          <w:tcPr>
            <w:tcW w:w="960" w:type="dxa"/>
            <w:tcBorders>
              <w:top w:val="nil"/>
              <w:left w:val="nil"/>
              <w:bottom w:val="nil"/>
              <w:right w:val="nil"/>
            </w:tcBorders>
            <w:shd w:val="clear" w:color="000000" w:fill="FFFFFF"/>
            <w:noWrap/>
            <w:vAlign w:val="bottom"/>
            <w:hideMark/>
          </w:tcPr>
          <w:p w14:paraId="2164B17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Generator models</w:t>
            </w:r>
          </w:p>
        </w:tc>
        <w:tc>
          <w:tcPr>
            <w:tcW w:w="960" w:type="dxa"/>
            <w:tcBorders>
              <w:top w:val="nil"/>
              <w:left w:val="nil"/>
              <w:bottom w:val="nil"/>
              <w:right w:val="nil"/>
            </w:tcBorders>
            <w:shd w:val="clear" w:color="000000" w:fill="FFFFFF"/>
            <w:noWrap/>
            <w:vAlign w:val="bottom"/>
            <w:hideMark/>
          </w:tcPr>
          <w:p w14:paraId="2164B17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7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Torque control</w:t>
            </w:r>
          </w:p>
        </w:tc>
        <w:tc>
          <w:tcPr>
            <w:tcW w:w="960" w:type="dxa"/>
            <w:tcBorders>
              <w:top w:val="nil"/>
              <w:left w:val="nil"/>
              <w:bottom w:val="nil"/>
              <w:right w:val="nil"/>
            </w:tcBorders>
            <w:shd w:val="clear" w:color="000000" w:fill="FFFFFF"/>
            <w:noWrap/>
            <w:vAlign w:val="bottom"/>
            <w:hideMark/>
          </w:tcPr>
          <w:p w14:paraId="2164B17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B"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7D"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High-speed shaft brake</w:t>
            </w:r>
          </w:p>
        </w:tc>
        <w:tc>
          <w:tcPr>
            <w:tcW w:w="960" w:type="dxa"/>
            <w:tcBorders>
              <w:top w:val="nil"/>
              <w:left w:val="nil"/>
              <w:bottom w:val="nil"/>
              <w:right w:val="nil"/>
            </w:tcBorders>
            <w:shd w:val="clear" w:color="000000" w:fill="FFFFFF"/>
            <w:noWrap/>
            <w:vAlign w:val="bottom"/>
            <w:hideMark/>
          </w:tcPr>
          <w:p w14:paraId="2164B17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7F" w14:textId="35AD4CE6" w:rsidR="004A0A8F" w:rsidRPr="0032059E" w:rsidRDefault="001A5D50"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Nacelle-yaw control</w:t>
            </w:r>
          </w:p>
        </w:tc>
        <w:tc>
          <w:tcPr>
            <w:tcW w:w="960" w:type="dxa"/>
            <w:tcBorders>
              <w:top w:val="nil"/>
              <w:left w:val="nil"/>
              <w:bottom w:val="nil"/>
              <w:right w:val="nil"/>
            </w:tcBorders>
            <w:shd w:val="clear" w:color="000000" w:fill="FFFFFF"/>
            <w:noWrap/>
            <w:vAlign w:val="bottom"/>
            <w:hideMark/>
          </w:tcPr>
          <w:p w14:paraId="2164B18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3"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8"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Override yaw maneuvers</w:t>
            </w:r>
          </w:p>
        </w:tc>
        <w:tc>
          <w:tcPr>
            <w:tcW w:w="960" w:type="dxa"/>
            <w:tcBorders>
              <w:top w:val="nil"/>
              <w:left w:val="nil"/>
              <w:bottom w:val="nil"/>
              <w:right w:val="nil"/>
            </w:tcBorders>
            <w:shd w:val="clear" w:color="000000" w:fill="FFFFFF"/>
            <w:noWrap/>
            <w:vAlign w:val="bottom"/>
            <w:hideMark/>
          </w:tcPr>
          <w:p w14:paraId="2164B18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7"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8C"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9"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Blade-tip brakes</w:t>
            </w:r>
          </w:p>
        </w:tc>
        <w:tc>
          <w:tcPr>
            <w:tcW w:w="960" w:type="dxa"/>
            <w:tcBorders>
              <w:top w:val="nil"/>
              <w:left w:val="nil"/>
              <w:bottom w:val="nil"/>
              <w:right w:val="nil"/>
            </w:tcBorders>
            <w:shd w:val="clear" w:color="000000" w:fill="FFFFFF"/>
            <w:noWrap/>
            <w:vAlign w:val="bottom"/>
            <w:hideMark/>
          </w:tcPr>
          <w:p w14:paraId="2164B18A"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B"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F6EDE" w:rsidRPr="0032059E" w14:paraId="12A9BA60"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62E7A108" w14:textId="72447A30" w:rsidR="004F6EDE" w:rsidRPr="0032059E" w:rsidRDefault="004F6EDE" w:rsidP="004F6EDE">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Nacelle-based tuned-mass dampers</w:t>
            </w:r>
          </w:p>
        </w:tc>
        <w:tc>
          <w:tcPr>
            <w:tcW w:w="960" w:type="dxa"/>
            <w:tcBorders>
              <w:top w:val="nil"/>
              <w:left w:val="nil"/>
              <w:bottom w:val="nil"/>
              <w:right w:val="nil"/>
            </w:tcBorders>
            <w:shd w:val="clear" w:color="000000" w:fill="FFFFFF"/>
            <w:noWrap/>
            <w:vAlign w:val="bottom"/>
          </w:tcPr>
          <w:p w14:paraId="6B1993B5" w14:textId="77777777" w:rsidR="004F6EDE" w:rsidRPr="0032059E" w:rsidRDefault="004F6EDE"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4F4484DC" w14:textId="3904E574" w:rsidR="004F6EDE" w:rsidRPr="0032059E" w:rsidRDefault="004F6EDE"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9B2394" w:rsidRPr="0032059E" w14:paraId="09B40671" w14:textId="77777777" w:rsidTr="0032059E">
        <w:trPr>
          <w:trHeight w:val="300"/>
        </w:trPr>
        <w:tc>
          <w:tcPr>
            <w:tcW w:w="7060" w:type="dxa"/>
            <w:tcBorders>
              <w:top w:val="nil"/>
              <w:left w:val="single" w:sz="8" w:space="0" w:color="auto"/>
              <w:bottom w:val="nil"/>
              <w:right w:val="nil"/>
            </w:tcBorders>
            <w:shd w:val="clear" w:color="000000" w:fill="BFBFBF"/>
            <w:noWrap/>
            <w:vAlign w:val="bottom"/>
          </w:tcPr>
          <w:p w14:paraId="53E4E09E" w14:textId="1707864F" w:rsidR="009B2394" w:rsidRPr="0032059E" w:rsidRDefault="009B2394" w:rsidP="009B2394">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Tower-based tuned-mass dampers</w:t>
            </w:r>
          </w:p>
        </w:tc>
        <w:tc>
          <w:tcPr>
            <w:tcW w:w="960" w:type="dxa"/>
            <w:tcBorders>
              <w:top w:val="nil"/>
              <w:left w:val="nil"/>
              <w:bottom w:val="nil"/>
              <w:right w:val="nil"/>
            </w:tcBorders>
            <w:shd w:val="clear" w:color="000000" w:fill="FFFFFF"/>
            <w:noWrap/>
            <w:vAlign w:val="bottom"/>
          </w:tcPr>
          <w:p w14:paraId="0E89FEC5" w14:textId="77777777" w:rsidR="009B2394" w:rsidRPr="0032059E" w:rsidRDefault="009B2394" w:rsidP="0032059E">
            <w:pPr>
              <w:spacing w:after="0" w:line="240" w:lineRule="auto"/>
              <w:jc w:val="center"/>
              <w:rPr>
                <w:rFonts w:ascii="Wingdings" w:eastAsia="Times New Roman" w:hAnsi="Wingdings" w:cs="Times New Roman"/>
              </w:rPr>
            </w:pPr>
          </w:p>
        </w:tc>
        <w:tc>
          <w:tcPr>
            <w:tcW w:w="960" w:type="dxa"/>
            <w:tcBorders>
              <w:top w:val="nil"/>
              <w:left w:val="nil"/>
              <w:bottom w:val="nil"/>
              <w:right w:val="single" w:sz="8" w:space="0" w:color="auto"/>
            </w:tcBorders>
            <w:shd w:val="clear" w:color="000000" w:fill="FFFFFF"/>
            <w:noWrap/>
            <w:vAlign w:val="bottom"/>
          </w:tcPr>
          <w:p w14:paraId="5EFF7839" w14:textId="354D33CA" w:rsidR="009B2394" w:rsidRPr="0032059E" w:rsidRDefault="009B2394"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0"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8D" w14:textId="6FFA9FBD" w:rsidR="004A0A8F" w:rsidRPr="0032059E" w:rsidRDefault="004A0A8F" w:rsidP="00220BBA">
            <w:pPr>
              <w:spacing w:after="0" w:line="240" w:lineRule="auto"/>
              <w:rPr>
                <w:rFonts w:ascii="Calibri" w:eastAsia="Times New Roman" w:hAnsi="Calibri" w:cs="Times New Roman"/>
              </w:rPr>
            </w:pPr>
            <w:r w:rsidRPr="0032059E">
              <w:rPr>
                <w:rFonts w:ascii="Calibri" w:eastAsia="Times New Roman" w:hAnsi="Calibri" w:cs="Times New Roman"/>
              </w:rPr>
              <w:t>•  Bladed DLL interface</w:t>
            </w:r>
            <w:r w:rsidR="00576D9C" w:rsidRPr="00576D9C">
              <w:rPr>
                <w:rStyle w:val="FootnoteReference"/>
                <w:rFonts w:ascii="Calibri" w:eastAsia="Times New Roman" w:hAnsi="Calibri" w:cs="Times New Roman"/>
              </w:rPr>
              <w:fldChar w:fldCharType="begin"/>
            </w:r>
            <w:r w:rsidR="00576D9C" w:rsidRPr="00576D9C">
              <w:rPr>
                <w:rFonts w:ascii="Calibri" w:eastAsia="Times New Roman" w:hAnsi="Calibri" w:cs="Times New Roman"/>
                <w:vertAlign w:val="superscript"/>
              </w:rPr>
              <w:instrText xml:space="preserve"> NOTEREF _Ref431939405 \h </w:instrText>
            </w:r>
            <w:r w:rsidR="00576D9C" w:rsidRPr="00576D9C">
              <w:rPr>
                <w:rStyle w:val="FootnoteReference"/>
                <w:rFonts w:ascii="Calibri" w:eastAsia="Times New Roman" w:hAnsi="Calibri" w:cs="Times New Roman"/>
              </w:rPr>
              <w:instrText xml:space="preserve"> \* MERGEFORMAT </w:instrText>
            </w:r>
            <w:r w:rsidR="00576D9C" w:rsidRPr="00576D9C">
              <w:rPr>
                <w:rStyle w:val="FootnoteReference"/>
                <w:rFonts w:ascii="Calibri" w:eastAsia="Times New Roman" w:hAnsi="Calibri" w:cs="Times New Roman"/>
              </w:rPr>
            </w:r>
            <w:r w:rsidR="00576D9C" w:rsidRPr="00576D9C">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576D9C" w:rsidRPr="00576D9C">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2164B18E"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8F"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4" w14:textId="77777777" w:rsidTr="0032059E">
        <w:trPr>
          <w:trHeight w:val="300"/>
        </w:trPr>
        <w:tc>
          <w:tcPr>
            <w:tcW w:w="7060" w:type="dxa"/>
            <w:tcBorders>
              <w:top w:val="nil"/>
              <w:left w:val="single" w:sz="8" w:space="0" w:color="auto"/>
              <w:bottom w:val="nil"/>
              <w:right w:val="nil"/>
            </w:tcBorders>
            <w:shd w:val="clear" w:color="000000" w:fill="BFBFBF"/>
            <w:noWrap/>
            <w:vAlign w:val="bottom"/>
            <w:hideMark/>
          </w:tcPr>
          <w:p w14:paraId="2164B191"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Simulink interface</w:t>
            </w:r>
          </w:p>
        </w:tc>
        <w:tc>
          <w:tcPr>
            <w:tcW w:w="960" w:type="dxa"/>
            <w:tcBorders>
              <w:top w:val="nil"/>
              <w:left w:val="nil"/>
              <w:bottom w:val="nil"/>
              <w:right w:val="nil"/>
            </w:tcBorders>
            <w:shd w:val="clear" w:color="000000" w:fill="FFFFFF"/>
            <w:noWrap/>
            <w:vAlign w:val="bottom"/>
            <w:hideMark/>
          </w:tcPr>
          <w:p w14:paraId="2164B192"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93" w14:textId="546BD617" w:rsidR="004A0A8F" w:rsidRPr="0032059E" w:rsidRDefault="001A5D50"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32059E" w14:paraId="2164B198" w14:textId="77777777" w:rsidTr="0032059E">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95" w14:textId="77777777" w:rsidR="004A0A8F" w:rsidRPr="0032059E" w:rsidRDefault="004A0A8F" w:rsidP="0032059E">
            <w:pPr>
              <w:spacing w:after="0" w:line="240" w:lineRule="auto"/>
              <w:rPr>
                <w:rFonts w:ascii="Calibri" w:eastAsia="Times New Roman" w:hAnsi="Calibri" w:cs="Times New Roman"/>
              </w:rPr>
            </w:pPr>
            <w:r w:rsidRPr="0032059E">
              <w:rPr>
                <w:rFonts w:ascii="Calibri" w:eastAsia="Times New Roman" w:hAnsi="Calibri" w:cs="Times New Roman"/>
              </w:rPr>
              <w:t>•  LabVIEW interface</w:t>
            </w:r>
          </w:p>
        </w:tc>
        <w:tc>
          <w:tcPr>
            <w:tcW w:w="960" w:type="dxa"/>
            <w:tcBorders>
              <w:top w:val="nil"/>
              <w:left w:val="nil"/>
              <w:bottom w:val="single" w:sz="8" w:space="0" w:color="auto"/>
              <w:right w:val="nil"/>
            </w:tcBorders>
            <w:shd w:val="clear" w:color="000000" w:fill="FFFFFF"/>
            <w:noWrap/>
            <w:vAlign w:val="bottom"/>
            <w:hideMark/>
          </w:tcPr>
          <w:p w14:paraId="2164B196" w14:textId="77777777" w:rsidR="004A0A8F" w:rsidRPr="0032059E" w:rsidRDefault="004A0A8F" w:rsidP="003205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97" w14:textId="77777777" w:rsidR="004A0A8F" w:rsidRPr="0032059E" w:rsidRDefault="004A0A8F" w:rsidP="0032059E">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725E3F" w:rsidRPr="001C051D" w14:paraId="2164B19D" w14:textId="77777777" w:rsidTr="00C86181">
        <w:trPr>
          <w:trHeight w:val="315"/>
        </w:trPr>
        <w:tc>
          <w:tcPr>
            <w:tcW w:w="8980" w:type="dxa"/>
            <w:gridSpan w:val="3"/>
            <w:tcBorders>
              <w:top w:val="nil"/>
              <w:left w:val="nil"/>
              <w:bottom w:val="nil"/>
              <w:right w:val="nil"/>
            </w:tcBorders>
            <w:shd w:val="clear" w:color="000000" w:fill="FFFFFF"/>
            <w:noWrap/>
            <w:vAlign w:val="bottom"/>
            <w:hideMark/>
          </w:tcPr>
          <w:p w14:paraId="7482D6B8" w14:textId="77777777" w:rsidR="00725E3F" w:rsidRDefault="00725E3F" w:rsidP="004A0A8F">
            <w:pPr>
              <w:spacing w:after="0" w:line="240" w:lineRule="auto"/>
              <w:rPr>
                <w:rFonts w:ascii="Calibri" w:eastAsia="Times New Roman" w:hAnsi="Calibri" w:cs="Times New Roman"/>
                <w:b/>
                <w:bCs/>
                <w:color w:val="000000"/>
              </w:rPr>
            </w:pPr>
          </w:p>
          <w:p w14:paraId="2164B19C" w14:textId="00CC77BE" w:rsidR="00725E3F" w:rsidRPr="001C051D" w:rsidRDefault="00725E3F" w:rsidP="005602EF">
            <w:pPr>
              <w:spacing w:after="0" w:line="240" w:lineRule="auto"/>
              <w:rPr>
                <w:rFonts w:ascii="Calibri" w:eastAsia="Times New Roman" w:hAnsi="Calibri" w:cs="Times New Roman"/>
                <w:color w:val="000000"/>
              </w:rPr>
            </w:pPr>
            <w:r w:rsidRPr="001C051D">
              <w:rPr>
                <w:rFonts w:ascii="Calibri" w:eastAsia="Times New Roman" w:hAnsi="Calibri" w:cs="Times New Roman"/>
                <w:b/>
                <w:bCs/>
                <w:color w:val="000000"/>
              </w:rPr>
              <w:t xml:space="preserve">Structural Dynamics (ElastoDyn, </w:t>
            </w:r>
            <w:r w:rsidR="00983177">
              <w:rPr>
                <w:rFonts w:ascii="Calibri" w:eastAsia="Times New Roman" w:hAnsi="Calibri" w:cs="Times New Roman"/>
                <w:b/>
                <w:bCs/>
                <w:color w:val="000000"/>
              </w:rPr>
              <w:t xml:space="preserve">BeamDyn, </w:t>
            </w:r>
            <w:r w:rsidRPr="001C051D">
              <w:rPr>
                <w:rFonts w:ascii="Calibri" w:eastAsia="Times New Roman" w:hAnsi="Calibri" w:cs="Times New Roman"/>
                <w:b/>
                <w:bCs/>
                <w:color w:val="000000"/>
              </w:rPr>
              <w:t>SubDyn, MAP</w:t>
            </w:r>
            <w:r>
              <w:rPr>
                <w:rFonts w:ascii="Calibri" w:eastAsia="Times New Roman" w:hAnsi="Calibri" w:cs="Times New Roman"/>
                <w:b/>
                <w:bCs/>
                <w:color w:val="000000"/>
              </w:rPr>
              <w:t>++, MoorDyn, FEAMooring</w:t>
            </w:r>
            <w:r w:rsidR="005602EF">
              <w:rPr>
                <w:rFonts w:ascii="Calibri" w:eastAsia="Times New Roman" w:hAnsi="Calibri" w:cs="Times New Roman"/>
                <w:b/>
                <w:bCs/>
                <w:color w:val="000000"/>
              </w:rPr>
              <w:t xml:space="preserve">, and </w:t>
            </w:r>
            <w:r w:rsidR="00DA52C8" w:rsidRPr="000C565A">
              <w:rPr>
                <w:b/>
              </w:rPr>
              <w:t>OrcaFlexInterface</w:t>
            </w:r>
            <w:r w:rsidRPr="001C051D">
              <w:rPr>
                <w:rFonts w:ascii="Calibri" w:eastAsia="Times New Roman" w:hAnsi="Calibri" w:cs="Times New Roman"/>
                <w:b/>
                <w:bCs/>
                <w:color w:val="000000"/>
              </w:rPr>
              <w:t>)</w:t>
            </w:r>
          </w:p>
        </w:tc>
      </w:tr>
      <w:tr w:rsidR="004A0A8F" w:rsidRPr="001C051D" w14:paraId="2164B1A1"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9E"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9F"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A0" w14:textId="2B703B25"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6729B2">
              <w:rPr>
                <w:rFonts w:ascii="Calibri" w:eastAsia="Times New Roman" w:hAnsi="Calibri" w:cs="Times New Roman"/>
                <w:b/>
                <w:bCs/>
                <w:color w:val="000000"/>
              </w:rPr>
              <w:t>15</w:t>
            </w:r>
          </w:p>
        </w:tc>
      </w:tr>
      <w:tr w:rsidR="004A0A8F" w:rsidRPr="001C051D" w14:paraId="2164B1A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xml:space="preserve">•  Blade-bending </w:t>
            </w:r>
            <w:r w:rsidR="008F1D42">
              <w:rPr>
                <w:rFonts w:ascii="Calibri" w:eastAsia="Times New Roman" w:hAnsi="Calibri" w:cs="Times New Roman"/>
              </w:rPr>
              <w:t>degrees-of-freedom (</w:t>
            </w:r>
            <w:r w:rsidRPr="001C051D">
              <w:rPr>
                <w:rFonts w:ascii="Calibri" w:eastAsia="Times New Roman" w:hAnsi="Calibri" w:cs="Times New Roman"/>
              </w:rPr>
              <w:t>DOFs</w:t>
            </w:r>
            <w:r w:rsidR="008F1D42">
              <w:rPr>
                <w:rFonts w:ascii="Calibri" w:eastAsia="Times New Roman" w:hAnsi="Calibri" w:cs="Times New Roman"/>
              </w:rPr>
              <w:t>)</w:t>
            </w:r>
          </w:p>
        </w:tc>
        <w:tc>
          <w:tcPr>
            <w:tcW w:w="960" w:type="dxa"/>
            <w:tcBorders>
              <w:top w:val="nil"/>
              <w:left w:val="nil"/>
              <w:bottom w:val="nil"/>
              <w:right w:val="nil"/>
            </w:tcBorders>
            <w:shd w:val="clear" w:color="000000" w:fill="FFFFFF"/>
            <w:noWrap/>
            <w:vAlign w:val="bottom"/>
            <w:hideMark/>
          </w:tcPr>
          <w:p w14:paraId="2164B1A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78CAD39F"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1981CF2D" w14:textId="5BDB5106"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Blade-</w:t>
            </w:r>
            <w:r>
              <w:rPr>
                <w:rFonts w:ascii="Calibri" w:eastAsia="Times New Roman" w:hAnsi="Calibri" w:cs="Times New Roman"/>
              </w:rPr>
              <w:t>shear, -extensional, and -torsion DOFs</w:t>
            </w:r>
          </w:p>
        </w:tc>
        <w:tc>
          <w:tcPr>
            <w:tcW w:w="960" w:type="dxa"/>
            <w:tcBorders>
              <w:top w:val="nil"/>
              <w:left w:val="nil"/>
              <w:bottom w:val="nil"/>
              <w:right w:val="nil"/>
            </w:tcBorders>
            <w:shd w:val="clear" w:color="000000" w:fill="FFFFFF"/>
            <w:noWrap/>
            <w:vAlign w:val="bottom"/>
            <w:hideMark/>
          </w:tcPr>
          <w:p w14:paraId="23F5ACFE" w14:textId="1BA782B9"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2FA563B"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65EDF" w:rsidRPr="001C051D" w14:paraId="440CC438" w14:textId="77777777" w:rsidTr="00433203">
        <w:trPr>
          <w:trHeight w:val="300"/>
        </w:trPr>
        <w:tc>
          <w:tcPr>
            <w:tcW w:w="7060" w:type="dxa"/>
            <w:tcBorders>
              <w:top w:val="nil"/>
              <w:left w:val="single" w:sz="8" w:space="0" w:color="auto"/>
              <w:bottom w:val="nil"/>
              <w:right w:val="nil"/>
            </w:tcBorders>
            <w:shd w:val="clear" w:color="000000" w:fill="BFBFBF"/>
            <w:noWrap/>
            <w:vAlign w:val="bottom"/>
            <w:hideMark/>
          </w:tcPr>
          <w:p w14:paraId="2B1DD580" w14:textId="71D398C0" w:rsidR="00465EDF" w:rsidRPr="001C051D" w:rsidRDefault="00465EDF" w:rsidP="00465ED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Support for non</w:t>
            </w:r>
            <w:r w:rsidR="00A47957">
              <w:rPr>
                <w:rFonts w:ascii="Calibri" w:eastAsia="Times New Roman" w:hAnsi="Calibri" w:cs="Times New Roman"/>
              </w:rPr>
              <w:t>-</w:t>
            </w:r>
            <w:r>
              <w:rPr>
                <w:rFonts w:ascii="Calibri" w:eastAsia="Times New Roman" w:hAnsi="Calibri" w:cs="Times New Roman"/>
              </w:rPr>
              <w:t>straight, composite, and highly flexible blades</w:t>
            </w:r>
          </w:p>
        </w:tc>
        <w:tc>
          <w:tcPr>
            <w:tcW w:w="960" w:type="dxa"/>
            <w:tcBorders>
              <w:top w:val="nil"/>
              <w:left w:val="nil"/>
              <w:bottom w:val="nil"/>
              <w:right w:val="nil"/>
            </w:tcBorders>
            <w:shd w:val="clear" w:color="000000" w:fill="FFFFFF"/>
            <w:noWrap/>
            <w:vAlign w:val="bottom"/>
            <w:hideMark/>
          </w:tcPr>
          <w:p w14:paraId="3294582E"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0007BDE6" w14:textId="77777777" w:rsidR="00465EDF" w:rsidRPr="001C051D" w:rsidRDefault="00465EDF" w:rsidP="0043320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6"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Rotor</w:t>
            </w:r>
            <w:r>
              <w:rPr>
                <w:rFonts w:ascii="Calibri" w:eastAsia="Times New Roman" w:hAnsi="Calibri" w:cs="Times New Roman"/>
              </w:rPr>
              <w:t>-</w:t>
            </w:r>
            <w:r w:rsidRPr="001C051D">
              <w:rPr>
                <w:rFonts w:ascii="Calibri" w:eastAsia="Times New Roman" w:hAnsi="Calibri" w:cs="Times New Roman"/>
              </w:rPr>
              <w:t>teeter DOF</w:t>
            </w:r>
          </w:p>
        </w:tc>
        <w:tc>
          <w:tcPr>
            <w:tcW w:w="960" w:type="dxa"/>
            <w:tcBorders>
              <w:top w:val="nil"/>
              <w:left w:val="nil"/>
              <w:bottom w:val="nil"/>
              <w:right w:val="nil"/>
            </w:tcBorders>
            <w:shd w:val="clear" w:color="000000" w:fill="FFFFFF"/>
            <w:noWrap/>
            <w:vAlign w:val="bottom"/>
            <w:hideMark/>
          </w:tcPr>
          <w:p w14:paraId="2164B1A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A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Generator azimuth and drivetrain torsion DOFs</w:t>
            </w:r>
          </w:p>
        </w:tc>
        <w:tc>
          <w:tcPr>
            <w:tcW w:w="960" w:type="dxa"/>
            <w:tcBorders>
              <w:top w:val="nil"/>
              <w:left w:val="nil"/>
              <w:bottom w:val="nil"/>
              <w:right w:val="nil"/>
            </w:tcBorders>
            <w:shd w:val="clear" w:color="000000" w:fill="FFFFFF"/>
            <w:noWrap/>
            <w:vAlign w:val="bottom"/>
            <w:hideMark/>
          </w:tcPr>
          <w:p w14:paraId="2164B1A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A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A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Nacelle-yaw DOF</w:t>
            </w:r>
          </w:p>
        </w:tc>
        <w:tc>
          <w:tcPr>
            <w:tcW w:w="960" w:type="dxa"/>
            <w:tcBorders>
              <w:top w:val="nil"/>
              <w:left w:val="nil"/>
              <w:bottom w:val="nil"/>
              <w:right w:val="nil"/>
            </w:tcBorders>
            <w:shd w:val="clear" w:color="000000" w:fill="FFFFFF"/>
            <w:noWrap/>
            <w:vAlign w:val="bottom"/>
            <w:hideMark/>
          </w:tcPr>
          <w:p w14:paraId="2164B1AF"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Tower-bending DOFs</w:t>
            </w:r>
          </w:p>
        </w:tc>
        <w:tc>
          <w:tcPr>
            <w:tcW w:w="960" w:type="dxa"/>
            <w:tcBorders>
              <w:top w:val="nil"/>
              <w:left w:val="nil"/>
              <w:bottom w:val="nil"/>
              <w:right w:val="nil"/>
            </w:tcBorders>
            <w:shd w:val="clear" w:color="000000" w:fill="FFFFFF"/>
            <w:noWrap/>
            <w:vAlign w:val="bottom"/>
            <w:hideMark/>
          </w:tcPr>
          <w:p w14:paraId="2164B1B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Rigid-body platform DOFs</w:t>
            </w:r>
          </w:p>
        </w:tc>
        <w:tc>
          <w:tcPr>
            <w:tcW w:w="960" w:type="dxa"/>
            <w:tcBorders>
              <w:top w:val="nil"/>
              <w:left w:val="nil"/>
              <w:bottom w:val="nil"/>
              <w:right w:val="nil"/>
            </w:tcBorders>
            <w:shd w:val="clear" w:color="000000" w:fill="FFFFFF"/>
            <w:noWrap/>
            <w:vAlign w:val="bottom"/>
            <w:hideMark/>
          </w:tcPr>
          <w:p w14:paraId="2164B1B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B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Furling DOFs</w:t>
            </w:r>
          </w:p>
        </w:tc>
        <w:tc>
          <w:tcPr>
            <w:tcW w:w="960" w:type="dxa"/>
            <w:tcBorders>
              <w:top w:val="nil"/>
              <w:left w:val="nil"/>
              <w:bottom w:val="nil"/>
              <w:right w:val="nil"/>
            </w:tcBorders>
            <w:shd w:val="clear" w:color="000000" w:fill="FFFFFF"/>
            <w:noWrap/>
            <w:vAlign w:val="bottom"/>
            <w:hideMark/>
          </w:tcPr>
          <w:p w14:paraId="2164B1B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B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1C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B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Fixed-bottom multi-member substructure DOFs</w:t>
            </w:r>
          </w:p>
        </w:tc>
        <w:tc>
          <w:tcPr>
            <w:tcW w:w="960" w:type="dxa"/>
            <w:tcBorders>
              <w:top w:val="nil"/>
              <w:left w:val="nil"/>
              <w:bottom w:val="nil"/>
              <w:right w:val="nil"/>
            </w:tcBorders>
            <w:shd w:val="clear" w:color="000000" w:fill="FFFFFF"/>
            <w:noWrap/>
            <w:vAlign w:val="bottom"/>
            <w:hideMark/>
          </w:tcPr>
          <w:p w14:paraId="2164B1B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C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5"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2"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Gravitational loading</w:t>
            </w:r>
          </w:p>
        </w:tc>
        <w:tc>
          <w:tcPr>
            <w:tcW w:w="960" w:type="dxa"/>
            <w:tcBorders>
              <w:top w:val="nil"/>
              <w:left w:val="nil"/>
              <w:bottom w:val="nil"/>
              <w:right w:val="nil"/>
            </w:tcBorders>
            <w:shd w:val="clear" w:color="000000" w:fill="FFFFFF"/>
            <w:noWrap/>
            <w:vAlign w:val="bottom"/>
            <w:hideMark/>
          </w:tcPr>
          <w:p w14:paraId="2164B1C3"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C9"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Gearbox friction</w:t>
            </w:r>
          </w:p>
        </w:tc>
        <w:tc>
          <w:tcPr>
            <w:tcW w:w="960" w:type="dxa"/>
            <w:tcBorders>
              <w:top w:val="nil"/>
              <w:left w:val="nil"/>
              <w:bottom w:val="nil"/>
              <w:right w:val="nil"/>
            </w:tcBorders>
            <w:shd w:val="clear" w:color="000000" w:fill="FFFFFF"/>
            <w:noWrap/>
            <w:vAlign w:val="bottom"/>
            <w:hideMark/>
          </w:tcPr>
          <w:p w14:paraId="2164B1C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8" w14:textId="530A7F7A" w:rsidR="004A0A8F" w:rsidRPr="001C051D" w:rsidRDefault="00CC7BFB" w:rsidP="008F3D10">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CD"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A"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independent mooring lines solved quasi-statically</w:t>
            </w:r>
          </w:p>
        </w:tc>
        <w:tc>
          <w:tcPr>
            <w:tcW w:w="960" w:type="dxa"/>
            <w:tcBorders>
              <w:top w:val="nil"/>
              <w:left w:val="nil"/>
              <w:bottom w:val="nil"/>
              <w:right w:val="nil"/>
            </w:tcBorders>
            <w:shd w:val="clear" w:color="000000" w:fill="FFFFFF"/>
            <w:noWrap/>
            <w:vAlign w:val="bottom"/>
            <w:hideMark/>
          </w:tcPr>
          <w:p w14:paraId="2164B1CB"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1C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1"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CE"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System of multi-segmented mooring lines solved quasi-statically</w:t>
            </w:r>
          </w:p>
        </w:tc>
        <w:tc>
          <w:tcPr>
            <w:tcW w:w="960" w:type="dxa"/>
            <w:tcBorders>
              <w:top w:val="nil"/>
              <w:left w:val="nil"/>
              <w:bottom w:val="nil"/>
              <w:right w:val="nil"/>
            </w:tcBorders>
            <w:shd w:val="clear" w:color="000000" w:fill="FFFFFF"/>
            <w:noWrap/>
            <w:vAlign w:val="bottom"/>
            <w:hideMark/>
          </w:tcPr>
          <w:p w14:paraId="2164B1CF"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D0"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D5"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2164B1D2"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Pr>
                <w:rFonts w:ascii="Calibri" w:eastAsia="Times New Roman" w:hAnsi="Calibri" w:cs="Times New Roman"/>
              </w:rPr>
              <w:t>Mooring dynamics</w:t>
            </w:r>
          </w:p>
        </w:tc>
        <w:tc>
          <w:tcPr>
            <w:tcW w:w="960" w:type="dxa"/>
            <w:tcBorders>
              <w:top w:val="nil"/>
              <w:left w:val="nil"/>
              <w:bottom w:val="nil"/>
              <w:right w:val="nil"/>
            </w:tcBorders>
            <w:shd w:val="clear" w:color="000000" w:fill="FFFFFF"/>
            <w:noWrap/>
            <w:vAlign w:val="bottom"/>
          </w:tcPr>
          <w:p w14:paraId="2164B1D3" w14:textId="77777777" w:rsidR="004A0A8F" w:rsidRPr="001C051D" w:rsidRDefault="004A0A8F" w:rsidP="001C051D">
            <w:pPr>
              <w:spacing w:after="0" w:line="240" w:lineRule="auto"/>
              <w:jc w:val="center"/>
              <w:rPr>
                <w:rFonts w:ascii="Calibri" w:eastAsia="Times New Roman" w:hAnsi="Calibri" w:cs="Times New Roman"/>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tcPr>
          <w:p w14:paraId="2164B1D4"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83177" w:rsidRPr="0032059E" w14:paraId="5642956D" w14:textId="77777777" w:rsidTr="00D2269E">
        <w:trPr>
          <w:trHeight w:val="300"/>
        </w:trPr>
        <w:tc>
          <w:tcPr>
            <w:tcW w:w="7060" w:type="dxa"/>
            <w:tcBorders>
              <w:top w:val="nil"/>
              <w:left w:val="single" w:sz="8" w:space="0" w:color="auto"/>
              <w:bottom w:val="nil"/>
              <w:right w:val="nil"/>
            </w:tcBorders>
            <w:shd w:val="clear" w:color="000000" w:fill="BFBFBF"/>
            <w:noWrap/>
            <w:vAlign w:val="bottom"/>
            <w:hideMark/>
          </w:tcPr>
          <w:p w14:paraId="6263F950" w14:textId="5E2359C1" w:rsidR="00983177" w:rsidRPr="0032059E" w:rsidRDefault="00983177" w:rsidP="0023054B">
            <w:pPr>
              <w:spacing w:after="0" w:line="240" w:lineRule="auto"/>
              <w:rPr>
                <w:rFonts w:ascii="Calibri" w:eastAsia="Times New Roman" w:hAnsi="Calibri" w:cs="Times New Roman"/>
              </w:rPr>
            </w:pPr>
            <w:r w:rsidRPr="0032059E">
              <w:rPr>
                <w:rFonts w:ascii="Calibri" w:eastAsia="Times New Roman" w:hAnsi="Calibri" w:cs="Times New Roman"/>
              </w:rPr>
              <w:t xml:space="preserve">•  </w:t>
            </w:r>
            <w:r>
              <w:rPr>
                <w:rFonts w:ascii="Calibri" w:eastAsia="Times New Roman" w:hAnsi="Calibri" w:cs="Times New Roman"/>
              </w:rPr>
              <w:t>OrcaFlex</w:t>
            </w:r>
            <w:r w:rsidRPr="0032059E">
              <w:rPr>
                <w:rFonts w:ascii="Calibri" w:eastAsia="Times New Roman" w:hAnsi="Calibri" w:cs="Times New Roman"/>
              </w:rPr>
              <w:t xml:space="preserve"> interface</w:t>
            </w:r>
            <w:r w:rsidR="0023054B" w:rsidRPr="0023054B">
              <w:rPr>
                <w:rStyle w:val="FootnoteReference"/>
                <w:rFonts w:ascii="Calibri" w:eastAsia="Times New Roman" w:hAnsi="Calibri" w:cs="Times New Roman"/>
              </w:rPr>
              <w:fldChar w:fldCharType="begin"/>
            </w:r>
            <w:r w:rsidR="0023054B" w:rsidRPr="0023054B">
              <w:rPr>
                <w:rFonts w:ascii="Calibri" w:eastAsia="Times New Roman" w:hAnsi="Calibri" w:cs="Times New Roman"/>
                <w:vertAlign w:val="superscript"/>
              </w:rPr>
              <w:instrText xml:space="preserve"> NOTEREF _Ref431939405 \h </w:instrText>
            </w:r>
            <w:r w:rsidR="0023054B" w:rsidRPr="0023054B">
              <w:rPr>
                <w:rStyle w:val="FootnoteReference"/>
                <w:rFonts w:ascii="Calibri" w:eastAsia="Times New Roman" w:hAnsi="Calibri" w:cs="Times New Roman"/>
              </w:rPr>
              <w:instrText xml:space="preserve"> \* MERGEFORMAT </w:instrText>
            </w:r>
            <w:r w:rsidR="0023054B" w:rsidRPr="0023054B">
              <w:rPr>
                <w:rStyle w:val="FootnoteReference"/>
                <w:rFonts w:ascii="Calibri" w:eastAsia="Times New Roman" w:hAnsi="Calibri" w:cs="Times New Roman"/>
              </w:rPr>
            </w:r>
            <w:r w:rsidR="0023054B" w:rsidRPr="0023054B">
              <w:rPr>
                <w:rStyle w:val="FootnoteReference"/>
                <w:rFonts w:ascii="Calibri" w:eastAsia="Times New Roman" w:hAnsi="Calibri" w:cs="Times New Roman"/>
              </w:rPr>
              <w:fldChar w:fldCharType="separate"/>
            </w:r>
            <w:r w:rsidR="00A87DA2">
              <w:rPr>
                <w:rFonts w:ascii="Calibri" w:eastAsia="Times New Roman" w:hAnsi="Calibri" w:cs="Times New Roman"/>
                <w:vertAlign w:val="superscript"/>
              </w:rPr>
              <w:t>*</w:t>
            </w:r>
            <w:r w:rsidR="0023054B" w:rsidRPr="0023054B">
              <w:rPr>
                <w:rStyle w:val="FootnoteReference"/>
                <w:rFonts w:ascii="Calibri" w:eastAsia="Times New Roman" w:hAnsi="Calibri" w:cs="Times New Roman"/>
              </w:rPr>
              <w:fldChar w:fldCharType="end"/>
            </w:r>
          </w:p>
        </w:tc>
        <w:tc>
          <w:tcPr>
            <w:tcW w:w="960" w:type="dxa"/>
            <w:tcBorders>
              <w:top w:val="nil"/>
              <w:left w:val="nil"/>
              <w:bottom w:val="nil"/>
              <w:right w:val="nil"/>
            </w:tcBorders>
            <w:shd w:val="clear" w:color="000000" w:fill="FFFFFF"/>
            <w:noWrap/>
            <w:vAlign w:val="bottom"/>
            <w:hideMark/>
          </w:tcPr>
          <w:p w14:paraId="30605CE9"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7BD9313B" w14:textId="77777777" w:rsidR="00983177" w:rsidRPr="0032059E" w:rsidRDefault="00983177" w:rsidP="00D2269E">
            <w:pPr>
              <w:spacing w:after="0" w:line="240" w:lineRule="auto"/>
              <w:jc w:val="center"/>
              <w:rPr>
                <w:rFonts w:ascii="Wingdings" w:eastAsia="Times New Roman" w:hAnsi="Wingdings" w:cs="Times New Roman"/>
              </w:rPr>
            </w:pPr>
            <w:r w:rsidRPr="0032059E">
              <w:rPr>
                <w:rFonts w:ascii="Wingdings" w:eastAsia="Times New Roman" w:hAnsi="Wingdings" w:cs="Times New Roman"/>
              </w:rPr>
              <w:t></w:t>
            </w:r>
          </w:p>
        </w:tc>
      </w:tr>
      <w:tr w:rsidR="004A0A8F" w:rsidRPr="001C051D" w14:paraId="2164B1D9"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hideMark/>
          </w:tcPr>
          <w:p w14:paraId="2164B1D6"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Earthquake excitation</w:t>
            </w:r>
          </w:p>
        </w:tc>
        <w:tc>
          <w:tcPr>
            <w:tcW w:w="960" w:type="dxa"/>
            <w:tcBorders>
              <w:top w:val="nil"/>
              <w:left w:val="nil"/>
              <w:bottom w:val="single" w:sz="8" w:space="0" w:color="auto"/>
              <w:right w:val="nil"/>
            </w:tcBorders>
            <w:shd w:val="clear" w:color="000000" w:fill="FFFFFF"/>
            <w:noWrap/>
            <w:vAlign w:val="bottom"/>
            <w:hideMark/>
          </w:tcPr>
          <w:p w14:paraId="2164B1D7"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single" w:sz="8" w:space="0" w:color="auto"/>
              <w:right w:val="single" w:sz="8" w:space="0" w:color="auto"/>
            </w:tcBorders>
            <w:shd w:val="clear" w:color="000000" w:fill="FFFFFF"/>
            <w:noWrap/>
            <w:vAlign w:val="bottom"/>
            <w:hideMark/>
          </w:tcPr>
          <w:p w14:paraId="2164B1D8"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bl>
    <w:p w14:paraId="2164B1DA" w14:textId="77777777" w:rsidR="00CE6A2F" w:rsidRDefault="00CE6A2F">
      <w:r>
        <w:br w:type="page"/>
      </w:r>
    </w:p>
    <w:tbl>
      <w:tblPr>
        <w:tblW w:w="8980" w:type="dxa"/>
        <w:tblInd w:w="93" w:type="dxa"/>
        <w:tblLook w:val="04A0" w:firstRow="1" w:lastRow="0" w:firstColumn="1" w:lastColumn="0" w:noHBand="0" w:noVBand="1"/>
      </w:tblPr>
      <w:tblGrid>
        <w:gridCol w:w="7060"/>
        <w:gridCol w:w="960"/>
        <w:gridCol w:w="960"/>
      </w:tblGrid>
      <w:tr w:rsidR="004A0A8F" w:rsidRPr="001C051D" w14:paraId="2164B1DE" w14:textId="77777777" w:rsidTr="001C051D">
        <w:trPr>
          <w:trHeight w:val="315"/>
        </w:trPr>
        <w:tc>
          <w:tcPr>
            <w:tcW w:w="7060" w:type="dxa"/>
            <w:tcBorders>
              <w:top w:val="nil"/>
              <w:left w:val="nil"/>
              <w:bottom w:val="nil"/>
              <w:right w:val="nil"/>
            </w:tcBorders>
            <w:shd w:val="clear" w:color="000000" w:fill="FFFFFF"/>
            <w:noWrap/>
            <w:vAlign w:val="bottom"/>
            <w:hideMark/>
          </w:tcPr>
          <w:p w14:paraId="2164B1DB"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lastRenderedPageBreak/>
              <w:t>General</w:t>
            </w:r>
          </w:p>
        </w:tc>
        <w:tc>
          <w:tcPr>
            <w:tcW w:w="960" w:type="dxa"/>
            <w:tcBorders>
              <w:top w:val="nil"/>
              <w:left w:val="nil"/>
              <w:bottom w:val="nil"/>
              <w:right w:val="nil"/>
            </w:tcBorders>
            <w:shd w:val="clear" w:color="000000" w:fill="FFFFFF"/>
            <w:noWrap/>
            <w:vAlign w:val="bottom"/>
            <w:hideMark/>
          </w:tcPr>
          <w:p w14:paraId="2164B1DC"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nil"/>
            </w:tcBorders>
            <w:shd w:val="clear" w:color="000000" w:fill="FFFFFF"/>
            <w:noWrap/>
            <w:vAlign w:val="bottom"/>
            <w:hideMark/>
          </w:tcPr>
          <w:p w14:paraId="2164B1DD"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E2" w14:textId="77777777" w:rsidTr="001C051D">
        <w:trPr>
          <w:trHeight w:val="315"/>
        </w:trPr>
        <w:tc>
          <w:tcPr>
            <w:tcW w:w="7060" w:type="dxa"/>
            <w:tcBorders>
              <w:top w:val="single" w:sz="8" w:space="0" w:color="auto"/>
              <w:left w:val="single" w:sz="8" w:space="0" w:color="auto"/>
              <w:bottom w:val="single" w:sz="8" w:space="0" w:color="auto"/>
              <w:right w:val="nil"/>
            </w:tcBorders>
            <w:shd w:val="clear" w:color="000000" w:fill="8DB4E2"/>
            <w:noWrap/>
            <w:vAlign w:val="bottom"/>
            <w:hideMark/>
          </w:tcPr>
          <w:p w14:paraId="2164B1DF" w14:textId="77777777" w:rsidR="004A0A8F" w:rsidRPr="001C051D" w:rsidRDefault="004A0A8F" w:rsidP="001C051D">
            <w:pPr>
              <w:spacing w:after="0" w:line="240" w:lineRule="auto"/>
              <w:rPr>
                <w:rFonts w:ascii="Calibri" w:eastAsia="Times New Roman" w:hAnsi="Calibri" w:cs="Times New Roman"/>
                <w:b/>
                <w:bCs/>
                <w:color w:val="000000"/>
              </w:rPr>
            </w:pPr>
            <w:r w:rsidRPr="001C051D">
              <w:rPr>
                <w:rFonts w:ascii="Calibri" w:eastAsia="Times New Roman" w:hAnsi="Calibri" w:cs="Times New Roman"/>
                <w:b/>
                <w:bCs/>
                <w:color w:val="000000"/>
              </w:rPr>
              <w:t>FAST Features</w:t>
            </w:r>
          </w:p>
        </w:tc>
        <w:tc>
          <w:tcPr>
            <w:tcW w:w="960" w:type="dxa"/>
            <w:tcBorders>
              <w:top w:val="single" w:sz="8" w:space="0" w:color="auto"/>
              <w:left w:val="nil"/>
              <w:bottom w:val="single" w:sz="8" w:space="0" w:color="auto"/>
              <w:right w:val="nil"/>
            </w:tcBorders>
            <w:shd w:val="clear" w:color="000000" w:fill="8DB4E2"/>
            <w:noWrap/>
            <w:vAlign w:val="bottom"/>
            <w:hideMark/>
          </w:tcPr>
          <w:p w14:paraId="2164B1E0" w14:textId="77777777" w:rsidR="004A0A8F" w:rsidRPr="001C051D" w:rsidRDefault="004A0A8F" w:rsidP="001C051D">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v7.02</w:t>
            </w:r>
          </w:p>
        </w:tc>
        <w:tc>
          <w:tcPr>
            <w:tcW w:w="960" w:type="dxa"/>
            <w:tcBorders>
              <w:top w:val="single" w:sz="8" w:space="0" w:color="auto"/>
              <w:left w:val="nil"/>
              <w:bottom w:val="single" w:sz="8" w:space="0" w:color="auto"/>
              <w:right w:val="single" w:sz="8" w:space="0" w:color="auto"/>
            </w:tcBorders>
            <w:shd w:val="clear" w:color="000000" w:fill="8DB4E2"/>
            <w:noWrap/>
            <w:vAlign w:val="bottom"/>
            <w:hideMark/>
          </w:tcPr>
          <w:p w14:paraId="2164B1E1" w14:textId="0B99BA0F" w:rsidR="004A0A8F" w:rsidRPr="001C051D" w:rsidRDefault="004A0A8F" w:rsidP="006729B2">
            <w:pPr>
              <w:spacing w:after="0" w:line="240" w:lineRule="auto"/>
              <w:jc w:val="center"/>
              <w:rPr>
                <w:rFonts w:ascii="Calibri" w:eastAsia="Times New Roman" w:hAnsi="Calibri" w:cs="Times New Roman"/>
                <w:b/>
                <w:bCs/>
                <w:color w:val="000000"/>
              </w:rPr>
            </w:pPr>
            <w:r w:rsidRPr="001C051D">
              <w:rPr>
                <w:rFonts w:ascii="Calibri" w:eastAsia="Times New Roman" w:hAnsi="Calibri" w:cs="Times New Roman"/>
                <w:b/>
                <w:bCs/>
                <w:color w:val="000000"/>
              </w:rPr>
              <w:t>v8.</w:t>
            </w:r>
            <w:r w:rsidR="001A5D50">
              <w:rPr>
                <w:rFonts w:ascii="Calibri" w:eastAsia="Times New Roman" w:hAnsi="Calibri" w:cs="Times New Roman"/>
                <w:b/>
                <w:bCs/>
                <w:color w:val="000000"/>
              </w:rPr>
              <w:t>1</w:t>
            </w:r>
            <w:r w:rsidR="006729B2">
              <w:rPr>
                <w:rFonts w:ascii="Calibri" w:eastAsia="Times New Roman" w:hAnsi="Calibri" w:cs="Times New Roman"/>
                <w:b/>
                <w:bCs/>
                <w:color w:val="000000"/>
              </w:rPr>
              <w:t>5</w:t>
            </w:r>
          </w:p>
        </w:tc>
      </w:tr>
      <w:tr w:rsidR="004A0A8F" w:rsidRPr="001C051D" w14:paraId="2164B1E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Time marching</w:t>
            </w:r>
          </w:p>
        </w:tc>
        <w:tc>
          <w:tcPr>
            <w:tcW w:w="960" w:type="dxa"/>
            <w:tcBorders>
              <w:top w:val="nil"/>
              <w:left w:val="nil"/>
              <w:bottom w:val="nil"/>
              <w:right w:val="nil"/>
            </w:tcBorders>
            <w:shd w:val="clear" w:color="000000" w:fill="FFFFFF"/>
            <w:noWrap/>
            <w:vAlign w:val="bottom"/>
            <w:hideMark/>
          </w:tcPr>
          <w:p w14:paraId="2164B1E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E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Operating-point determination</w:t>
            </w:r>
          </w:p>
        </w:tc>
        <w:tc>
          <w:tcPr>
            <w:tcW w:w="960" w:type="dxa"/>
            <w:tcBorders>
              <w:top w:val="nil"/>
              <w:left w:val="nil"/>
              <w:bottom w:val="nil"/>
              <w:right w:val="nil"/>
            </w:tcBorders>
            <w:shd w:val="clear" w:color="000000" w:fill="FFFFFF"/>
            <w:noWrap/>
            <w:vAlign w:val="bottom"/>
            <w:hideMark/>
          </w:tcPr>
          <w:p w14:paraId="2164B1E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9"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E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Linearization</w:t>
            </w:r>
          </w:p>
        </w:tc>
        <w:tc>
          <w:tcPr>
            <w:tcW w:w="960" w:type="dxa"/>
            <w:tcBorders>
              <w:top w:val="nil"/>
              <w:left w:val="nil"/>
              <w:bottom w:val="nil"/>
              <w:right w:val="nil"/>
            </w:tcBorders>
            <w:shd w:val="clear" w:color="000000" w:fill="FFFFFF"/>
            <w:noWrap/>
            <w:vAlign w:val="bottom"/>
            <w:hideMark/>
          </w:tcPr>
          <w:p w14:paraId="2164B1E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ED"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r>
      <w:tr w:rsidR="004A0A8F" w:rsidRPr="001C051D" w14:paraId="2164B1F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E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FAST-to-ADAMS preprocessor</w:t>
            </w:r>
          </w:p>
        </w:tc>
        <w:tc>
          <w:tcPr>
            <w:tcW w:w="960" w:type="dxa"/>
            <w:tcBorders>
              <w:top w:val="nil"/>
              <w:left w:val="nil"/>
              <w:bottom w:val="nil"/>
              <w:right w:val="nil"/>
            </w:tcBorders>
            <w:shd w:val="clear" w:color="000000" w:fill="FFFFFF"/>
            <w:noWrap/>
            <w:vAlign w:val="bottom"/>
            <w:hideMark/>
          </w:tcPr>
          <w:p w14:paraId="2164B1F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1F1"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r>
      <w:tr w:rsidR="004A0A8F" w:rsidRPr="001C051D" w14:paraId="2164B1F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Follows the new FAST modularization framework</w:t>
            </w:r>
          </w:p>
        </w:tc>
        <w:tc>
          <w:tcPr>
            <w:tcW w:w="960" w:type="dxa"/>
            <w:tcBorders>
              <w:top w:val="nil"/>
              <w:left w:val="nil"/>
              <w:bottom w:val="nil"/>
              <w:right w:val="nil"/>
            </w:tcBorders>
            <w:shd w:val="clear" w:color="000000" w:fill="FFFFFF"/>
            <w:noWrap/>
            <w:vAlign w:val="bottom"/>
            <w:hideMark/>
          </w:tcPr>
          <w:p w14:paraId="2164B1F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7"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Structural and control routines separated from driver code</w:t>
            </w:r>
          </w:p>
        </w:tc>
        <w:tc>
          <w:tcPr>
            <w:tcW w:w="960" w:type="dxa"/>
            <w:tcBorders>
              <w:top w:val="nil"/>
              <w:left w:val="nil"/>
              <w:bottom w:val="nil"/>
              <w:right w:val="nil"/>
            </w:tcBorders>
            <w:shd w:val="clear" w:color="000000" w:fill="FFFFFF"/>
            <w:noWrap/>
            <w:vAlign w:val="bottom"/>
            <w:hideMark/>
          </w:tcPr>
          <w:p w14:paraId="2164B1F8"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1F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1F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time steps between modules</w:t>
            </w:r>
          </w:p>
        </w:tc>
        <w:tc>
          <w:tcPr>
            <w:tcW w:w="960" w:type="dxa"/>
            <w:tcBorders>
              <w:top w:val="nil"/>
              <w:left w:val="nil"/>
              <w:bottom w:val="nil"/>
              <w:right w:val="nil"/>
            </w:tcBorders>
            <w:shd w:val="clear" w:color="000000" w:fill="FFFFFF"/>
            <w:noWrap/>
            <w:vAlign w:val="bottom"/>
            <w:hideMark/>
          </w:tcPr>
          <w:p w14:paraId="2164B1F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2"/>
            </w:r>
          </w:p>
        </w:tc>
        <w:tc>
          <w:tcPr>
            <w:tcW w:w="960" w:type="dxa"/>
            <w:tcBorders>
              <w:top w:val="nil"/>
              <w:left w:val="nil"/>
              <w:bottom w:val="nil"/>
              <w:right w:val="single" w:sz="8" w:space="0" w:color="auto"/>
            </w:tcBorders>
            <w:shd w:val="clear" w:color="000000" w:fill="FFFFFF"/>
            <w:noWrap/>
            <w:vAlign w:val="bottom"/>
            <w:hideMark/>
          </w:tcPr>
          <w:p w14:paraId="2164B1FD"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r w:rsidRPr="00AC31AB">
              <w:rPr>
                <w:rStyle w:val="FootnoteReference"/>
                <w:rFonts w:eastAsia="Times New Roman" w:cs="Times New Roman"/>
                <w:color w:val="000000"/>
              </w:rPr>
              <w:footnoteReference w:id="3"/>
            </w:r>
          </w:p>
        </w:tc>
      </w:tr>
      <w:tr w:rsidR="004A0A8F" w:rsidRPr="001C051D" w14:paraId="2164B20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1F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Independent spatial discretization between modules</w:t>
            </w:r>
          </w:p>
        </w:tc>
        <w:tc>
          <w:tcPr>
            <w:tcW w:w="960" w:type="dxa"/>
            <w:tcBorders>
              <w:top w:val="nil"/>
              <w:left w:val="nil"/>
              <w:bottom w:val="nil"/>
              <w:right w:val="nil"/>
            </w:tcBorders>
            <w:shd w:val="clear" w:color="000000" w:fill="FFFFFF"/>
            <w:noWrap/>
            <w:vAlign w:val="bottom"/>
            <w:hideMark/>
          </w:tcPr>
          <w:p w14:paraId="2164B20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rPr>
              <w:t> </w:t>
            </w:r>
          </w:p>
        </w:tc>
        <w:tc>
          <w:tcPr>
            <w:tcW w:w="960" w:type="dxa"/>
            <w:tcBorders>
              <w:top w:val="nil"/>
              <w:left w:val="nil"/>
              <w:bottom w:val="nil"/>
              <w:right w:val="single" w:sz="8" w:space="0" w:color="auto"/>
            </w:tcBorders>
            <w:shd w:val="clear" w:color="000000" w:fill="FFFFFF"/>
            <w:noWrap/>
            <w:vAlign w:val="bottom"/>
            <w:hideMark/>
          </w:tcPr>
          <w:p w14:paraId="2164B20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3"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Multiple integration options</w:t>
            </w:r>
          </w:p>
        </w:tc>
        <w:tc>
          <w:tcPr>
            <w:tcW w:w="960" w:type="dxa"/>
            <w:tcBorders>
              <w:top w:val="nil"/>
              <w:left w:val="nil"/>
              <w:bottom w:val="nil"/>
              <w:right w:val="nil"/>
            </w:tcBorders>
            <w:shd w:val="clear" w:color="000000" w:fill="FFFFFF"/>
            <w:noWrap/>
            <w:vAlign w:val="bottom"/>
            <w:hideMark/>
          </w:tcPr>
          <w:p w14:paraId="2164B204"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05"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Loose coupling with predictor-corrector across modules</w:t>
            </w:r>
          </w:p>
        </w:tc>
        <w:tc>
          <w:tcPr>
            <w:tcW w:w="960" w:type="dxa"/>
            <w:tcBorders>
              <w:top w:val="nil"/>
              <w:left w:val="nil"/>
              <w:bottom w:val="nil"/>
              <w:right w:val="nil"/>
            </w:tcBorders>
            <w:shd w:val="clear" w:color="000000" w:fill="FFFFFF"/>
            <w:noWrap/>
            <w:vAlign w:val="bottom"/>
            <w:hideMark/>
          </w:tcPr>
          <w:p w14:paraId="2164B208" w14:textId="77777777" w:rsidR="004A0A8F" w:rsidRPr="001C051D" w:rsidRDefault="004A0A8F" w:rsidP="00F43F8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r w:rsidRPr="00AC31AB">
              <w:rPr>
                <w:rStyle w:val="FootnoteReference"/>
                <w:rFonts w:eastAsia="Times New Roman" w:cs="Times New Roman"/>
                <w:color w:val="000000"/>
              </w:rPr>
              <w:footnoteReference w:id="4"/>
            </w:r>
          </w:p>
        </w:tc>
        <w:tc>
          <w:tcPr>
            <w:tcW w:w="960" w:type="dxa"/>
            <w:tcBorders>
              <w:top w:val="nil"/>
              <w:left w:val="nil"/>
              <w:bottom w:val="nil"/>
              <w:right w:val="single" w:sz="8" w:space="0" w:color="auto"/>
            </w:tcBorders>
            <w:shd w:val="clear" w:color="000000" w:fill="FFFFFF"/>
            <w:noWrap/>
            <w:vAlign w:val="bottom"/>
            <w:hideMark/>
          </w:tcPr>
          <w:p w14:paraId="2164B20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9B7C07" w:rsidRPr="001C051D" w14:paraId="356FE278" w14:textId="77777777" w:rsidTr="001C051D">
        <w:trPr>
          <w:trHeight w:val="300"/>
        </w:trPr>
        <w:tc>
          <w:tcPr>
            <w:tcW w:w="7060" w:type="dxa"/>
            <w:tcBorders>
              <w:top w:val="nil"/>
              <w:left w:val="single" w:sz="8" w:space="0" w:color="auto"/>
              <w:bottom w:val="nil"/>
              <w:right w:val="nil"/>
            </w:tcBorders>
            <w:shd w:val="clear" w:color="000000" w:fill="BFBFBF"/>
            <w:noWrap/>
            <w:vAlign w:val="bottom"/>
          </w:tcPr>
          <w:p w14:paraId="426CC4B7" w14:textId="28782819" w:rsidR="009B7C07" w:rsidRPr="001C051D" w:rsidRDefault="009B7C07" w:rsidP="00465EDF">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xml:space="preserve">•  </w:t>
            </w:r>
            <w:r w:rsidR="00465EDF">
              <w:rPr>
                <w:rFonts w:ascii="Calibri" w:eastAsia="Times New Roman" w:hAnsi="Calibri" w:cs="Times New Roman"/>
                <w:color w:val="000000"/>
              </w:rPr>
              <w:t>Checkpoint-r</w:t>
            </w:r>
            <w:r>
              <w:rPr>
                <w:rFonts w:ascii="Calibri" w:eastAsia="Times New Roman" w:hAnsi="Calibri" w:cs="Times New Roman"/>
                <w:color w:val="000000"/>
              </w:rPr>
              <w:t>estart capability</w:t>
            </w:r>
          </w:p>
        </w:tc>
        <w:tc>
          <w:tcPr>
            <w:tcW w:w="960" w:type="dxa"/>
            <w:tcBorders>
              <w:top w:val="nil"/>
              <w:left w:val="nil"/>
              <w:bottom w:val="nil"/>
              <w:right w:val="nil"/>
            </w:tcBorders>
            <w:shd w:val="clear" w:color="000000" w:fill="FFFFFF"/>
            <w:noWrap/>
            <w:vAlign w:val="bottom"/>
          </w:tcPr>
          <w:p w14:paraId="61C36BC8" w14:textId="3A5550AE" w:rsidR="009B7C07" w:rsidRPr="001C051D" w:rsidRDefault="009B7C07" w:rsidP="001C051D">
            <w:pPr>
              <w:spacing w:after="0" w:line="240" w:lineRule="auto"/>
              <w:jc w:val="center"/>
              <w:rPr>
                <w:rFonts w:ascii="Wingdings" w:eastAsia="Times New Roman" w:hAnsi="Wingdings"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tcPr>
          <w:p w14:paraId="210AC68D" w14:textId="7604EFB6" w:rsidR="009B7C07" w:rsidRPr="001C051D" w:rsidRDefault="009B7C07"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0E"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B"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Both 32-bit and 64-bit applications available</w:t>
            </w:r>
          </w:p>
        </w:tc>
        <w:tc>
          <w:tcPr>
            <w:tcW w:w="960" w:type="dxa"/>
            <w:tcBorders>
              <w:top w:val="nil"/>
              <w:left w:val="nil"/>
              <w:bottom w:val="nil"/>
              <w:right w:val="nil"/>
            </w:tcBorders>
            <w:shd w:val="clear" w:color="000000" w:fill="FFFFFF"/>
            <w:noWrap/>
            <w:vAlign w:val="bottom"/>
            <w:hideMark/>
          </w:tcPr>
          <w:p w14:paraId="2164B20C"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0D" w14:textId="77777777" w:rsidR="004A0A8F" w:rsidRPr="001C051D" w:rsidRDefault="004A0A8F" w:rsidP="009B0BC2">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2"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0F"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Supports both Windows and Linux operating systems</w:t>
            </w:r>
          </w:p>
        </w:tc>
        <w:tc>
          <w:tcPr>
            <w:tcW w:w="960" w:type="dxa"/>
            <w:tcBorders>
              <w:top w:val="nil"/>
              <w:left w:val="nil"/>
              <w:bottom w:val="nil"/>
              <w:right w:val="nil"/>
            </w:tcBorders>
            <w:shd w:val="clear" w:color="000000" w:fill="FFFFFF"/>
            <w:noWrap/>
            <w:vAlign w:val="bottom"/>
            <w:hideMark/>
          </w:tcPr>
          <w:p w14:paraId="2164B210"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1"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6"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3" w14:textId="77777777" w:rsidR="004A0A8F" w:rsidRPr="001C051D" w:rsidRDefault="004A0A8F" w:rsidP="001C051D">
            <w:pPr>
              <w:spacing w:after="0" w:line="240" w:lineRule="auto"/>
              <w:rPr>
                <w:rFonts w:ascii="Calibri" w:eastAsia="Times New Roman" w:hAnsi="Calibri" w:cs="Times New Roman"/>
                <w:color w:val="000000"/>
              </w:rPr>
            </w:pPr>
            <w:r w:rsidRPr="001C051D">
              <w:rPr>
                <w:rFonts w:ascii="Calibri" w:eastAsia="Times New Roman" w:hAnsi="Calibri" w:cs="Times New Roman"/>
                <w:color w:val="000000"/>
              </w:rPr>
              <w:t>•  Optimized for efficiency</w:t>
            </w:r>
          </w:p>
        </w:tc>
        <w:tc>
          <w:tcPr>
            <w:tcW w:w="960" w:type="dxa"/>
            <w:tcBorders>
              <w:top w:val="nil"/>
              <w:left w:val="nil"/>
              <w:bottom w:val="nil"/>
              <w:right w:val="nil"/>
            </w:tcBorders>
            <w:shd w:val="clear" w:color="000000" w:fill="FFFFFF"/>
            <w:noWrap/>
            <w:vAlign w:val="bottom"/>
            <w:hideMark/>
          </w:tcPr>
          <w:p w14:paraId="2164B214" w14:textId="77777777" w:rsidR="004A0A8F" w:rsidRPr="001C051D" w:rsidRDefault="004A0A8F" w:rsidP="001C051D">
            <w:pPr>
              <w:spacing w:after="0" w:line="240" w:lineRule="auto"/>
              <w:jc w:val="center"/>
              <w:rPr>
                <w:rFonts w:ascii="Wingdings" w:eastAsia="Times New Roman" w:hAnsi="Wingdings" w:cs="Times New Roman"/>
                <w:color w:val="000000"/>
              </w:rPr>
            </w:pPr>
            <w:r w:rsidRPr="001C051D">
              <w:rPr>
                <w:rFonts w:ascii="Wingdings" w:eastAsia="Times New Roman" w:hAnsi="Wingdings" w:cs="Times New Roman"/>
                <w:color w:val="000000"/>
              </w:rPr>
              <w:t></w:t>
            </w:r>
          </w:p>
        </w:tc>
        <w:tc>
          <w:tcPr>
            <w:tcW w:w="960" w:type="dxa"/>
            <w:tcBorders>
              <w:top w:val="nil"/>
              <w:left w:val="nil"/>
              <w:bottom w:val="nil"/>
              <w:right w:val="single" w:sz="8" w:space="0" w:color="auto"/>
            </w:tcBorders>
            <w:shd w:val="clear" w:color="000000" w:fill="FFFFFF"/>
            <w:noWrap/>
            <w:vAlign w:val="bottom"/>
            <w:hideMark/>
          </w:tcPr>
          <w:p w14:paraId="2164B215" w14:textId="77777777" w:rsidR="004A0A8F" w:rsidRPr="001C051D" w:rsidRDefault="004A0A8F" w:rsidP="00F43F8D">
            <w:pPr>
              <w:spacing w:after="0" w:line="240" w:lineRule="auto"/>
              <w:jc w:val="center"/>
              <w:rPr>
                <w:rFonts w:ascii="Wingdings" w:eastAsia="Times New Roman" w:hAnsi="Wingdings" w:cs="Times New Roman"/>
              </w:rPr>
            </w:pPr>
            <w:r w:rsidRPr="001C051D">
              <w:rPr>
                <w:rFonts w:ascii="Calibri" w:eastAsia="Times New Roman" w:hAnsi="Calibri" w:cs="Times New Roman"/>
              </w:rPr>
              <w:t> </w:t>
            </w:r>
          </w:p>
        </w:tc>
      </w:tr>
      <w:tr w:rsidR="004A0A8F" w:rsidRPr="001C051D" w14:paraId="2164B21A" w14:textId="77777777" w:rsidTr="001C051D">
        <w:trPr>
          <w:trHeight w:val="300"/>
        </w:trPr>
        <w:tc>
          <w:tcPr>
            <w:tcW w:w="7060" w:type="dxa"/>
            <w:tcBorders>
              <w:top w:val="nil"/>
              <w:left w:val="single" w:sz="8" w:space="0" w:color="auto"/>
              <w:bottom w:val="nil"/>
              <w:right w:val="nil"/>
            </w:tcBorders>
            <w:shd w:val="clear" w:color="000000" w:fill="BFBFBF"/>
            <w:noWrap/>
            <w:vAlign w:val="bottom"/>
            <w:hideMark/>
          </w:tcPr>
          <w:p w14:paraId="2164B217" w14:textId="77777777" w:rsidR="004A0A8F" w:rsidRPr="001C051D" w:rsidRDefault="004A0A8F" w:rsidP="001C051D">
            <w:pPr>
              <w:spacing w:after="0" w:line="240" w:lineRule="auto"/>
              <w:rPr>
                <w:rFonts w:ascii="Calibri" w:eastAsia="Times New Roman" w:hAnsi="Calibri" w:cs="Times New Roman"/>
              </w:rPr>
            </w:pPr>
            <w:r w:rsidRPr="001C051D">
              <w:rPr>
                <w:rFonts w:ascii="Calibri" w:eastAsia="Times New Roman" w:hAnsi="Calibri" w:cs="Times New Roman"/>
              </w:rPr>
              <w:t>•  Supports mixed Fortran/C</w:t>
            </w:r>
          </w:p>
        </w:tc>
        <w:tc>
          <w:tcPr>
            <w:tcW w:w="960" w:type="dxa"/>
            <w:tcBorders>
              <w:top w:val="nil"/>
              <w:left w:val="nil"/>
              <w:bottom w:val="nil"/>
              <w:right w:val="nil"/>
            </w:tcBorders>
            <w:shd w:val="clear" w:color="000000" w:fill="FFFFFF"/>
            <w:noWrap/>
            <w:vAlign w:val="bottom"/>
            <w:hideMark/>
          </w:tcPr>
          <w:p w14:paraId="2164B218" w14:textId="77777777" w:rsidR="004A0A8F" w:rsidRPr="001C051D" w:rsidRDefault="004A0A8F" w:rsidP="001C051D">
            <w:pPr>
              <w:spacing w:after="0" w:line="240" w:lineRule="auto"/>
              <w:jc w:val="center"/>
              <w:rPr>
                <w:rFonts w:ascii="Calibri" w:eastAsia="Times New Roman" w:hAnsi="Calibri" w:cs="Times New Roman"/>
                <w:color w:val="000000"/>
              </w:rPr>
            </w:pPr>
            <w:r w:rsidRPr="001C051D">
              <w:rPr>
                <w:rFonts w:ascii="Calibri" w:eastAsia="Times New Roman" w:hAnsi="Calibri" w:cs="Times New Roman"/>
                <w:color w:val="000000"/>
              </w:rPr>
              <w:t> </w:t>
            </w:r>
          </w:p>
        </w:tc>
        <w:tc>
          <w:tcPr>
            <w:tcW w:w="960" w:type="dxa"/>
            <w:tcBorders>
              <w:top w:val="nil"/>
              <w:left w:val="nil"/>
              <w:bottom w:val="nil"/>
              <w:right w:val="single" w:sz="8" w:space="0" w:color="auto"/>
            </w:tcBorders>
            <w:shd w:val="clear" w:color="000000" w:fill="FFFFFF"/>
            <w:noWrap/>
            <w:vAlign w:val="bottom"/>
            <w:hideMark/>
          </w:tcPr>
          <w:p w14:paraId="2164B219"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4A0A8F" w:rsidRPr="001C051D" w14:paraId="2164B21E" w14:textId="77777777" w:rsidTr="005C6F8A">
        <w:trPr>
          <w:trHeight w:val="315"/>
        </w:trPr>
        <w:tc>
          <w:tcPr>
            <w:tcW w:w="7060" w:type="dxa"/>
            <w:tcBorders>
              <w:top w:val="nil"/>
              <w:left w:val="single" w:sz="8" w:space="0" w:color="auto"/>
              <w:bottom w:val="nil"/>
              <w:right w:val="nil"/>
            </w:tcBorders>
            <w:shd w:val="clear" w:color="000000" w:fill="BFBFBF"/>
            <w:noWrap/>
            <w:vAlign w:val="bottom"/>
            <w:hideMark/>
          </w:tcPr>
          <w:p w14:paraId="2164B21B" w14:textId="77777777" w:rsidR="004A0A8F" w:rsidRPr="001C051D" w:rsidRDefault="004A0A8F" w:rsidP="004A0A8F">
            <w:pPr>
              <w:spacing w:after="0" w:line="240" w:lineRule="auto"/>
              <w:rPr>
                <w:rFonts w:ascii="Calibri" w:eastAsia="Times New Roman" w:hAnsi="Calibri" w:cs="Times New Roman"/>
              </w:rPr>
            </w:pPr>
            <w:r w:rsidRPr="001C051D">
              <w:rPr>
                <w:rFonts w:ascii="Calibri" w:eastAsia="Times New Roman" w:hAnsi="Calibri" w:cs="Times New Roman"/>
              </w:rPr>
              <w:t>•  Compiles with gfortran</w:t>
            </w:r>
          </w:p>
        </w:tc>
        <w:tc>
          <w:tcPr>
            <w:tcW w:w="960" w:type="dxa"/>
            <w:tcBorders>
              <w:top w:val="nil"/>
              <w:left w:val="nil"/>
              <w:bottom w:val="nil"/>
              <w:right w:val="nil"/>
            </w:tcBorders>
            <w:shd w:val="clear" w:color="000000" w:fill="FFFFFF"/>
            <w:noWrap/>
            <w:vAlign w:val="bottom"/>
            <w:hideMark/>
          </w:tcPr>
          <w:p w14:paraId="2164B21C" w14:textId="77777777" w:rsidR="004A0A8F" w:rsidRPr="001C051D" w:rsidRDefault="004A0A8F" w:rsidP="001C051D">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c>
          <w:tcPr>
            <w:tcW w:w="960" w:type="dxa"/>
            <w:tcBorders>
              <w:top w:val="nil"/>
              <w:left w:val="nil"/>
              <w:bottom w:val="nil"/>
              <w:right w:val="single" w:sz="8" w:space="0" w:color="auto"/>
            </w:tcBorders>
            <w:shd w:val="clear" w:color="000000" w:fill="FFFFFF"/>
            <w:noWrap/>
            <w:vAlign w:val="bottom"/>
            <w:hideMark/>
          </w:tcPr>
          <w:p w14:paraId="2164B21D" w14:textId="24A72199" w:rsidR="004A0A8F" w:rsidRPr="001C051D" w:rsidRDefault="004A0A8F"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r w:rsidR="006729B2" w:rsidRPr="001C051D" w14:paraId="67259D47" w14:textId="77777777" w:rsidTr="001C051D">
        <w:trPr>
          <w:trHeight w:val="315"/>
        </w:trPr>
        <w:tc>
          <w:tcPr>
            <w:tcW w:w="7060" w:type="dxa"/>
            <w:tcBorders>
              <w:top w:val="nil"/>
              <w:left w:val="single" w:sz="8" w:space="0" w:color="auto"/>
              <w:bottom w:val="single" w:sz="8" w:space="0" w:color="auto"/>
              <w:right w:val="nil"/>
            </w:tcBorders>
            <w:shd w:val="clear" w:color="000000" w:fill="BFBFBF"/>
            <w:noWrap/>
            <w:vAlign w:val="bottom"/>
          </w:tcPr>
          <w:p w14:paraId="1D6716DA" w14:textId="0CD984F1" w:rsidR="006729B2" w:rsidRPr="001C051D" w:rsidRDefault="006729B2" w:rsidP="00D503DD">
            <w:pPr>
              <w:spacing w:after="0" w:line="240" w:lineRule="auto"/>
              <w:rPr>
                <w:rFonts w:ascii="Calibri" w:eastAsia="Times New Roman" w:hAnsi="Calibri" w:cs="Times New Roman"/>
              </w:rPr>
            </w:pPr>
            <w:r w:rsidRPr="001C051D">
              <w:rPr>
                <w:rFonts w:ascii="Calibri" w:eastAsia="Times New Roman" w:hAnsi="Calibri" w:cs="Times New Roman"/>
              </w:rPr>
              <w:t xml:space="preserve">•  </w:t>
            </w:r>
            <w:r w:rsidR="00D503DD">
              <w:rPr>
                <w:rFonts w:ascii="Calibri" w:eastAsia="Times New Roman" w:hAnsi="Calibri" w:cs="Times New Roman"/>
              </w:rPr>
              <w:t xml:space="preserve">Visualization through </w:t>
            </w:r>
            <w:r>
              <w:rPr>
                <w:rFonts w:ascii="Calibri" w:eastAsia="Times New Roman" w:hAnsi="Calibri" w:cs="Times New Roman"/>
              </w:rPr>
              <w:t>VTK output files</w:t>
            </w:r>
          </w:p>
        </w:tc>
        <w:tc>
          <w:tcPr>
            <w:tcW w:w="960" w:type="dxa"/>
            <w:tcBorders>
              <w:top w:val="nil"/>
              <w:left w:val="nil"/>
              <w:bottom w:val="single" w:sz="8" w:space="0" w:color="auto"/>
              <w:right w:val="nil"/>
            </w:tcBorders>
            <w:shd w:val="clear" w:color="000000" w:fill="FFFFFF"/>
            <w:noWrap/>
            <w:vAlign w:val="bottom"/>
          </w:tcPr>
          <w:p w14:paraId="16E479E5" w14:textId="77777777" w:rsidR="006729B2" w:rsidRPr="001C051D" w:rsidRDefault="006729B2" w:rsidP="001C051D">
            <w:pPr>
              <w:spacing w:after="0" w:line="240" w:lineRule="auto"/>
              <w:jc w:val="center"/>
              <w:rPr>
                <w:rFonts w:ascii="Wingdings" w:eastAsia="Times New Roman" w:hAnsi="Wingdings" w:cs="Times New Roman"/>
              </w:rPr>
            </w:pPr>
          </w:p>
        </w:tc>
        <w:tc>
          <w:tcPr>
            <w:tcW w:w="960" w:type="dxa"/>
            <w:tcBorders>
              <w:top w:val="nil"/>
              <w:left w:val="nil"/>
              <w:bottom w:val="single" w:sz="8" w:space="0" w:color="auto"/>
              <w:right w:val="single" w:sz="8" w:space="0" w:color="auto"/>
            </w:tcBorders>
            <w:shd w:val="clear" w:color="000000" w:fill="FFFFFF"/>
            <w:noWrap/>
            <w:vAlign w:val="bottom"/>
          </w:tcPr>
          <w:p w14:paraId="562511B8" w14:textId="36A109A6" w:rsidR="006729B2" w:rsidRPr="001C051D" w:rsidRDefault="006729B2" w:rsidP="00A037C3">
            <w:pPr>
              <w:spacing w:after="0" w:line="240" w:lineRule="auto"/>
              <w:jc w:val="center"/>
              <w:rPr>
                <w:rFonts w:ascii="Wingdings" w:eastAsia="Times New Roman" w:hAnsi="Wingdings" w:cs="Times New Roman"/>
              </w:rPr>
            </w:pPr>
            <w:r w:rsidRPr="001C051D">
              <w:rPr>
                <w:rFonts w:ascii="Wingdings" w:eastAsia="Times New Roman" w:hAnsi="Wingdings" w:cs="Times New Roman"/>
              </w:rPr>
              <w:t></w:t>
            </w:r>
          </w:p>
        </w:tc>
      </w:tr>
    </w:tbl>
    <w:p w14:paraId="2164B220" w14:textId="77777777" w:rsidR="008274A4" w:rsidRDefault="00CA74B5" w:rsidP="00992CCA">
      <w:pPr>
        <w:pStyle w:val="Heading1"/>
      </w:pPr>
      <w:bookmarkStart w:id="7" w:name="_Ref412116144"/>
      <w:bookmarkStart w:id="8" w:name="_Toc447284351"/>
      <w:r>
        <w:t>Major changes</w:t>
      </w:r>
      <w:r w:rsidR="008274A4">
        <w:t xml:space="preserve"> in FAST</w:t>
      </w:r>
      <w:bookmarkEnd w:id="7"/>
      <w:bookmarkEnd w:id="8"/>
    </w:p>
    <w:p w14:paraId="3E62E3D8" w14:textId="47D538F9" w:rsidR="000B6622" w:rsidRDefault="000B6622" w:rsidP="000B6622">
      <w:pPr>
        <w:pStyle w:val="Heading2"/>
      </w:pPr>
      <w:bookmarkStart w:id="9" w:name="_Toc447284352"/>
      <w:commentRangeStart w:id="10"/>
      <w:r>
        <w:t>v8.1</w:t>
      </w:r>
      <w:r w:rsidR="007101D0">
        <w:t>5</w:t>
      </w:r>
      <w:r>
        <w:t>.00a-bjj</w:t>
      </w:r>
      <w:commentRangeEnd w:id="10"/>
      <w:r w:rsidR="00FA728E">
        <w:rPr>
          <w:rStyle w:val="CommentReference"/>
          <w:rFonts w:asciiTheme="minorHAnsi" w:eastAsiaTheme="minorHAnsi" w:hAnsiTheme="minorHAnsi" w:cstheme="minorBidi"/>
          <w:b w:val="0"/>
          <w:bCs w:val="0"/>
          <w:color w:val="auto"/>
        </w:rPr>
        <w:commentReference w:id="10"/>
      </w:r>
      <w:bookmarkEnd w:id="9"/>
    </w:p>
    <w:p w14:paraId="03397435" w14:textId="27A8A289" w:rsidR="003C78C1" w:rsidRDefault="003C78C1" w:rsidP="009F741E">
      <w:pPr>
        <w:pStyle w:val="ListParagraph"/>
        <w:numPr>
          <w:ilvl w:val="0"/>
          <w:numId w:val="6"/>
        </w:numPr>
      </w:pPr>
      <w:r>
        <w:t>We added visualization capability</w:t>
      </w:r>
      <w:r w:rsidR="009F741E">
        <w:t xml:space="preserve"> based on either surface or stick-figure geometry for model reference and initial configurations and time-series animation</w:t>
      </w:r>
      <w:r>
        <w:t xml:space="preserve">. FAST can now generate </w:t>
      </w:r>
      <w:r w:rsidR="009F741E">
        <w:t xml:space="preserve">Visualization ToolKit (VTK) output </w:t>
      </w:r>
      <w:r>
        <w:t xml:space="preserve">files that can be read and viewed in standard open-source visualization packages such as </w:t>
      </w:r>
      <w:hyperlink r:id="rId18" w:history="1">
        <w:r w:rsidRPr="003D203B">
          <w:rPr>
            <w:rStyle w:val="Hyperlink"/>
          </w:rPr>
          <w:t>ParaView</w:t>
        </w:r>
      </w:hyperlink>
      <w:r>
        <w:t xml:space="preserve"> or </w:t>
      </w:r>
      <w:hyperlink r:id="rId19" w:history="1">
        <w:r w:rsidRPr="003D203B">
          <w:rPr>
            <w:rStyle w:val="Hyperlink"/>
          </w:rPr>
          <w:t>VisIt</w:t>
        </w:r>
      </w:hyperlink>
      <w:r>
        <w:t>.</w:t>
      </w:r>
      <w:r w:rsidR="00D503DD">
        <w:t xml:space="preserve"> This feature is described in detail</w:t>
      </w:r>
      <w:r w:rsidR="009F741E">
        <w:t xml:space="preserve"> in later sections of this document</w:t>
      </w:r>
      <w:r w:rsidR="00D503DD">
        <w:t>.</w:t>
      </w:r>
    </w:p>
    <w:p w14:paraId="4574E784" w14:textId="0D6EE8B7" w:rsidR="000F122F" w:rsidRDefault="003C78C1" w:rsidP="00FA728E">
      <w:pPr>
        <w:pStyle w:val="ListParagraph"/>
        <w:numPr>
          <w:ilvl w:val="0"/>
          <w:numId w:val="6"/>
        </w:numPr>
      </w:pPr>
      <w:r>
        <w:t xml:space="preserve">The ServoDyn module now contains an option for tower-based tuned mass dampers </w:t>
      </w:r>
      <w:r w:rsidR="00D503DD">
        <w:t>in addition to</w:t>
      </w:r>
      <w:r>
        <w:t xml:space="preserve"> the nacelle-based tuned mass dampers released in the previous version of ServoDyn</w:t>
      </w:r>
      <w:r w:rsidR="00D503DD">
        <w:t xml:space="preserve"> through the TMD submodule</w:t>
      </w:r>
      <w:r>
        <w:t xml:space="preserve">. The at-rest position of the tower-based TMD is </w:t>
      </w:r>
      <w:r w:rsidR="00FA728E">
        <w:t xml:space="preserve">specified </w:t>
      </w:r>
      <w:r>
        <w:t>relative to the base</w:t>
      </w:r>
      <w:r w:rsidR="00FA728E">
        <w:t xml:space="preserve"> of the undeflected tower (and will move with the local tower deflection)</w:t>
      </w:r>
      <w:r>
        <w:t>, while the nacelle-based TMD is still relative to the nacelle reference position.</w:t>
      </w:r>
      <w:r w:rsidR="004D277E">
        <w:t xml:space="preserve"> New outputs related to the tower TMD are now available.</w:t>
      </w:r>
      <w:r w:rsidR="00D503DD">
        <w:t xml:space="preserve"> Furthermore, </w:t>
      </w:r>
      <w:r w:rsidR="00FA728E">
        <w:t>t</w:t>
      </w:r>
      <w:r w:rsidR="000F122F">
        <w:t xml:space="preserve">he TMD submodule of ServoDyn </w:t>
      </w:r>
      <w:r w:rsidR="00EA1CDB">
        <w:t xml:space="preserve">(for both nacelle- and tower-based TMDs) </w:t>
      </w:r>
      <w:r w:rsidR="00FB2E6F">
        <w:t>has been updated with</w:t>
      </w:r>
      <w:r w:rsidR="000F122F">
        <w:t xml:space="preserve"> the option to model an omni-directional tuned mass damper </w:t>
      </w:r>
      <w:r w:rsidR="00FA728E">
        <w:t>as an alternative to the</w:t>
      </w:r>
      <w:r w:rsidR="000F122F">
        <w:t xml:space="preserve"> two </w:t>
      </w:r>
      <w:r w:rsidR="000F122F">
        <w:lastRenderedPageBreak/>
        <w:t xml:space="preserve">independent </w:t>
      </w:r>
      <w:r w:rsidR="009A5284">
        <w:t>DOFs</w:t>
      </w:r>
      <w:r w:rsidR="00FA728E">
        <w:t xml:space="preserve"> previously available</w:t>
      </w:r>
      <w:r w:rsidR="000F122F">
        <w:t>.</w:t>
      </w:r>
      <w:r w:rsidR="009A5284">
        <w:t xml:space="preserve"> It also contains </w:t>
      </w:r>
      <w:r w:rsidR="00EB6AE8">
        <w:t xml:space="preserve">a </w:t>
      </w:r>
      <w:r w:rsidR="00EA1CDB">
        <w:t>new</w:t>
      </w:r>
      <w:r w:rsidR="009A5284">
        <w:t xml:space="preserve"> option to use spring forces from a user-input table </w:t>
      </w:r>
      <w:r w:rsidR="00FB2E6F">
        <w:t>and</w:t>
      </w:r>
      <w:r w:rsidR="009A5284">
        <w:t xml:space="preserve"> several options for semi-active control.</w:t>
      </w:r>
    </w:p>
    <w:p w14:paraId="11F8CD64" w14:textId="507E67EC" w:rsidR="00EA1CDB" w:rsidRPr="00EA1CDB" w:rsidRDefault="00220BBA" w:rsidP="00EA1CDB">
      <w:pPr>
        <w:pStyle w:val="ListParagraph"/>
        <w:numPr>
          <w:ilvl w:val="0"/>
          <w:numId w:val="6"/>
        </w:numPr>
      </w:pPr>
      <w:r>
        <w:t>In ServoDyn, users may now input the</w:t>
      </w:r>
      <w:r w:rsidR="00EA1CDB" w:rsidRPr="00EA1CDB">
        <w:t xml:space="preserve"> name of the procedure in the Bladed-style interface that will be called. Previous versions of </w:t>
      </w:r>
      <w:r>
        <w:t>ServoDyn</w:t>
      </w:r>
      <w:r w:rsidR="00EA1CDB" w:rsidRPr="00EA1CDB">
        <w:t xml:space="preserve"> had this </w:t>
      </w:r>
      <w:r>
        <w:t>name</w:t>
      </w:r>
      <w:r w:rsidR="00EA1CDB" w:rsidRPr="00EA1CDB">
        <w:t xml:space="preserve"> hardcoded to "DISCON", but we have added it to the </w:t>
      </w:r>
      <w:r>
        <w:t xml:space="preserve">ServoDyn </w:t>
      </w:r>
      <w:r w:rsidR="00EA1CDB" w:rsidRPr="00EA1CDB">
        <w:t>input file so that users can easily create wrapper DLLs to call another Bladed DLL with the DISCON procedure already defined in it.</w:t>
      </w:r>
    </w:p>
    <w:p w14:paraId="5391E3AC" w14:textId="6D4A5FF3" w:rsidR="00646C14" w:rsidRDefault="00F73AB9" w:rsidP="000B6622">
      <w:pPr>
        <w:pStyle w:val="ListParagraph"/>
        <w:numPr>
          <w:ilvl w:val="0"/>
          <w:numId w:val="6"/>
        </w:numPr>
      </w:pPr>
      <w:r>
        <w:t>In AeroDyn</w:t>
      </w:r>
      <w:r w:rsidR="00EB6AE8">
        <w:t xml:space="preserve"> v15</w:t>
      </w:r>
      <w:r>
        <w:t>, w</w:t>
      </w:r>
      <w:r w:rsidR="00646C14">
        <w:t xml:space="preserve">e added unsteady </w:t>
      </w:r>
      <w:r w:rsidR="00FA728E">
        <w:t xml:space="preserve">airfoil </w:t>
      </w:r>
      <w:r w:rsidR="00646C14">
        <w:t>aerodynamics</w:t>
      </w:r>
      <w:r w:rsidR="00EB6AE8">
        <w:t>,</w:t>
      </w:r>
      <w:r>
        <w:t xml:space="preserve"> improved the existing BEMT code</w:t>
      </w:r>
      <w:r w:rsidR="00EB6AE8">
        <w:t>, and updated the documentation</w:t>
      </w:r>
      <w:r w:rsidR="00646C14">
        <w:t>.</w:t>
      </w:r>
    </w:p>
    <w:p w14:paraId="5C0750A6" w14:textId="2D68A1B2" w:rsidR="003951E8" w:rsidRDefault="003951E8" w:rsidP="003951E8">
      <w:pPr>
        <w:pStyle w:val="ListParagraph"/>
        <w:numPr>
          <w:ilvl w:val="0"/>
          <w:numId w:val="6"/>
        </w:numPr>
      </w:pPr>
      <w:r>
        <w:t>Documentation for BeamDyn has been updated.</w:t>
      </w:r>
    </w:p>
    <w:p w14:paraId="2B5EE651" w14:textId="29E59BD7" w:rsidR="000B7FD7" w:rsidRDefault="000B7FD7" w:rsidP="000B6622">
      <w:pPr>
        <w:pStyle w:val="ListParagraph"/>
        <w:numPr>
          <w:ilvl w:val="0"/>
          <w:numId w:val="6"/>
        </w:numPr>
      </w:pPr>
      <w:r>
        <w:t xml:space="preserve">We modified the interfaces of modules in the FAST framework to include a </w:t>
      </w:r>
      <w:r w:rsidR="000C1E34">
        <w:t>new “</w:t>
      </w:r>
      <w:r>
        <w:t>MiscVar</w:t>
      </w:r>
      <w:r w:rsidR="000C1E34">
        <w:t>”</w:t>
      </w:r>
      <w:r>
        <w:t xml:space="preserve"> type</w:t>
      </w:r>
      <w:r w:rsidR="00220BBA">
        <w:t>;</w:t>
      </w:r>
      <w:r w:rsidR="00241375">
        <w:t xml:space="preserve"> most variables contained in the “OtherState” type</w:t>
      </w:r>
      <w:r w:rsidR="00220BBA">
        <w:t>s</w:t>
      </w:r>
      <w:r w:rsidR="00241375">
        <w:t xml:space="preserve"> have been moved to the “MiscVar” type</w:t>
      </w:r>
      <w:r w:rsidR="00220BBA">
        <w:t>s</w:t>
      </w:r>
      <w:r w:rsidR="00241375">
        <w:t xml:space="preserve">. </w:t>
      </w:r>
      <w:r w:rsidR="00FA728E">
        <w:t xml:space="preserve">“OtherState” </w:t>
      </w:r>
      <w:r w:rsidR="00241375">
        <w:t xml:space="preserve">variables </w:t>
      </w:r>
      <w:r w:rsidR="00FA728E">
        <w:t>are now treated like the continuous, discrete, and constraint states in that the states are preserved during a correction step in the FAST glue code and are INTENT(IN)</w:t>
      </w:r>
      <w:r w:rsidR="00241375">
        <w:t xml:space="preserve"> in a module’s CalcOutput routine. “MiscVar” variables are not preserved during a correction step and are INTENT(INOUT) in both a module’s UpdateStates and CalcOutput routines</w:t>
      </w:r>
      <w:r w:rsidR="00FA728E">
        <w:t xml:space="preserve">. </w:t>
      </w:r>
      <w:r>
        <w:t xml:space="preserve">This feature </w:t>
      </w:r>
      <w:r w:rsidR="000C1E34">
        <w:t>is</w:t>
      </w:r>
      <w:r>
        <w:t xml:space="preserve"> invisible to the user, but is essential for developers of new modules. This new </w:t>
      </w:r>
      <w:r w:rsidR="00EB6AE8">
        <w:t xml:space="preserve">MiscVar” </w:t>
      </w:r>
      <w:r>
        <w:t>type will aid in the development of linearization features in future releases.</w:t>
      </w:r>
    </w:p>
    <w:p w14:paraId="33925E37" w14:textId="7AF8085A" w:rsidR="00FE33DE" w:rsidRDefault="00FE33DE" w:rsidP="000B6622">
      <w:pPr>
        <w:pStyle w:val="ListParagraph"/>
        <w:numPr>
          <w:ilvl w:val="0"/>
          <w:numId w:val="6"/>
        </w:numPr>
      </w:pPr>
      <w:r>
        <w:t>We removed the fatal error that occurred when writing text files with simulations longer than 9999.999 seconds (because bigger numbers didn’t fit in the time-channel format of F10.4). Now, FAST will produce a warning and increase the width of the time channel</w:t>
      </w:r>
      <w:r w:rsidR="00241375">
        <w:t xml:space="preserve"> for longer simulations where text files are written</w:t>
      </w:r>
      <w:r>
        <w:t>.</w:t>
      </w:r>
    </w:p>
    <w:p w14:paraId="6E533361" w14:textId="77777777" w:rsidR="00241375" w:rsidRDefault="00241375" w:rsidP="00241375">
      <w:pPr>
        <w:pStyle w:val="ListParagraph"/>
        <w:numPr>
          <w:ilvl w:val="0"/>
          <w:numId w:val="6"/>
        </w:numPr>
      </w:pPr>
      <w:r>
        <w:t>We fixed a problem in BeamDyn that would negatively affect results when using Gaussian quadrature.</w:t>
      </w:r>
    </w:p>
    <w:p w14:paraId="12408D25" w14:textId="1DFEDCA6" w:rsidR="00A35E6C" w:rsidRDefault="00A35E6C" w:rsidP="00241375">
      <w:pPr>
        <w:pStyle w:val="ListParagraph"/>
        <w:numPr>
          <w:ilvl w:val="0"/>
          <w:numId w:val="6"/>
        </w:numPr>
      </w:pPr>
      <w:r>
        <w:t xml:space="preserve">We fixed issues in </w:t>
      </w:r>
      <w:commentRangeStart w:id="11"/>
      <w:r>
        <w:t xml:space="preserve">MAP++ and MoorDyn </w:t>
      </w:r>
      <w:commentRangeEnd w:id="11"/>
      <w:r w:rsidR="005C6F8A">
        <w:rPr>
          <w:rStyle w:val="CommentReference"/>
        </w:rPr>
        <w:commentReference w:id="11"/>
      </w:r>
      <w:r>
        <w:t>that prevented simulation of multi-segmented mooring lines.</w:t>
      </w:r>
    </w:p>
    <w:p w14:paraId="77FF4C92" w14:textId="7C6CF970" w:rsidR="003F712E" w:rsidRDefault="003F712E" w:rsidP="0048246B">
      <w:pPr>
        <w:pStyle w:val="ListParagraph"/>
        <w:numPr>
          <w:ilvl w:val="0"/>
          <w:numId w:val="6"/>
        </w:numPr>
      </w:pPr>
      <w:r>
        <w:t xml:space="preserve">We fixed an issue </w:t>
      </w:r>
      <w:r w:rsidR="00241375">
        <w:t xml:space="preserve">in InflowWind </w:t>
      </w:r>
      <w:r>
        <w:t>that would allow users to enter invalid parameters describing HAWC wind files without throwing an error</w:t>
      </w:r>
      <w:r w:rsidR="00241375">
        <w:t>, which</w:t>
      </w:r>
      <w:r>
        <w:t xml:space="preserve"> would potentially </w:t>
      </w:r>
      <w:r w:rsidR="00241375">
        <w:t xml:space="preserve">have </w:t>
      </w:r>
      <w:r>
        <w:t>produce</w:t>
      </w:r>
      <w:r w:rsidR="00241375">
        <w:t>d</w:t>
      </w:r>
      <w:r>
        <w:t xml:space="preserve"> strange wind</w:t>
      </w:r>
      <w:r w:rsidR="00241375">
        <w:t>-</w:t>
      </w:r>
      <w:r>
        <w:t>inflow results.</w:t>
      </w:r>
    </w:p>
    <w:p w14:paraId="0C779E37" w14:textId="6AFE9E47" w:rsidR="003318C8" w:rsidRDefault="003318C8" w:rsidP="006C3228">
      <w:pPr>
        <w:pStyle w:val="ListParagraph"/>
        <w:numPr>
          <w:ilvl w:val="0"/>
          <w:numId w:val="6"/>
        </w:numPr>
      </w:pPr>
      <w:r>
        <w:t xml:space="preserve">We fixed issues in the OrcaFlex interface that would prevent </w:t>
      </w:r>
      <w:r w:rsidR="000D3D26">
        <w:t>FAST</w:t>
      </w:r>
      <w:r>
        <w:t xml:space="preserve"> from running when </w:t>
      </w:r>
      <w:r>
        <w:rPr>
          <w:b/>
        </w:rPr>
        <w:t>CompMooring</w:t>
      </w:r>
      <w:r w:rsidRPr="006C3228">
        <w:t> = 4</w:t>
      </w:r>
      <w:r>
        <w:t>.</w:t>
      </w:r>
    </w:p>
    <w:p w14:paraId="3DAB2D24" w14:textId="79C271BD" w:rsidR="00FE33DE" w:rsidRDefault="00FE33DE" w:rsidP="006C3228">
      <w:pPr>
        <w:pStyle w:val="ListParagraph"/>
        <w:numPr>
          <w:ilvl w:val="0"/>
          <w:numId w:val="6"/>
        </w:numPr>
      </w:pPr>
      <w:r>
        <w:t>We fixed a problem that would require the FAST-Simulink interface to be cleared from memory between FAST simulations.</w:t>
      </w:r>
    </w:p>
    <w:p w14:paraId="29C7E510" w14:textId="1F83D3FE" w:rsidR="008C3F7C" w:rsidRDefault="008C3F7C" w:rsidP="008C3F7C">
      <w:pPr>
        <w:pStyle w:val="ListParagraph"/>
        <w:numPr>
          <w:ilvl w:val="0"/>
          <w:numId w:val="6"/>
        </w:numPr>
      </w:pPr>
      <w:r>
        <w:t xml:space="preserve">FAST v8.15.00a-bjj is compiled with the components listed in </w:t>
      </w:r>
      <w:r w:rsidR="00646C14">
        <w:fldChar w:fldCharType="begin"/>
      </w:r>
      <w:r w:rsidR="00646C14">
        <w:instrText xml:space="preserve"> REF _Ref447128458 \h </w:instrText>
      </w:r>
      <w:r w:rsidR="00646C14">
        <w:fldChar w:fldCharType="separate"/>
      </w:r>
      <w:r w:rsidR="00A87DA2">
        <w:t xml:space="preserve">Table </w:t>
      </w:r>
      <w:r w:rsidR="00A87DA2">
        <w:rPr>
          <w:noProof/>
        </w:rPr>
        <w:t>2</w:t>
      </w:r>
      <w:r w:rsidR="00646C14">
        <w:fldChar w:fldCharType="end"/>
      </w:r>
      <w:r>
        <w:t>.</w:t>
      </w:r>
    </w:p>
    <w:p w14:paraId="29033624" w14:textId="77777777" w:rsidR="0055193F" w:rsidRDefault="0055193F" w:rsidP="008C3F7C">
      <w:pPr>
        <w:pStyle w:val="Caption"/>
        <w:keepNext/>
        <w:numPr>
          <w:ilvl w:val="0"/>
          <w:numId w:val="6"/>
        </w:numPr>
        <w:jc w:val="center"/>
      </w:pPr>
      <w:r>
        <w:br w:type="page"/>
      </w:r>
    </w:p>
    <w:p w14:paraId="45375401" w14:textId="1308FA0B" w:rsidR="008C3F7C" w:rsidRDefault="008C3F7C" w:rsidP="006C3228">
      <w:pPr>
        <w:pStyle w:val="Caption"/>
        <w:keepNext/>
        <w:ind w:left="1080"/>
        <w:jc w:val="center"/>
      </w:pPr>
      <w:bookmarkStart w:id="12" w:name="_Ref447128458"/>
      <w:r>
        <w:lastRenderedPageBreak/>
        <w:t xml:space="preserve">Table </w:t>
      </w:r>
      <w:fldSimple w:instr=" SEQ Table \* ARABIC ">
        <w:r w:rsidR="00A87DA2">
          <w:rPr>
            <w:noProof/>
          </w:rPr>
          <w:t>2</w:t>
        </w:r>
      </w:fldSimple>
      <w:bookmarkEnd w:id="12"/>
      <w:r>
        <w:t>: Components in FAST v8.15.00a-bjj</w:t>
      </w:r>
    </w:p>
    <w:tbl>
      <w:tblPr>
        <w:tblStyle w:val="LightList-Accent1"/>
        <w:tblW w:w="0" w:type="auto"/>
        <w:jc w:val="center"/>
        <w:tblLook w:val="04A0" w:firstRow="1" w:lastRow="0" w:firstColumn="1" w:lastColumn="0" w:noHBand="0" w:noVBand="1"/>
      </w:tblPr>
      <w:tblGrid>
        <w:gridCol w:w="2485"/>
        <w:gridCol w:w="2421"/>
        <w:gridCol w:w="2795"/>
      </w:tblGrid>
      <w:tr w:rsidR="008C3F7C" w14:paraId="2A84AC15" w14:textId="77777777" w:rsidTr="00FB2E6F">
        <w:trPr>
          <w:cnfStyle w:val="100000000000" w:firstRow="1" w:lastRow="0" w:firstColumn="0" w:lastColumn="0" w:oddVBand="0" w:evenVBand="0" w:oddHBand="0" w:evenHBand="0" w:firstRowFirstColumn="0" w:firstRowLastColumn="0" w:lastRowFirstColumn="0" w:lastRowLastColumn="0"/>
          <w:cantSplit/>
          <w:tblHeade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8" w:space="0" w:color="4F81BD" w:themeColor="accent1"/>
            </w:tcBorders>
          </w:tcPr>
          <w:p w14:paraId="769E944F" w14:textId="77777777" w:rsidR="008C3F7C" w:rsidRDefault="008C3F7C" w:rsidP="00FB2E6F">
            <w:pPr>
              <w:rPr>
                <w:b w:val="0"/>
                <w:bCs w:val="0"/>
                <w:color w:val="auto"/>
              </w:rPr>
            </w:pPr>
            <w:r>
              <w:t>Component</w:t>
            </w:r>
          </w:p>
        </w:tc>
        <w:tc>
          <w:tcPr>
            <w:tcW w:w="0" w:type="auto"/>
            <w:tcBorders>
              <w:bottom w:val="single" w:sz="8" w:space="0" w:color="4F81BD" w:themeColor="accent1"/>
            </w:tcBorders>
          </w:tcPr>
          <w:p w14:paraId="3CAC94C2"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r>
              <w:t>Version</w:t>
            </w:r>
          </w:p>
        </w:tc>
        <w:tc>
          <w:tcPr>
            <w:tcW w:w="0" w:type="auto"/>
            <w:tcBorders>
              <w:bottom w:val="single" w:sz="8" w:space="0" w:color="4F81BD" w:themeColor="accent1"/>
            </w:tcBorders>
          </w:tcPr>
          <w:p w14:paraId="43D3AC45" w14:textId="77777777" w:rsidR="008C3F7C" w:rsidRDefault="008C3F7C" w:rsidP="00FB2E6F">
            <w:pPr>
              <w:cnfStyle w:val="100000000000" w:firstRow="1" w:lastRow="0" w:firstColumn="0" w:lastColumn="0" w:oddVBand="0" w:evenVBand="0" w:oddHBand="0" w:evenHBand="0" w:firstRowFirstColumn="0" w:firstRowLastColumn="0" w:lastRowFirstColumn="0" w:lastRowLastColumn="0"/>
            </w:pPr>
          </w:p>
        </w:tc>
      </w:tr>
      <w:tr w:rsidR="008C3F7C" w14:paraId="404D8F1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3ECA7360" w14:textId="77777777" w:rsidR="008C3F7C" w:rsidRPr="00405A94" w:rsidRDefault="008C3F7C" w:rsidP="00FB2E6F">
            <w:r w:rsidRPr="00405A94">
              <w:t>Modules</w:t>
            </w:r>
          </w:p>
        </w:tc>
        <w:tc>
          <w:tcPr>
            <w:tcW w:w="0" w:type="auto"/>
            <w:shd w:val="clear" w:color="auto" w:fill="B8CCE4" w:themeFill="accent1" w:themeFillTint="66"/>
          </w:tcPr>
          <w:p w14:paraId="77B90A3B"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0CA69E7" w14:textId="77777777" w:rsidR="008C3F7C" w:rsidRPr="00F65048" w:rsidRDefault="008C3F7C" w:rsidP="00FB2E6F">
            <w:pPr>
              <w:cnfStyle w:val="000000100000" w:firstRow="0" w:lastRow="0" w:firstColumn="0" w:lastColumn="0" w:oddVBand="0" w:evenVBand="0" w:oddHBand="1" w:evenHBand="0" w:firstRowFirstColumn="0" w:firstRowLastColumn="0" w:lastRowFirstColumn="0" w:lastRowLastColumn="0"/>
            </w:pPr>
            <w:r>
              <w:t xml:space="preserve">ModName </w:t>
            </w:r>
            <w:r w:rsidRPr="00F2770C">
              <w:rPr>
                <w:sz w:val="16"/>
              </w:rPr>
              <w:t>(</w:t>
            </w:r>
            <w:r>
              <w:rPr>
                <w:sz w:val="16"/>
              </w:rPr>
              <w:t>for o</w:t>
            </w:r>
            <w:r w:rsidRPr="00F2770C">
              <w:rPr>
                <w:sz w:val="16"/>
              </w:rPr>
              <w:t>utput file</w:t>
            </w:r>
            <w:r>
              <w:rPr>
                <w:sz w:val="16"/>
              </w:rPr>
              <w:t>s</w:t>
            </w:r>
            <w:r w:rsidRPr="00F2770C">
              <w:rPr>
                <w:sz w:val="16"/>
              </w:rPr>
              <w:t>)</w:t>
            </w:r>
          </w:p>
        </w:tc>
      </w:tr>
      <w:tr w:rsidR="008C3F7C" w14:paraId="4CAD19D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A7867AF" w14:textId="77777777" w:rsidR="008C3F7C" w:rsidRPr="008768D5" w:rsidRDefault="008C3F7C" w:rsidP="00FB2E6F">
            <w:pPr>
              <w:rPr>
                <w:b w:val="0"/>
              </w:rPr>
            </w:pPr>
            <w:r w:rsidRPr="008768D5">
              <w:rPr>
                <w:b w:val="0"/>
              </w:rPr>
              <w:t>ElastoDyn</w:t>
            </w:r>
          </w:p>
        </w:tc>
        <w:tc>
          <w:tcPr>
            <w:tcW w:w="2421" w:type="dxa"/>
          </w:tcPr>
          <w:p w14:paraId="782E9317"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v1.03.00a-bjj</w:t>
            </w:r>
          </w:p>
        </w:tc>
        <w:tc>
          <w:tcPr>
            <w:tcW w:w="2795" w:type="dxa"/>
          </w:tcPr>
          <w:p w14:paraId="2DCDD690"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ED</w:t>
            </w:r>
          </w:p>
        </w:tc>
      </w:tr>
      <w:tr w:rsidR="008C3F7C" w14:paraId="558BC580"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7C64566" w14:textId="77777777" w:rsidR="008C3F7C" w:rsidRPr="008768D5" w:rsidRDefault="008C3F7C" w:rsidP="00FB2E6F">
            <w:pPr>
              <w:rPr>
                <w:b w:val="0"/>
              </w:rPr>
            </w:pPr>
            <w:r w:rsidRPr="00AA173A">
              <w:rPr>
                <w:b w:val="0"/>
              </w:rPr>
              <w:t>BeamDyn</w:t>
            </w:r>
          </w:p>
        </w:tc>
        <w:tc>
          <w:tcPr>
            <w:tcW w:w="2421" w:type="dxa"/>
          </w:tcPr>
          <w:p w14:paraId="7C61152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w:t>
            </w:r>
          </w:p>
        </w:tc>
        <w:tc>
          <w:tcPr>
            <w:tcW w:w="2795" w:type="dxa"/>
          </w:tcPr>
          <w:p w14:paraId="33761EE3"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BD</w:t>
            </w:r>
          </w:p>
        </w:tc>
      </w:tr>
      <w:tr w:rsidR="008C3F7C" w14:paraId="1E3B4A28"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E24B3F0" w14:textId="77777777" w:rsidR="008C3F7C" w:rsidRPr="00405A94" w:rsidRDefault="008C3F7C" w:rsidP="00FB2E6F">
            <w:pPr>
              <w:rPr>
                <w:b w:val="0"/>
              </w:rPr>
            </w:pPr>
            <w:r w:rsidRPr="00405A94">
              <w:rPr>
                <w:b w:val="0"/>
              </w:rPr>
              <w:t>AeroDyn</w:t>
            </w:r>
            <w:r>
              <w:rPr>
                <w:b w:val="0"/>
              </w:rPr>
              <w:t>14</w:t>
            </w:r>
          </w:p>
        </w:tc>
        <w:tc>
          <w:tcPr>
            <w:tcW w:w="2421" w:type="dxa"/>
          </w:tcPr>
          <w:p w14:paraId="1117E25F"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v14.04.00a-bjj</w:t>
            </w:r>
          </w:p>
        </w:tc>
        <w:tc>
          <w:tcPr>
            <w:tcW w:w="2795" w:type="dxa"/>
          </w:tcPr>
          <w:p w14:paraId="5C540471"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AD</w:t>
            </w:r>
          </w:p>
        </w:tc>
      </w:tr>
      <w:tr w:rsidR="008C3F7C" w14:paraId="27E5A93A"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398919C" w14:textId="77777777" w:rsidR="008C3F7C" w:rsidRPr="00C308E8" w:rsidRDefault="008C3F7C" w:rsidP="00FB2E6F">
            <w:pPr>
              <w:rPr>
                <w:b w:val="0"/>
              </w:rPr>
            </w:pPr>
            <w:r>
              <w:rPr>
                <w:b w:val="0"/>
              </w:rPr>
              <w:t>AeroDyn</w:t>
            </w:r>
          </w:p>
        </w:tc>
        <w:tc>
          <w:tcPr>
            <w:tcW w:w="2421" w:type="dxa"/>
          </w:tcPr>
          <w:p w14:paraId="6F16E689" w14:textId="77777777" w:rsidR="008C3F7C" w:rsidRPr="005C6F8A"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5C6F8A">
              <w:rPr>
                <w:highlight w:val="yellow"/>
              </w:rPr>
              <w:t>v15.00.00a-bjj</w:t>
            </w:r>
          </w:p>
        </w:tc>
        <w:tc>
          <w:tcPr>
            <w:tcW w:w="2795" w:type="dxa"/>
          </w:tcPr>
          <w:p w14:paraId="5C96FFF1"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AD</w:t>
            </w:r>
          </w:p>
        </w:tc>
      </w:tr>
      <w:tr w:rsidR="008C3F7C" w14:paraId="12CC2967"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099E665" w14:textId="77777777" w:rsidR="008C3F7C" w:rsidRPr="00405A94" w:rsidRDefault="008C3F7C" w:rsidP="00FB2E6F">
            <w:pPr>
              <w:rPr>
                <w:b w:val="0"/>
              </w:rPr>
            </w:pPr>
            <w:r w:rsidRPr="00405A94">
              <w:rPr>
                <w:b w:val="0"/>
              </w:rPr>
              <w:t>InflowWind</w:t>
            </w:r>
          </w:p>
        </w:tc>
        <w:tc>
          <w:tcPr>
            <w:tcW w:w="2421" w:type="dxa"/>
          </w:tcPr>
          <w:p w14:paraId="1B287FBE"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v3.01.00a-adp</w:t>
            </w:r>
          </w:p>
        </w:tc>
        <w:tc>
          <w:tcPr>
            <w:tcW w:w="2795" w:type="dxa"/>
          </w:tcPr>
          <w:p w14:paraId="7BB967B3"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IfW</w:t>
            </w:r>
          </w:p>
        </w:tc>
      </w:tr>
      <w:tr w:rsidR="008C3F7C" w14:paraId="639F497C"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D5D1322" w14:textId="77777777" w:rsidR="008C3F7C" w:rsidRPr="00405A94" w:rsidRDefault="008C3F7C" w:rsidP="00FB2E6F">
            <w:pPr>
              <w:rPr>
                <w:b w:val="0"/>
              </w:rPr>
            </w:pPr>
            <w:r w:rsidRPr="00405A94">
              <w:rPr>
                <w:b w:val="0"/>
              </w:rPr>
              <w:t>ServoDyn</w:t>
            </w:r>
          </w:p>
        </w:tc>
        <w:tc>
          <w:tcPr>
            <w:tcW w:w="2421" w:type="dxa"/>
          </w:tcPr>
          <w:p w14:paraId="36B3DA77"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v1.03.01a-bjj</w:t>
            </w:r>
          </w:p>
        </w:tc>
        <w:tc>
          <w:tcPr>
            <w:tcW w:w="2795" w:type="dxa"/>
          </w:tcPr>
          <w:p w14:paraId="2CD0DC4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SrvD</w:t>
            </w:r>
          </w:p>
        </w:tc>
      </w:tr>
      <w:tr w:rsidR="008C3F7C" w14:paraId="32B0D0B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0D31500" w14:textId="77777777" w:rsidR="008C3F7C" w:rsidRPr="00405A94" w:rsidRDefault="008C3F7C" w:rsidP="00FB2E6F">
            <w:pPr>
              <w:rPr>
                <w:b w:val="0"/>
              </w:rPr>
            </w:pPr>
            <w:r>
              <w:rPr>
                <w:b w:val="0"/>
              </w:rPr>
              <w:t>TMD (part of ServoDyn)</w:t>
            </w:r>
          </w:p>
        </w:tc>
        <w:tc>
          <w:tcPr>
            <w:tcW w:w="2421" w:type="dxa"/>
          </w:tcPr>
          <w:p w14:paraId="6CD9A3F9"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v1.00.01-wgl</w:t>
            </w:r>
          </w:p>
        </w:tc>
        <w:tc>
          <w:tcPr>
            <w:tcW w:w="2795" w:type="dxa"/>
          </w:tcPr>
          <w:p w14:paraId="747474C6"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TMD</w:t>
            </w:r>
          </w:p>
        </w:tc>
      </w:tr>
      <w:tr w:rsidR="008C3F7C" w14:paraId="23FEF39D"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4447910" w14:textId="77777777" w:rsidR="008C3F7C" w:rsidRPr="00405A94" w:rsidRDefault="008C3F7C" w:rsidP="00FB2E6F">
            <w:pPr>
              <w:rPr>
                <w:b w:val="0"/>
              </w:rPr>
            </w:pPr>
            <w:r w:rsidRPr="00405A94">
              <w:rPr>
                <w:b w:val="0"/>
              </w:rPr>
              <w:t>HydroDyn</w:t>
            </w:r>
          </w:p>
        </w:tc>
        <w:tc>
          <w:tcPr>
            <w:tcW w:w="2421" w:type="dxa"/>
          </w:tcPr>
          <w:p w14:paraId="11E54091"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v2.03.00c-adp</w:t>
            </w:r>
          </w:p>
        </w:tc>
        <w:tc>
          <w:tcPr>
            <w:tcW w:w="2795" w:type="dxa"/>
          </w:tcPr>
          <w:p w14:paraId="22EAC7C7"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HD</w:t>
            </w:r>
          </w:p>
        </w:tc>
      </w:tr>
      <w:tr w:rsidR="008C3F7C" w14:paraId="06A3351E"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06D48B1B" w14:textId="77777777" w:rsidR="008C3F7C" w:rsidRPr="00473920" w:rsidRDefault="008C3F7C" w:rsidP="00FB2E6F">
            <w:pPr>
              <w:rPr>
                <w:b w:val="0"/>
              </w:rPr>
            </w:pPr>
            <w:r w:rsidRPr="00473920">
              <w:rPr>
                <w:b w:val="0"/>
              </w:rPr>
              <w:t>SubDyn</w:t>
            </w:r>
          </w:p>
        </w:tc>
        <w:tc>
          <w:tcPr>
            <w:tcW w:w="2421" w:type="dxa"/>
          </w:tcPr>
          <w:p w14:paraId="22E93FB6"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v1.02.00a-rrd</w:t>
            </w:r>
          </w:p>
        </w:tc>
        <w:tc>
          <w:tcPr>
            <w:tcW w:w="2795" w:type="dxa"/>
          </w:tcPr>
          <w:p w14:paraId="693DE5B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SD</w:t>
            </w:r>
          </w:p>
        </w:tc>
      </w:tr>
      <w:tr w:rsidR="008C3F7C" w14:paraId="41ACB04F"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E396EE1" w14:textId="77777777" w:rsidR="008C3F7C" w:rsidRPr="00405A94" w:rsidRDefault="008C3F7C" w:rsidP="00FB2E6F">
            <w:pPr>
              <w:rPr>
                <w:b w:val="0"/>
              </w:rPr>
            </w:pPr>
            <w:r w:rsidRPr="00405A94">
              <w:rPr>
                <w:b w:val="0"/>
              </w:rPr>
              <w:t>MAP</w:t>
            </w:r>
            <w:r>
              <w:rPr>
                <w:b w:val="0"/>
              </w:rPr>
              <w:t>++</w:t>
            </w:r>
          </w:p>
        </w:tc>
        <w:tc>
          <w:tcPr>
            <w:tcW w:w="2421" w:type="dxa"/>
          </w:tcPr>
          <w:p w14:paraId="3C5F834F" w14:textId="7E3C977B" w:rsidR="008C3F7C" w:rsidRPr="0048246B" w:rsidRDefault="00246AC2" w:rsidP="00246AC2">
            <w:pPr>
              <w:cnfStyle w:val="000000100000" w:firstRow="0" w:lastRow="0" w:firstColumn="0" w:lastColumn="0" w:oddVBand="0" w:evenVBand="0" w:oddHBand="1" w:evenHBand="0" w:firstRowFirstColumn="0" w:firstRowLastColumn="0" w:lastRowFirstColumn="0" w:lastRowLastColumn="0"/>
              <w:rPr>
                <w:highlight w:val="yellow"/>
              </w:rPr>
            </w:pPr>
            <w:ins w:id="13" w:author="Bonnie Jonkman" w:date="2016-04-04T14:02:00Z">
              <w:r>
                <w:t>1.2</w:t>
              </w:r>
            </w:ins>
            <w:ins w:id="14" w:author="Bonnie Jonkman" w:date="2016-04-04T14:10:00Z">
              <w:r w:rsidR="00E965E2">
                <w:t>0</w:t>
              </w:r>
            </w:ins>
            <w:bookmarkStart w:id="15" w:name="_GoBack"/>
            <w:bookmarkEnd w:id="15"/>
            <w:ins w:id="16" w:author="Bonnie Jonkman" w:date="2016-04-04T14:02:00Z">
              <w:r>
                <w:t>.10</w:t>
              </w:r>
            </w:ins>
            <w:del w:id="17" w:author="Bonnie Jonkman" w:date="2016-04-04T14:02:00Z">
              <w:r w:rsidR="008C3F7C" w:rsidRPr="00246AC2" w:rsidDel="00246AC2">
                <w:rPr>
                  <w:rPrChange w:id="18" w:author="Bonnie Jonkman" w:date="2016-04-04T14:02:00Z">
                    <w:rPr>
                      <w:highlight w:val="yellow"/>
                    </w:rPr>
                  </w:rPrChange>
                </w:rPr>
                <w:delText>1.10.01</w:delText>
              </w:r>
            </w:del>
          </w:p>
        </w:tc>
        <w:tc>
          <w:tcPr>
            <w:tcW w:w="2795" w:type="dxa"/>
          </w:tcPr>
          <w:p w14:paraId="373D31CF"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MAP</w:t>
            </w:r>
          </w:p>
        </w:tc>
      </w:tr>
      <w:tr w:rsidR="008C3F7C" w14:paraId="2794BCF9"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8F4A5F0" w14:textId="77777777" w:rsidR="008C3F7C" w:rsidRPr="00405A94" w:rsidRDefault="008C3F7C" w:rsidP="00FB2E6F">
            <w:pPr>
              <w:rPr>
                <w:b w:val="0"/>
              </w:rPr>
            </w:pPr>
            <w:r w:rsidRPr="00405A94">
              <w:rPr>
                <w:b w:val="0"/>
              </w:rPr>
              <w:t>FEAMooring</w:t>
            </w:r>
          </w:p>
        </w:tc>
        <w:tc>
          <w:tcPr>
            <w:tcW w:w="2421" w:type="dxa"/>
          </w:tcPr>
          <w:p w14:paraId="7C8E967D"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v1.01.02-yhb</w:t>
            </w:r>
          </w:p>
        </w:tc>
        <w:tc>
          <w:tcPr>
            <w:tcW w:w="2795" w:type="dxa"/>
          </w:tcPr>
          <w:p w14:paraId="0530435B"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FEAM</w:t>
            </w:r>
          </w:p>
        </w:tc>
      </w:tr>
      <w:tr w:rsidR="008C3F7C" w14:paraId="6595688E"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102257CE" w14:textId="77777777" w:rsidR="008C3F7C" w:rsidRPr="005509D5" w:rsidRDefault="008C3F7C" w:rsidP="00FB2E6F">
            <w:pPr>
              <w:rPr>
                <w:b w:val="0"/>
              </w:rPr>
            </w:pPr>
            <w:r w:rsidRPr="005509D5">
              <w:rPr>
                <w:b w:val="0"/>
              </w:rPr>
              <w:t>MoorDyn</w:t>
            </w:r>
          </w:p>
        </w:tc>
        <w:tc>
          <w:tcPr>
            <w:tcW w:w="2421" w:type="dxa"/>
          </w:tcPr>
          <w:p w14:paraId="108F27EC"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v1.00.00F-mth</w:t>
            </w:r>
          </w:p>
        </w:tc>
        <w:tc>
          <w:tcPr>
            <w:tcW w:w="2795" w:type="dxa"/>
          </w:tcPr>
          <w:p w14:paraId="5EFB310B"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t>MD</w:t>
            </w:r>
          </w:p>
        </w:tc>
      </w:tr>
      <w:tr w:rsidR="008C3F7C" w14:paraId="4B5969F0"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2FD90F91" w14:textId="77777777" w:rsidR="008C3F7C" w:rsidRPr="00405A94" w:rsidRDefault="008C3F7C" w:rsidP="00FB2E6F">
            <w:pPr>
              <w:rPr>
                <w:b w:val="0"/>
              </w:rPr>
            </w:pPr>
            <w:r>
              <w:rPr>
                <w:b w:val="0"/>
              </w:rPr>
              <w:t>OrcaFlexInterface</w:t>
            </w:r>
          </w:p>
        </w:tc>
        <w:tc>
          <w:tcPr>
            <w:tcW w:w="2421" w:type="dxa"/>
          </w:tcPr>
          <w:p w14:paraId="3536EA72" w14:textId="77777777" w:rsidR="008C3F7C" w:rsidRPr="005C6F8A"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5C6F8A">
              <w:rPr>
                <w:highlight w:val="yellow"/>
              </w:rPr>
              <w:t>v1.00.00a-adp</w:t>
            </w:r>
          </w:p>
        </w:tc>
        <w:tc>
          <w:tcPr>
            <w:tcW w:w="2795" w:type="dxa"/>
          </w:tcPr>
          <w:p w14:paraId="16CCD6CE"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t>Orca</w:t>
            </w:r>
          </w:p>
        </w:tc>
      </w:tr>
      <w:tr w:rsidR="008C3F7C" w14:paraId="206EC83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041F281" w14:textId="77777777" w:rsidR="008C3F7C" w:rsidRPr="00405A94" w:rsidRDefault="008C3F7C" w:rsidP="00FB2E6F">
            <w:pPr>
              <w:rPr>
                <w:b w:val="0"/>
              </w:rPr>
            </w:pPr>
            <w:r w:rsidRPr="00405A94">
              <w:rPr>
                <w:b w:val="0"/>
              </w:rPr>
              <w:t>IceFloe</w:t>
            </w:r>
          </w:p>
        </w:tc>
        <w:tc>
          <w:tcPr>
            <w:tcW w:w="2421" w:type="dxa"/>
          </w:tcPr>
          <w:p w14:paraId="3D01224B"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v1.00.01</w:t>
            </w:r>
          </w:p>
        </w:tc>
        <w:tc>
          <w:tcPr>
            <w:tcW w:w="2795" w:type="dxa"/>
          </w:tcPr>
          <w:p w14:paraId="6F8D7282" w14:textId="77777777" w:rsidR="008C3F7C" w:rsidRPr="00F2770C" w:rsidRDefault="008C3F7C" w:rsidP="00FB2E6F">
            <w:pPr>
              <w:cnfStyle w:val="000000100000" w:firstRow="0" w:lastRow="0" w:firstColumn="0" w:lastColumn="0" w:oddVBand="0" w:evenVBand="0" w:oddHBand="1" w:evenHBand="0" w:firstRowFirstColumn="0" w:firstRowLastColumn="0" w:lastRowFirstColumn="0" w:lastRowLastColumn="0"/>
            </w:pPr>
            <w:r w:rsidRPr="00F2770C">
              <w:t>IceF</w:t>
            </w:r>
          </w:p>
        </w:tc>
      </w:tr>
      <w:tr w:rsidR="008C3F7C" w14:paraId="583115CC"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5037125" w14:textId="77777777" w:rsidR="008C3F7C" w:rsidRPr="00405A94" w:rsidRDefault="008C3F7C" w:rsidP="00FB2E6F">
            <w:pPr>
              <w:rPr>
                <w:b w:val="0"/>
              </w:rPr>
            </w:pPr>
            <w:r w:rsidRPr="00405A94">
              <w:rPr>
                <w:b w:val="0"/>
              </w:rPr>
              <w:t>IceDyn</w:t>
            </w:r>
          </w:p>
        </w:tc>
        <w:tc>
          <w:tcPr>
            <w:tcW w:w="2421" w:type="dxa"/>
          </w:tcPr>
          <w:p w14:paraId="001874C2" w14:textId="77777777" w:rsidR="008C3F7C" w:rsidRPr="0048246B" w:rsidRDefault="008C3F7C" w:rsidP="00FB2E6F">
            <w:pPr>
              <w:cnfStyle w:val="000000000000" w:firstRow="0" w:lastRow="0" w:firstColumn="0" w:lastColumn="0" w:oddVBand="0" w:evenVBand="0" w:oddHBand="0" w:evenHBand="0" w:firstRowFirstColumn="0" w:firstRowLastColumn="0" w:lastRowFirstColumn="0" w:lastRowLastColumn="0"/>
              <w:rPr>
                <w:highlight w:val="yellow"/>
              </w:rPr>
            </w:pPr>
            <w:r w:rsidRPr="006C3228">
              <w:rPr>
                <w:highlight w:val="yellow"/>
              </w:rPr>
              <w:t>v1.01.01-by</w:t>
            </w:r>
          </w:p>
        </w:tc>
        <w:tc>
          <w:tcPr>
            <w:tcW w:w="2795" w:type="dxa"/>
          </w:tcPr>
          <w:p w14:paraId="4543E18F" w14:textId="77777777" w:rsidR="008C3F7C" w:rsidRPr="00F2770C" w:rsidRDefault="008C3F7C" w:rsidP="00FB2E6F">
            <w:pPr>
              <w:cnfStyle w:val="000000000000" w:firstRow="0" w:lastRow="0" w:firstColumn="0" w:lastColumn="0" w:oddVBand="0" w:evenVBand="0" w:oddHBand="0" w:evenHBand="0" w:firstRowFirstColumn="0" w:firstRowLastColumn="0" w:lastRowFirstColumn="0" w:lastRowLastColumn="0"/>
            </w:pPr>
            <w:r w:rsidRPr="00F2770C">
              <w:t>IceD</w:t>
            </w:r>
          </w:p>
        </w:tc>
      </w:tr>
      <w:tr w:rsidR="008C3F7C" w:rsidRPr="000F3583" w14:paraId="00667B48" w14:textId="77777777" w:rsidTr="00FB2E6F">
        <w:trPr>
          <w:cnfStyle w:val="000000100000" w:firstRow="0" w:lastRow="0" w:firstColumn="0" w:lastColumn="0" w:oddVBand="0" w:evenVBand="0" w:oddHBand="1" w:evenHBand="0" w:firstRowFirstColumn="0" w:firstRowLastColumn="0" w:lastRowFirstColumn="0" w:lastRowLastColumn="0"/>
          <w:cantSplit/>
          <w:trHeight w:val="304"/>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6E1E1B55" w14:textId="77777777" w:rsidR="008C3F7C" w:rsidRPr="00AC31AB" w:rsidRDefault="008C3F7C" w:rsidP="00FB2E6F">
            <w:r w:rsidRPr="00AC31AB">
              <w:t>Other Component</w:t>
            </w:r>
            <w:r>
              <w:t>s</w:t>
            </w:r>
          </w:p>
        </w:tc>
        <w:tc>
          <w:tcPr>
            <w:tcW w:w="0" w:type="auto"/>
            <w:shd w:val="clear" w:color="auto" w:fill="B8CCE4" w:themeFill="accent1" w:themeFillTint="66"/>
          </w:tcPr>
          <w:p w14:paraId="140B7F1F"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c>
          <w:tcPr>
            <w:tcW w:w="0" w:type="auto"/>
            <w:shd w:val="clear" w:color="auto" w:fill="B8CCE4" w:themeFill="accent1" w:themeFillTint="66"/>
          </w:tcPr>
          <w:p w14:paraId="181889AD" w14:textId="77777777" w:rsidR="008C3F7C" w:rsidRPr="00424574" w:rsidRDefault="008C3F7C" w:rsidP="00FB2E6F">
            <w:pPr>
              <w:cnfStyle w:val="000000100000" w:firstRow="0" w:lastRow="0" w:firstColumn="0" w:lastColumn="0" w:oddVBand="0" w:evenVBand="0" w:oddHBand="1" w:evenHBand="0" w:firstRowFirstColumn="0" w:firstRowLastColumn="0" w:lastRowFirstColumn="0" w:lastRowLastColumn="0"/>
            </w:pPr>
          </w:p>
        </w:tc>
      </w:tr>
      <w:tr w:rsidR="008C3F7C" w14:paraId="0516E80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76942CEE" w14:textId="77777777" w:rsidR="008C3F7C" w:rsidRPr="00405A94" w:rsidRDefault="008C3F7C" w:rsidP="00FB2E6F">
            <w:pPr>
              <w:rPr>
                <w:b w:val="0"/>
              </w:rPr>
            </w:pPr>
            <w:r w:rsidRPr="00405A94">
              <w:rPr>
                <w:b w:val="0"/>
              </w:rPr>
              <w:t>NWTC Subroutine Library</w:t>
            </w:r>
          </w:p>
        </w:tc>
        <w:tc>
          <w:tcPr>
            <w:tcW w:w="0" w:type="auto"/>
            <w:gridSpan w:val="2"/>
          </w:tcPr>
          <w:p w14:paraId="2D8C9402" w14:textId="57689E3E" w:rsidR="008C3F7C" w:rsidRPr="00F201C8" w:rsidRDefault="00D76BFB" w:rsidP="00F201C8">
            <w:pPr>
              <w:cnfStyle w:val="000000000000" w:firstRow="0" w:lastRow="0" w:firstColumn="0" w:lastColumn="0" w:oddVBand="0" w:evenVBand="0" w:oddHBand="0" w:evenHBand="0" w:firstRowFirstColumn="0" w:firstRowLastColumn="0" w:lastRowFirstColumn="0" w:lastRowLastColumn="0"/>
              <w:rPr>
                <w:rPrChange w:id="19" w:author="Bonnie Jonkman" w:date="2016-04-04T14:03:00Z">
                  <w:rPr>
                    <w:highlight w:val="yellow"/>
                  </w:rPr>
                </w:rPrChange>
              </w:rPr>
            </w:pPr>
            <w:ins w:id="20" w:author="Bonnie Jonkman" w:date="2016-04-04T14:03:00Z">
              <w:r>
                <w:t>v</w:t>
              </w:r>
            </w:ins>
            <w:ins w:id="21" w:author="Bonnie Jonkman" w:date="2016-04-04T14:02:00Z">
              <w:r w:rsidR="00F201C8" w:rsidRPr="00F201C8">
                <w:rPr>
                  <w:rPrChange w:id="22" w:author="Bonnie Jonkman" w:date="2016-04-04T14:03:00Z">
                    <w:rPr>
                      <w:highlight w:val="yellow"/>
                    </w:rPr>
                  </w:rPrChange>
                </w:rPr>
                <w:t>2.08.00a-bjj</w:t>
              </w:r>
            </w:ins>
            <w:del w:id="23" w:author="Bonnie Jonkman" w:date="2016-04-04T14:02:00Z">
              <w:r w:rsidR="008C3F7C" w:rsidRPr="00F201C8" w:rsidDel="00F201C8">
                <w:rPr>
                  <w:rPrChange w:id="24" w:author="Bonnie Jonkman" w:date="2016-04-04T14:03:00Z">
                    <w:rPr>
                      <w:highlight w:val="yellow"/>
                    </w:rPr>
                  </w:rPrChange>
                </w:rPr>
                <w:delText>v2.06.05a-bjj</w:delText>
              </w:r>
            </w:del>
          </w:p>
        </w:tc>
      </w:tr>
      <w:tr w:rsidR="008C3F7C" w14:paraId="0841718B"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ACFD2BE" w14:textId="77777777" w:rsidR="008C3F7C" w:rsidRPr="00405A94" w:rsidRDefault="008C3F7C" w:rsidP="00FB2E6F">
            <w:pPr>
              <w:rPr>
                <w:b w:val="0"/>
              </w:rPr>
            </w:pPr>
            <w:r w:rsidRPr="00405A94">
              <w:rPr>
                <w:b w:val="0"/>
              </w:rPr>
              <w:t>FAST Registry</w:t>
            </w:r>
            <w:r w:rsidRPr="00405A94">
              <w:rPr>
                <w:rStyle w:val="FootnoteReference"/>
                <w:b w:val="0"/>
              </w:rPr>
              <w:footnoteReference w:id="5"/>
            </w:r>
          </w:p>
        </w:tc>
        <w:tc>
          <w:tcPr>
            <w:tcW w:w="0" w:type="auto"/>
            <w:gridSpan w:val="2"/>
          </w:tcPr>
          <w:p w14:paraId="71D4B570" w14:textId="77777777" w:rsidR="008C3F7C" w:rsidRPr="0048246B" w:rsidRDefault="008C3F7C" w:rsidP="00FB2E6F">
            <w:pPr>
              <w:cnfStyle w:val="000000100000" w:firstRow="0" w:lastRow="0" w:firstColumn="0" w:lastColumn="0" w:oddVBand="0" w:evenVBand="0" w:oddHBand="1" w:evenHBand="0" w:firstRowFirstColumn="0" w:firstRowLastColumn="0" w:lastRowFirstColumn="0" w:lastRowLastColumn="0"/>
              <w:rPr>
                <w:highlight w:val="yellow"/>
              </w:rPr>
            </w:pPr>
            <w:r w:rsidRPr="006C3228">
              <w:rPr>
                <w:highlight w:val="yellow"/>
              </w:rPr>
              <w:t>v2.08.03</w:t>
            </w:r>
          </w:p>
        </w:tc>
      </w:tr>
      <w:tr w:rsidR="008C3F7C" w:rsidRPr="000F3583" w14:paraId="609F32EA" w14:textId="77777777" w:rsidTr="00FB2E6F">
        <w:trPr>
          <w:cantSplit/>
          <w:trHeight w:val="232"/>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B8CCE4" w:themeFill="accent1" w:themeFillTint="66"/>
          </w:tcPr>
          <w:p w14:paraId="51AD8B88" w14:textId="77777777" w:rsidR="008C3F7C" w:rsidRPr="00AC31AB" w:rsidRDefault="008C3F7C" w:rsidP="00FB2E6F">
            <w:r>
              <w:t>Third Party Content</w:t>
            </w:r>
          </w:p>
        </w:tc>
        <w:tc>
          <w:tcPr>
            <w:tcW w:w="0" w:type="auto"/>
            <w:shd w:val="clear" w:color="auto" w:fill="B8CCE4" w:themeFill="accent1" w:themeFillTint="66"/>
          </w:tcPr>
          <w:p w14:paraId="09CEB66D"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c>
          <w:tcPr>
            <w:tcW w:w="0" w:type="auto"/>
            <w:shd w:val="clear" w:color="auto" w:fill="B8CCE4" w:themeFill="accent1" w:themeFillTint="66"/>
          </w:tcPr>
          <w:p w14:paraId="5A393B27" w14:textId="77777777" w:rsidR="008C3F7C" w:rsidRPr="00424574" w:rsidRDefault="008C3F7C" w:rsidP="00FB2E6F">
            <w:pPr>
              <w:cnfStyle w:val="000000000000" w:firstRow="0" w:lastRow="0" w:firstColumn="0" w:lastColumn="0" w:oddVBand="0" w:evenVBand="0" w:oddHBand="0" w:evenHBand="0" w:firstRowFirstColumn="0" w:firstRowLastColumn="0" w:lastRowFirstColumn="0" w:lastRowLastColumn="0"/>
            </w:pPr>
          </w:p>
        </w:tc>
      </w:tr>
      <w:tr w:rsidR="008C3F7C" w14:paraId="09EF2086"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56711C7D" w14:textId="77777777" w:rsidR="008C3F7C" w:rsidRPr="00405A94" w:rsidRDefault="008C3F7C" w:rsidP="00FB2E6F">
            <w:pPr>
              <w:rPr>
                <w:b w:val="0"/>
              </w:rPr>
            </w:pPr>
            <w:r w:rsidRPr="00405A94">
              <w:rPr>
                <w:b w:val="0"/>
              </w:rPr>
              <w:t>LAPACK</w:t>
            </w:r>
          </w:p>
        </w:tc>
        <w:tc>
          <w:tcPr>
            <w:tcW w:w="0" w:type="auto"/>
            <w:gridSpan w:val="2"/>
          </w:tcPr>
          <w:p w14:paraId="4C5ECD50"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 xml:space="preserve">v3.4.1 as part of Intel® Math Kernel Library; </w:t>
            </w:r>
          </w:p>
          <w:p w14:paraId="6BF75119"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(v3.5.0 compiled with gfortran)</w:t>
            </w:r>
          </w:p>
        </w:tc>
      </w:tr>
      <w:tr w:rsidR="008C3F7C" w14:paraId="48CFF131"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35BF727F" w14:textId="77777777" w:rsidR="008C3F7C" w:rsidRPr="00405A94" w:rsidRDefault="008C3F7C" w:rsidP="00FB2E6F">
            <w:pPr>
              <w:rPr>
                <w:b w:val="0"/>
              </w:rPr>
            </w:pPr>
            <w:r w:rsidRPr="00405A94">
              <w:rPr>
                <w:b w:val="0"/>
              </w:rPr>
              <w:t>ScaLAPACK</w:t>
            </w:r>
          </w:p>
        </w:tc>
        <w:tc>
          <w:tcPr>
            <w:tcW w:w="0" w:type="auto"/>
            <w:gridSpan w:val="2"/>
          </w:tcPr>
          <w:p w14:paraId="0C98465C" w14:textId="77777777" w:rsidR="008C3F7C" w:rsidRDefault="008C3F7C" w:rsidP="00FB2E6F">
            <w:pPr>
              <w:cnfStyle w:val="000000000000" w:firstRow="0" w:lastRow="0" w:firstColumn="0" w:lastColumn="0" w:oddVBand="0" w:evenVBand="0" w:oddHBand="0" w:evenHBand="0" w:firstRowFirstColumn="0" w:firstRowLastColumn="0" w:lastRowFirstColumn="0" w:lastRowLastColumn="0"/>
            </w:pPr>
            <w:r>
              <w:t>2.0.2</w:t>
            </w:r>
          </w:p>
        </w:tc>
      </w:tr>
      <w:tr w:rsidR="008C3F7C" w14:paraId="2A5CD334" w14:textId="77777777" w:rsidTr="00FB2E6F">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6C64C05C" w14:textId="77777777" w:rsidR="008C3F7C" w:rsidRPr="00405A94" w:rsidRDefault="008C3F7C" w:rsidP="00FB2E6F">
            <w:pPr>
              <w:rPr>
                <w:b w:val="0"/>
              </w:rPr>
            </w:pPr>
            <w:r w:rsidRPr="00405A94">
              <w:rPr>
                <w:b w:val="0"/>
              </w:rPr>
              <w:t>FFTPACK</w:t>
            </w:r>
          </w:p>
        </w:tc>
        <w:tc>
          <w:tcPr>
            <w:tcW w:w="0" w:type="auto"/>
            <w:gridSpan w:val="2"/>
          </w:tcPr>
          <w:p w14:paraId="70348846" w14:textId="77777777" w:rsidR="008C3F7C" w:rsidRDefault="008C3F7C" w:rsidP="00FB2E6F">
            <w:pPr>
              <w:cnfStyle w:val="000000100000" w:firstRow="0" w:lastRow="0" w:firstColumn="0" w:lastColumn="0" w:oddVBand="0" w:evenVBand="0" w:oddHBand="1" w:evenHBand="0" w:firstRowFirstColumn="0" w:firstRowLastColumn="0" w:lastRowFirstColumn="0" w:lastRowLastColumn="0"/>
            </w:pPr>
            <w:r>
              <w:t>v4.1</w:t>
            </w:r>
          </w:p>
        </w:tc>
      </w:tr>
      <w:tr w:rsidR="008C3F7C" w14:paraId="5CDB9FC6" w14:textId="77777777" w:rsidTr="00FB2E6F">
        <w:trPr>
          <w:cantSplit/>
          <w:jc w:val="center"/>
        </w:trPr>
        <w:tc>
          <w:tcPr>
            <w:cnfStyle w:val="001000000000" w:firstRow="0" w:lastRow="0" w:firstColumn="1" w:lastColumn="0" w:oddVBand="0" w:evenVBand="0" w:oddHBand="0" w:evenHBand="0" w:firstRowFirstColumn="0" w:firstRowLastColumn="0" w:lastRowFirstColumn="0" w:lastRowLastColumn="0"/>
            <w:tcW w:w="0" w:type="auto"/>
          </w:tcPr>
          <w:p w14:paraId="461F296A" w14:textId="77777777" w:rsidR="008C3F7C" w:rsidRPr="00E050C3" w:rsidRDefault="008C3F7C" w:rsidP="00FB2E6F">
            <w:pPr>
              <w:rPr>
                <w:b w:val="0"/>
              </w:rPr>
            </w:pPr>
            <w:r w:rsidRPr="00AA173A">
              <w:rPr>
                <w:b w:val="0"/>
              </w:rPr>
              <w:t>FitPack</w:t>
            </w:r>
            <w:r>
              <w:rPr>
                <w:b w:val="0"/>
              </w:rPr>
              <w:t xml:space="preserve"> (</w:t>
            </w:r>
            <w:r w:rsidRPr="00C0755E">
              <w:rPr>
                <w:b w:val="0"/>
              </w:rPr>
              <w:t>Dierckx</w:t>
            </w:r>
            <w:r>
              <w:rPr>
                <w:b w:val="0"/>
              </w:rPr>
              <w:t>)</w:t>
            </w:r>
          </w:p>
        </w:tc>
        <w:tc>
          <w:tcPr>
            <w:tcW w:w="0" w:type="auto"/>
            <w:gridSpan w:val="2"/>
          </w:tcPr>
          <w:p w14:paraId="348491D6" w14:textId="5A6D2254" w:rsidR="008C3F7C" w:rsidRDefault="008C3F7C" w:rsidP="00FB2E6F">
            <w:pPr>
              <w:cnfStyle w:val="000000000000" w:firstRow="0" w:lastRow="0" w:firstColumn="0" w:lastColumn="0" w:oddVBand="0" w:evenVBand="0" w:oddHBand="0" w:evenHBand="0" w:firstRowFirstColumn="0" w:firstRowLastColumn="0" w:lastRowFirstColumn="0" w:lastRowLastColumn="0"/>
            </w:pPr>
            <w:r>
              <w:t>1993?</w:t>
            </w:r>
          </w:p>
        </w:tc>
      </w:tr>
    </w:tbl>
    <w:p w14:paraId="155CF24B" w14:textId="77777777" w:rsidR="008C3F7C" w:rsidRDefault="008C3F7C" w:rsidP="005C6F8A"/>
    <w:p w14:paraId="7FB9A931" w14:textId="7F56270E" w:rsidR="00B92E37" w:rsidRDefault="00B92E37" w:rsidP="00B92E37">
      <w:pPr>
        <w:pStyle w:val="Heading2"/>
      </w:pPr>
      <w:bookmarkStart w:id="25" w:name="_Toc447284353"/>
      <w:r>
        <w:t>v8.1</w:t>
      </w:r>
      <w:r w:rsidR="001A0C92">
        <w:t>2</w:t>
      </w:r>
      <w:r>
        <w:t>.00a-bjj</w:t>
      </w:r>
      <w:bookmarkEnd w:id="25"/>
    </w:p>
    <w:p w14:paraId="418C2910" w14:textId="093BC0B0" w:rsidR="00C051F9" w:rsidRDefault="006D3E20" w:rsidP="006D3E20">
      <w:pPr>
        <w:pStyle w:val="ListParagraph"/>
        <w:numPr>
          <w:ilvl w:val="0"/>
          <w:numId w:val="6"/>
        </w:numPr>
      </w:pPr>
      <w:r>
        <w:t xml:space="preserve">We introduced </w:t>
      </w:r>
      <w:r w:rsidRPr="006D3E20">
        <w:t xml:space="preserve">new </w:t>
      </w:r>
      <w:r w:rsidR="00C051F9">
        <w:t xml:space="preserve">features </w:t>
      </w:r>
      <w:r w:rsidR="00C051F9" w:rsidRPr="006D3E20">
        <w:t>to support the analysis of advanced aero-elastically tailored blades</w:t>
      </w:r>
      <w:r w:rsidR="00C051F9">
        <w:t>:</w:t>
      </w:r>
    </w:p>
    <w:p w14:paraId="768FA0C9" w14:textId="29D5FEAF" w:rsidR="00C051F9" w:rsidRDefault="00C051F9" w:rsidP="00A47957">
      <w:pPr>
        <w:pStyle w:val="ListParagraph"/>
        <w:numPr>
          <w:ilvl w:val="1"/>
          <w:numId w:val="6"/>
        </w:numPr>
      </w:pPr>
      <w:r>
        <w:t>A new structural-dynamics module (</w:t>
      </w:r>
      <w:hyperlink r:id="rId20" w:history="1">
        <w:r w:rsidRPr="00947A12">
          <w:rPr>
            <w:rStyle w:val="Hyperlink"/>
          </w:rPr>
          <w:t>BeamDyn</w:t>
        </w:r>
      </w:hyperlink>
      <w:r>
        <w:t xml:space="preserve">) </w:t>
      </w:r>
      <w:r w:rsidR="000A6F08">
        <w:t xml:space="preserve">for blades </w:t>
      </w:r>
      <w:r>
        <w:t>has been introduced.</w:t>
      </w:r>
      <w:r w:rsidRPr="00C051F9">
        <w:t xml:space="preserve"> </w:t>
      </w:r>
      <w:r w:rsidR="002B6AD2">
        <w:t>BeamDyn is based on geometrically exact beam theory (GEBT) and implemented using Legendre spectral finite elements. The model includes full geometric nonlinearity supporting large deflection, with bending, torsion, shear, and extensional DOFs; anisotropic composite material couplings (using full 6x6 mass and stiffness matrices, including bend-twist coupling); and a reference axis that permits blades that are not straight (supporting built-in curve, sweep, and sectional offsets).</w:t>
      </w:r>
      <w:r w:rsidR="000A6F08">
        <w:t>When these advanced features are needed, BeamDyn replaces the more simpli</w:t>
      </w:r>
      <w:r w:rsidR="00A47957">
        <w:t>fi</w:t>
      </w:r>
      <w:r w:rsidR="000A6F08">
        <w:t xml:space="preserve">ed blade structural model of ElastoDyn that is still available as an option, but is only applicable to straight isotropic </w:t>
      </w:r>
      <w:r w:rsidR="000A6F08">
        <w:lastRenderedPageBreak/>
        <w:t xml:space="preserve">blades dominated by bending. </w:t>
      </w:r>
      <w:r>
        <w:t>See the new documentation provided with BeamDyn for more information.</w:t>
      </w:r>
    </w:p>
    <w:p w14:paraId="0870241F" w14:textId="27492727" w:rsidR="006D3E20" w:rsidRDefault="00C051F9" w:rsidP="00A47957">
      <w:pPr>
        <w:pStyle w:val="ListParagraph"/>
        <w:numPr>
          <w:ilvl w:val="1"/>
          <w:numId w:val="6"/>
        </w:numPr>
      </w:pPr>
      <w:r>
        <w:t>An overhauled version of the aerodynamics module (</w:t>
      </w:r>
      <w:hyperlink r:id="rId21" w:history="1">
        <w:r w:rsidRPr="00947A12">
          <w:rPr>
            <w:rStyle w:val="Hyperlink"/>
          </w:rPr>
          <w:t>AeroDyn v15</w:t>
        </w:r>
      </w:hyperlink>
      <w:r>
        <w:t xml:space="preserve">) has been introduced, including </w:t>
      </w:r>
      <w:r w:rsidR="006D3E20" w:rsidRPr="006D3E20">
        <w:t>new capability for the modeling of highly flexible and non</w:t>
      </w:r>
      <w:r w:rsidR="00A47957">
        <w:t>-</w:t>
      </w:r>
      <w:r w:rsidR="006D3E20" w:rsidRPr="006D3E20">
        <w:t>straight blades.</w:t>
      </w:r>
      <w:r>
        <w:t xml:space="preserve"> </w:t>
      </w:r>
      <w:r w:rsidR="000A6F08">
        <w:t xml:space="preserve">With AeroDyn v15, </w:t>
      </w:r>
      <w:r w:rsidR="000A6F08" w:rsidRPr="000A6F08">
        <w:t>blade and tower discretizations are indep</w:t>
      </w:r>
      <w:r w:rsidR="000A6F08">
        <w:t>endent of discretizations in the ElastoDyn or BeamDyn modules</w:t>
      </w:r>
      <w:r w:rsidR="000A6F08" w:rsidRPr="000A6F08">
        <w:t>.</w:t>
      </w:r>
      <w:r w:rsidR="000A6F08">
        <w:t xml:space="preserve"> </w:t>
      </w:r>
      <w:r>
        <w:t>See the new documentation provided with AeroDyn v15 for more information.</w:t>
      </w:r>
      <w:r w:rsidR="000A6F08">
        <w:t xml:space="preserve"> </w:t>
      </w:r>
      <w:r w:rsidR="000A6F08" w:rsidRPr="000A6F08">
        <w:t>We will remove AeroDyn v14 after AeroDyn v15 is deemed a suitable replacement for it.</w:t>
      </w:r>
    </w:p>
    <w:p w14:paraId="5DC45F8F" w14:textId="12EF25AD" w:rsidR="00C051F9" w:rsidRDefault="00C051F9" w:rsidP="00C051F9">
      <w:pPr>
        <w:pStyle w:val="ListParagraph"/>
        <w:numPr>
          <w:ilvl w:val="0"/>
          <w:numId w:val="6"/>
        </w:numPr>
      </w:pPr>
      <w:r>
        <w:t xml:space="preserve">As part of the AeroDyn overhaul, the InflowWind wind module has been separated from AeroDyn and made a core module of FAST, called from the FAST glue code, with its own input file. The updated </w:t>
      </w:r>
      <w:r w:rsidRPr="00C051F9">
        <w:t xml:space="preserve">InflowWind </w:t>
      </w:r>
      <w:r>
        <w:t>module</w:t>
      </w:r>
      <w:r w:rsidRPr="00C051F9">
        <w:t xml:space="preserve"> supports HAWC wind file formats and arbitrary wind directions for all wind file types</w:t>
      </w:r>
      <w:r>
        <w:t>. See the new documentation provided with InflowWind for more information.</w:t>
      </w:r>
    </w:p>
    <w:p w14:paraId="7EAFD9F1" w14:textId="3C6FC255" w:rsidR="00BE1CEA" w:rsidRDefault="00374137" w:rsidP="00B92E37">
      <w:pPr>
        <w:pStyle w:val="ListParagraph"/>
        <w:numPr>
          <w:ilvl w:val="0"/>
          <w:numId w:val="6"/>
        </w:numPr>
      </w:pPr>
      <w:r>
        <w:t>We a</w:t>
      </w:r>
      <w:r w:rsidR="00BE1CEA">
        <w:t>dded integrations for the FAST v8-</w:t>
      </w:r>
      <w:r w:rsidR="002B6AD2">
        <w:t>SOWFA/</w:t>
      </w:r>
      <w:r w:rsidR="00BE1CEA">
        <w:t>OpenFOAM interface</w:t>
      </w:r>
      <w:r w:rsidR="002B6AD2">
        <w:t>.</w:t>
      </w:r>
      <w:r w:rsidR="008768D5">
        <w:t xml:space="preserve"> More details will be available at a later date when a release of SOWFA utilizes FAST v8. </w:t>
      </w:r>
    </w:p>
    <w:p w14:paraId="47E487B3" w14:textId="77777777" w:rsidR="008C0460" w:rsidRDefault="002B6AD2" w:rsidP="002B6AD2">
      <w:pPr>
        <w:pStyle w:val="ListParagraph"/>
        <w:numPr>
          <w:ilvl w:val="0"/>
          <w:numId w:val="6"/>
        </w:numPr>
      </w:pPr>
      <w:r>
        <w:t xml:space="preserve">In ServoDyn, we added a time step for the Bladed-style DLL controllers independent from the ServoDyn time step, as well as a linear ramp and </w:t>
      </w:r>
      <w:r w:rsidRPr="002B6AD2">
        <w:t>first-order low-pass filter applied to the blade-pitch command from the Bladed-style DLL</w:t>
      </w:r>
      <w:r>
        <w:t>.</w:t>
      </w:r>
    </w:p>
    <w:p w14:paraId="45EB5774" w14:textId="700E8D71" w:rsidR="002B6AD2" w:rsidRDefault="008C0460" w:rsidP="002B6AD2">
      <w:pPr>
        <w:pStyle w:val="ListParagraph"/>
        <w:numPr>
          <w:ilvl w:val="0"/>
          <w:numId w:val="6"/>
        </w:numPr>
      </w:pPr>
      <w:r>
        <w:t>We updated ServoDyn to use version 4.0 of the Bladed-style DLL interface instead of version 3.6. In practice, this means ServoDyn passes a longer array to the DLL and sends it the value of the shaft torque.</w:t>
      </w:r>
    </w:p>
    <w:p w14:paraId="47F077B8" w14:textId="3CCF5E8F" w:rsidR="002B6AD2" w:rsidRDefault="002B6AD2" w:rsidP="002B6AD2">
      <w:pPr>
        <w:pStyle w:val="ListParagraph"/>
        <w:numPr>
          <w:ilvl w:val="0"/>
          <w:numId w:val="6"/>
        </w:numPr>
      </w:pPr>
      <w:r>
        <w:t>We added the ability to use externally generated wave elevations or full externally generated wave kinematics within the HydroDyn hydrodynamics module. See the updated documentation provided with HydroDyn for more information</w:t>
      </w:r>
      <w:r w:rsidR="00A47957">
        <w:t>.</w:t>
      </w:r>
    </w:p>
    <w:p w14:paraId="6F2DAC07" w14:textId="60D1D1B6" w:rsidR="002B6AD2" w:rsidRDefault="002B6AD2" w:rsidP="002B6AD2">
      <w:pPr>
        <w:pStyle w:val="ListParagraph"/>
        <w:numPr>
          <w:ilvl w:val="0"/>
          <w:numId w:val="6"/>
        </w:numPr>
      </w:pPr>
      <w:r>
        <w:t xml:space="preserve">We added an interface between FAST and the OrcaFlex commercial software package developed by Orcina for advanced hydrodynamic and mooring analysis and design. See the documentation provided with the </w:t>
      </w:r>
      <w:hyperlink r:id="rId22" w:history="1">
        <w:r w:rsidRPr="00CE0EE0">
          <w:rPr>
            <w:rStyle w:val="Hyperlink"/>
          </w:rPr>
          <w:t>OrcaFlex interface</w:t>
        </w:r>
      </w:hyperlink>
      <w:r>
        <w:t xml:space="preserve"> for more information.</w:t>
      </w:r>
    </w:p>
    <w:p w14:paraId="462D6EBF" w14:textId="77777777" w:rsidR="002B6AD2" w:rsidRDefault="002B6AD2" w:rsidP="002B6AD2">
      <w:pPr>
        <w:pStyle w:val="ListParagraph"/>
        <w:numPr>
          <w:ilvl w:val="0"/>
          <w:numId w:val="6"/>
        </w:numPr>
      </w:pPr>
      <w:r>
        <w:t>The lumped-mass mooring-dynamics module MoorDyn has been completed; see the new documentation provided with MoorDyn for more information.</w:t>
      </w:r>
    </w:p>
    <w:p w14:paraId="256ACE71" w14:textId="1896F4A8" w:rsidR="00CD3522" w:rsidRDefault="00CD3522" w:rsidP="002B6AD2">
      <w:pPr>
        <w:pStyle w:val="ListParagraph"/>
        <w:numPr>
          <w:ilvl w:val="0"/>
          <w:numId w:val="6"/>
        </w:numPr>
      </w:pPr>
      <w:r>
        <w:t>We eliminated a memory leak in the FEAMooring module.</w:t>
      </w:r>
    </w:p>
    <w:p w14:paraId="72348388" w14:textId="3D022F60" w:rsidR="00CD3522" w:rsidRDefault="00CD3522" w:rsidP="002B6AD2">
      <w:pPr>
        <w:pStyle w:val="ListParagraph"/>
        <w:numPr>
          <w:ilvl w:val="0"/>
          <w:numId w:val="6"/>
        </w:numPr>
      </w:pPr>
      <w:r>
        <w:t>Documentation for the quasi-static mooring module, MAP++, has been updated.</w:t>
      </w:r>
    </w:p>
    <w:p w14:paraId="57FE65EF" w14:textId="0D04DF73" w:rsidR="002B6AD2" w:rsidRDefault="002B6AD2" w:rsidP="002B6AD2">
      <w:pPr>
        <w:pStyle w:val="ListParagraph"/>
        <w:numPr>
          <w:ilvl w:val="0"/>
          <w:numId w:val="6"/>
        </w:numPr>
      </w:pPr>
      <w:r>
        <w:t xml:space="preserve">The surface ice-dynamics module IceDyn from the University of Michigan has been completed; see the new documentation provided with </w:t>
      </w:r>
      <w:hyperlink r:id="rId23" w:history="1">
        <w:r w:rsidRPr="00E53C0A">
          <w:rPr>
            <w:rStyle w:val="Hyperlink"/>
          </w:rPr>
          <w:t>IceDyn</w:t>
        </w:r>
      </w:hyperlink>
      <w:r>
        <w:t xml:space="preserve"> for more information.</w:t>
      </w:r>
    </w:p>
    <w:p w14:paraId="559965C7" w14:textId="77777777" w:rsidR="002B6AD2" w:rsidRDefault="002B6AD2" w:rsidP="002B6AD2">
      <w:pPr>
        <w:pStyle w:val="ListParagraph"/>
        <w:numPr>
          <w:ilvl w:val="0"/>
          <w:numId w:val="6"/>
        </w:numPr>
      </w:pPr>
      <w:r>
        <w:t>We added checkpoint-restart capability. See sections, “</w:t>
      </w:r>
      <w:r>
        <w:fldChar w:fldCharType="begin"/>
      </w:r>
      <w:r>
        <w:instrText xml:space="preserve"> REF _Ref416868785 \h </w:instrText>
      </w:r>
      <w:r>
        <w:fldChar w:fldCharType="separate"/>
      </w:r>
      <w:r w:rsidR="00A87DA2">
        <w:t>Checkpoint Files (Restart Capability)</w:t>
      </w:r>
      <w:r>
        <w:fldChar w:fldCharType="end"/>
      </w:r>
      <w:r>
        <w:t>” and “</w:t>
      </w:r>
      <w:r>
        <w:fldChar w:fldCharType="begin"/>
      </w:r>
      <w:r>
        <w:instrText xml:space="preserve"> REF _Ref431889076 \h </w:instrText>
      </w:r>
      <w:r>
        <w:fldChar w:fldCharType="separate"/>
      </w:r>
      <w:r w:rsidR="00A87DA2">
        <w:t>Restart: Starting FAST from a checkpoint file</w:t>
      </w:r>
      <w:r>
        <w:fldChar w:fldCharType="end"/>
      </w:r>
      <w:r>
        <w:t>” below for more information.</w:t>
      </w:r>
    </w:p>
    <w:p w14:paraId="26B45E1F" w14:textId="77777777" w:rsidR="00B92D9C" w:rsidRDefault="00B92D9C" w:rsidP="00B92D9C">
      <w:pPr>
        <w:pStyle w:val="ListParagraph"/>
        <w:numPr>
          <w:ilvl w:val="0"/>
          <w:numId w:val="6"/>
        </w:numPr>
      </w:pPr>
      <w:r>
        <w:t>We fixed a bug in SubDyn whereby the structural damping was not set properly when the Craig-Bampton reduction was disabled.</w:t>
      </w:r>
    </w:p>
    <w:p w14:paraId="00BEF436" w14:textId="09D20DCF" w:rsidR="008307EF" w:rsidRDefault="008307EF" w:rsidP="00B92E37">
      <w:pPr>
        <w:pStyle w:val="ListParagraph"/>
        <w:numPr>
          <w:ilvl w:val="0"/>
          <w:numId w:val="6"/>
        </w:numPr>
      </w:pPr>
      <w:r>
        <w:t>The issue with compiling/running offshore cases with gfortran has been fixed. All certification tests now run with the gfortran executable (though it will produce different random waves).</w:t>
      </w:r>
      <w:r w:rsidR="00785783">
        <w:t xml:space="preserve"> </w:t>
      </w:r>
    </w:p>
    <w:p w14:paraId="6BAFDADF" w14:textId="51D252AF" w:rsidR="004106F7" w:rsidRDefault="004E202C" w:rsidP="004106F7">
      <w:pPr>
        <w:pStyle w:val="ListParagraph"/>
        <w:numPr>
          <w:ilvl w:val="0"/>
          <w:numId w:val="6"/>
        </w:numPr>
      </w:pPr>
      <w:r>
        <w:t xml:space="preserve">FAST v8 </w:t>
      </w:r>
      <w:r w:rsidR="0061674A">
        <w:t xml:space="preserve">has now </w:t>
      </w:r>
      <w:r>
        <w:t xml:space="preserve">officially </w:t>
      </w:r>
      <w:r w:rsidR="0061674A">
        <w:t xml:space="preserve">been </w:t>
      </w:r>
      <w:r>
        <w:t>released under the Apache 2.0</w:t>
      </w:r>
      <w:r w:rsidR="0061674A">
        <w:t xml:space="preserve"> open-source</w:t>
      </w:r>
      <w:r>
        <w:t xml:space="preserve"> license.</w:t>
      </w:r>
    </w:p>
    <w:p w14:paraId="2164B221" w14:textId="77777777" w:rsidR="00176884" w:rsidRDefault="00176884" w:rsidP="00176884">
      <w:pPr>
        <w:pStyle w:val="Heading2"/>
      </w:pPr>
      <w:bookmarkStart w:id="26" w:name="_Toc447284354"/>
      <w:r>
        <w:lastRenderedPageBreak/>
        <w:t>v8.10.00a-bjj</w:t>
      </w:r>
      <w:bookmarkEnd w:id="26"/>
    </w:p>
    <w:p w14:paraId="2164B222" w14:textId="327B50A0" w:rsidR="00176884" w:rsidRDefault="005F6FFB" w:rsidP="008233CD">
      <w:pPr>
        <w:pStyle w:val="ListParagraph"/>
        <w:numPr>
          <w:ilvl w:val="0"/>
          <w:numId w:val="6"/>
        </w:numPr>
      </w:pPr>
      <w:r>
        <w:t xml:space="preserve">We replaced the MAP module with </w:t>
      </w:r>
      <w:r w:rsidR="00EB5D8D">
        <w:t>MAP++</w:t>
      </w:r>
      <w:r w:rsidR="009A3075">
        <w:t xml:space="preserve"> by </w:t>
      </w:r>
      <w:r w:rsidR="00AB4AC5">
        <w:t xml:space="preserve">external contributor </w:t>
      </w:r>
      <w:r w:rsidR="009A3075">
        <w:t>Marco Masciola</w:t>
      </w:r>
      <w:r w:rsidR="00EB5D8D">
        <w:t xml:space="preserve">, </w:t>
      </w:r>
      <w:r>
        <w:t xml:space="preserve">an updated DLL that does not depend on the external libraries that previously made MAP difficult to recompile. The source code for </w:t>
      </w:r>
      <w:hyperlink r:id="rId24" w:history="1">
        <w:r w:rsidR="00176884" w:rsidRPr="00EB5D8D">
          <w:rPr>
            <w:rStyle w:val="Hyperlink"/>
          </w:rPr>
          <w:t>MAP++</w:t>
        </w:r>
      </w:hyperlink>
      <w:r>
        <w:t xml:space="preserve"> is available and able to be compiled with standard C compilers.</w:t>
      </w:r>
    </w:p>
    <w:p w14:paraId="2164B223" w14:textId="58FEF702" w:rsidR="00317AA0" w:rsidRDefault="00317AA0" w:rsidP="00317AA0">
      <w:pPr>
        <w:pStyle w:val="ListParagraph"/>
        <w:numPr>
          <w:ilvl w:val="0"/>
          <w:numId w:val="6"/>
        </w:numPr>
      </w:pPr>
      <w:r>
        <w:t xml:space="preserve">The 64-bit version of the MAP DLL is now functioning. This means </w:t>
      </w:r>
      <w:r>
        <w:rPr>
          <w:i/>
        </w:rPr>
        <w:t xml:space="preserve">all </w:t>
      </w:r>
      <w:r w:rsidR="00FB4B7E" w:rsidRPr="00FB4B7E">
        <w:t>modeling</w:t>
      </w:r>
      <w:r w:rsidR="00FB4B7E">
        <w:rPr>
          <w:i/>
        </w:rPr>
        <w:t xml:space="preserve"> </w:t>
      </w:r>
      <w:r>
        <w:t>functionality in FAST_Win32.exe is available in FAST_x64.exe</w:t>
      </w:r>
      <w:r w:rsidR="00C86181">
        <w:t>.</w:t>
      </w:r>
    </w:p>
    <w:p w14:paraId="2164B224" w14:textId="77777777" w:rsidR="00EB5D8D" w:rsidRDefault="0061511F" w:rsidP="00EB5D8D">
      <w:pPr>
        <w:pStyle w:val="ListParagraph"/>
        <w:numPr>
          <w:ilvl w:val="0"/>
          <w:numId w:val="6"/>
        </w:numPr>
      </w:pPr>
      <w:r>
        <w:t>We developed a</w:t>
      </w:r>
      <w:r w:rsidR="00EB5D8D">
        <w:t xml:space="preserve"> new interface between FAST v8 and Simulink. This feature is described in detail in section “</w:t>
      </w:r>
      <w:r w:rsidR="00EB5D8D">
        <w:fldChar w:fldCharType="begin"/>
      </w:r>
      <w:r w:rsidR="00EB5D8D">
        <w:instrText xml:space="preserve"> REF _Ref413700469 \h </w:instrText>
      </w:r>
      <w:r w:rsidR="00EB5D8D">
        <w:fldChar w:fldCharType="separate"/>
      </w:r>
      <w:r w:rsidR="00A87DA2">
        <w:t>FAST v8 Interface to Simulink</w:t>
      </w:r>
      <w:r w:rsidR="00EB5D8D">
        <w:fldChar w:fldCharType="end"/>
      </w:r>
      <w:r w:rsidR="00EB5D8D">
        <w:t>” later in this document.</w:t>
      </w:r>
    </w:p>
    <w:p w14:paraId="2164B225" w14:textId="55C56907" w:rsidR="00413D42" w:rsidRDefault="0061511F" w:rsidP="00413D42">
      <w:pPr>
        <w:pStyle w:val="ListParagraph"/>
        <w:numPr>
          <w:ilvl w:val="0"/>
          <w:numId w:val="6"/>
        </w:numPr>
      </w:pPr>
      <w:r>
        <w:t>We added h</w:t>
      </w:r>
      <w:r w:rsidR="00413D42">
        <w:t>igh-speed shaft braking</w:t>
      </w:r>
      <w:r w:rsidR="00C86181">
        <w:t xml:space="preserve"> to ServoDyn</w:t>
      </w:r>
      <w:r w:rsidR="00413D42">
        <w:t xml:space="preserve">. This feature is </w:t>
      </w:r>
      <w:r w:rsidR="00C86181">
        <w:t xml:space="preserve">compatible </w:t>
      </w:r>
      <w:r w:rsidR="00AB4AC5">
        <w:t xml:space="preserve">only </w:t>
      </w:r>
      <w:r w:rsidR="00413D42">
        <w:t>with ElastoDyn’s ABM4 or AB4 integrators (i.e., it is not available with RK4).</w:t>
      </w:r>
    </w:p>
    <w:p w14:paraId="2164B226" w14:textId="3B3648ED" w:rsidR="00413D42" w:rsidRDefault="0061511F" w:rsidP="00413D42">
      <w:pPr>
        <w:pStyle w:val="ListParagraph"/>
        <w:numPr>
          <w:ilvl w:val="0"/>
          <w:numId w:val="6"/>
        </w:numPr>
      </w:pPr>
      <w:r>
        <w:t>We added g</w:t>
      </w:r>
      <w:r w:rsidR="00413D42">
        <w:t xml:space="preserve">earbox friction to ElastoDyn, allowing the user to specify </w:t>
      </w:r>
      <w:r w:rsidR="00413D42">
        <w:rPr>
          <w:b/>
        </w:rPr>
        <w:t>GBoxEff</w:t>
      </w:r>
      <w:r w:rsidR="00413D42">
        <w:t xml:space="preserve"> less than 100%. This feature is not currently available when the RK4 integrator is used.</w:t>
      </w:r>
    </w:p>
    <w:p w14:paraId="2164B227" w14:textId="77777777" w:rsidR="00D20C86" w:rsidRDefault="00D20C86" w:rsidP="00D20C86">
      <w:pPr>
        <w:pStyle w:val="ListParagraph"/>
        <w:numPr>
          <w:ilvl w:val="0"/>
          <w:numId w:val="6"/>
        </w:numPr>
      </w:pPr>
      <w:r>
        <w:t>We fixed some bugs in HydroDyn that could cause the code to stop working with still water or with certain 3D and 4D datasets used in second-order WAMIT calculations.</w:t>
      </w:r>
    </w:p>
    <w:p w14:paraId="2164B228" w14:textId="2F4A1A4B" w:rsidR="00176884" w:rsidRDefault="001421BE" w:rsidP="008233CD">
      <w:pPr>
        <w:pStyle w:val="ListParagraph"/>
        <w:numPr>
          <w:ilvl w:val="0"/>
          <w:numId w:val="6"/>
        </w:numPr>
      </w:pPr>
      <w:r>
        <w:t xml:space="preserve">We added another module for computing mooring line dynamics: MoorDyn by </w:t>
      </w:r>
      <w:r w:rsidR="00AB4AC5">
        <w:t xml:space="preserve">external contributor </w:t>
      </w:r>
      <w:r>
        <w:t>Matthew Hall. The version of MoorDyn released with FAST v8.10.00a-bjj is still considered incomplete.</w:t>
      </w:r>
    </w:p>
    <w:p w14:paraId="2164B229" w14:textId="515E1AC5" w:rsidR="005F6FFB" w:rsidRDefault="001421BE" w:rsidP="005F6FFB">
      <w:pPr>
        <w:pStyle w:val="ListParagraph"/>
        <w:numPr>
          <w:ilvl w:val="0"/>
          <w:numId w:val="6"/>
        </w:numPr>
      </w:pPr>
      <w:r>
        <w:t>We added nacelle</w:t>
      </w:r>
      <w:r w:rsidR="00C86181">
        <w:t>-based</w:t>
      </w:r>
      <w:r>
        <w:t xml:space="preserve"> tuned mass </w:t>
      </w:r>
      <w:r w:rsidR="00C86181">
        <w:t xml:space="preserve">dampers </w:t>
      </w:r>
      <w:r>
        <w:t xml:space="preserve">to ServoDyn using the </w:t>
      </w:r>
      <w:r w:rsidR="00C86181">
        <w:t xml:space="preserve">new </w:t>
      </w:r>
      <w:r>
        <w:t xml:space="preserve">TMD </w:t>
      </w:r>
      <w:r w:rsidR="00C86181">
        <w:t>sub</w:t>
      </w:r>
      <w:r>
        <w:t xml:space="preserve">module. TMD is a </w:t>
      </w:r>
      <w:r w:rsidR="00C86181">
        <w:t>sub</w:t>
      </w:r>
      <w:r>
        <w:t>module developed by the University of Massachusetts; it simulates two independent</w:t>
      </w:r>
      <w:r w:rsidR="00A63833">
        <w:t>,</w:t>
      </w:r>
      <w:r>
        <w:t xml:space="preserve"> </w:t>
      </w:r>
      <w:r w:rsidR="00C86181">
        <w:t>one</w:t>
      </w:r>
      <w:r w:rsidR="00AB4AC5">
        <w:t>-</w:t>
      </w:r>
      <w:r>
        <w:t xml:space="preserve">DOF, linear </w:t>
      </w:r>
      <w:r w:rsidR="00C86181">
        <w:t>mass-spring-</w:t>
      </w:r>
      <w:r>
        <w:t>damping elements that act in the for-aft (x) and side-to-side (y) directions</w:t>
      </w:r>
      <w:r w:rsidR="00C86181">
        <w:t xml:space="preserve"> of the nacelle</w:t>
      </w:r>
      <w:r>
        <w:t>.</w:t>
      </w:r>
      <w:r w:rsidR="00A63833">
        <w:t xml:space="preserve"> Documentation is available at </w:t>
      </w:r>
      <w:hyperlink r:id="rId25" w:history="1">
        <w:r w:rsidR="00A63833" w:rsidRPr="00D64893">
          <w:rPr>
            <w:rStyle w:val="Hyperlink"/>
          </w:rPr>
          <w:t>https://nwtc.nrel.gov/TMD</w:t>
        </w:r>
      </w:hyperlink>
      <w:r w:rsidR="00A63833">
        <w:t xml:space="preserve">. </w:t>
      </w:r>
    </w:p>
    <w:p w14:paraId="2164B22A" w14:textId="77777777" w:rsidR="000F21F1" w:rsidRDefault="000F21F1" w:rsidP="000F21F1">
      <w:pPr>
        <w:pStyle w:val="ListParagraph"/>
        <w:numPr>
          <w:ilvl w:val="0"/>
          <w:numId w:val="6"/>
        </w:numPr>
      </w:pPr>
      <w:r>
        <w:t>We added rotational interpolation to the mesh mapping routines.</w:t>
      </w:r>
    </w:p>
    <w:p w14:paraId="2164B22B" w14:textId="5C715FF8" w:rsidR="00230DFF" w:rsidRDefault="00A10B4F" w:rsidP="000F21F1">
      <w:pPr>
        <w:pStyle w:val="ListParagraph"/>
        <w:numPr>
          <w:ilvl w:val="0"/>
          <w:numId w:val="6"/>
        </w:numPr>
      </w:pPr>
      <w:r>
        <w:t xml:space="preserve">Documentation for the </w:t>
      </w:r>
      <w:r w:rsidR="003D7F3C">
        <w:t xml:space="preserve">IceFloe </w:t>
      </w:r>
      <w:r>
        <w:t>module has been released</w:t>
      </w:r>
      <w:r w:rsidR="00230DFF">
        <w:t xml:space="preserve"> at </w:t>
      </w:r>
      <w:hyperlink r:id="rId26" w:history="1">
        <w:r w:rsidR="000F21F1" w:rsidRPr="00945392">
          <w:rPr>
            <w:rStyle w:val="Hyperlink"/>
          </w:rPr>
          <w:t>https://nwtc.nrel.gov/IceFloe</w:t>
        </w:r>
      </w:hyperlink>
      <w:r w:rsidR="00C9442E" w:rsidRPr="00C9442E">
        <w:t>.</w:t>
      </w:r>
    </w:p>
    <w:p w14:paraId="2164B22C" w14:textId="77777777" w:rsidR="000F21F1" w:rsidRDefault="000F21F1" w:rsidP="000F21F1">
      <w:pPr>
        <w:pStyle w:val="ListParagraph"/>
        <w:numPr>
          <w:ilvl w:val="0"/>
          <w:numId w:val="6"/>
        </w:numPr>
      </w:pPr>
      <w:r>
        <w:t xml:space="preserve">Documentation and sample input files for the FEAMooring module have been released at </w:t>
      </w:r>
      <w:hyperlink r:id="rId27" w:history="1">
        <w:r w:rsidRPr="00945392">
          <w:rPr>
            <w:rStyle w:val="Hyperlink"/>
          </w:rPr>
          <w:t>https://nwtc.nrel.gov/FEAMooring</w:t>
        </w:r>
      </w:hyperlink>
      <w:r>
        <w:t>.</w:t>
      </w:r>
    </w:p>
    <w:p w14:paraId="2164B22E" w14:textId="6D8F9549" w:rsidR="001A5D50" w:rsidRDefault="00230DFF" w:rsidP="00E203F4">
      <w:pPr>
        <w:pStyle w:val="ListParagraph"/>
        <w:numPr>
          <w:ilvl w:val="0"/>
          <w:numId w:val="6"/>
        </w:numPr>
      </w:pPr>
      <w:r>
        <w:t xml:space="preserve">Documentation for the DWM </w:t>
      </w:r>
      <w:r w:rsidR="00C86181">
        <w:t xml:space="preserve">routines </w:t>
      </w:r>
      <w:r>
        <w:t xml:space="preserve">and </w:t>
      </w:r>
      <w:r w:rsidR="00AB4AC5">
        <w:t xml:space="preserve">the DWM wind farm </w:t>
      </w:r>
      <w:r>
        <w:t xml:space="preserve">driver has been released at </w:t>
      </w:r>
      <w:hyperlink r:id="rId28" w:history="1">
        <w:r w:rsidR="000F21F1" w:rsidRPr="00945392">
          <w:rPr>
            <w:rStyle w:val="Hyperlink"/>
          </w:rPr>
          <w:t>https://nwtc.nrel.gov/DWM</w:t>
        </w:r>
      </w:hyperlink>
      <w:r w:rsidR="00A10B4F">
        <w:t>.</w:t>
      </w:r>
    </w:p>
    <w:p w14:paraId="2164B282" w14:textId="77777777" w:rsidR="000151C3" w:rsidRDefault="000151C3" w:rsidP="008274A4">
      <w:pPr>
        <w:pStyle w:val="Heading2"/>
      </w:pPr>
      <w:bookmarkStart w:id="27" w:name="_Toc447284355"/>
      <w:r>
        <w:t>v8.09.00a-bjj</w:t>
      </w:r>
      <w:bookmarkEnd w:id="27"/>
    </w:p>
    <w:p w14:paraId="2164B283" w14:textId="77777777" w:rsidR="00034E12" w:rsidRDefault="00034E12" w:rsidP="00034E12">
      <w:pPr>
        <w:pStyle w:val="ListParagraph"/>
        <w:numPr>
          <w:ilvl w:val="0"/>
          <w:numId w:val="6"/>
        </w:numPr>
      </w:pPr>
      <w:r>
        <w:t xml:space="preserve">We added second-order wave kinematics and second-order diffraction loading to HydroDyn.  </w:t>
      </w:r>
      <w:r w:rsidRPr="00034E12">
        <w:t>Before this update, HydroDyn was previously based solely on fir</w:t>
      </w:r>
      <w:r w:rsidR="005F6FFB">
        <w:t xml:space="preserve">st-order hydrodynamics theory. </w:t>
      </w:r>
      <w:r w:rsidRPr="00034E12">
        <w:t xml:space="preserve">The second-order hydrodynamic implementations include time-domain calculations of difference- (mean- and slow-drift-) and </w:t>
      </w:r>
      <w:r w:rsidR="00A10B4F">
        <w:t xml:space="preserve">sum-frequency terms. </w:t>
      </w:r>
      <w:r w:rsidRPr="00034E12">
        <w:t>Second-order wave kinematics are applicable to the hydrodynamic loading of thin structural members via strip theory and second-order diffraction loads are applicable to large structural members.</w:t>
      </w:r>
    </w:p>
    <w:p w14:paraId="2164B284" w14:textId="77777777" w:rsidR="00034E12" w:rsidRDefault="00034E12" w:rsidP="00034E12">
      <w:pPr>
        <w:pStyle w:val="ListParagraph"/>
        <w:numPr>
          <w:ilvl w:val="0"/>
          <w:numId w:val="6"/>
        </w:numPr>
      </w:pPr>
      <w:r>
        <w:t>We fixed a problem where the eigenfrequencies listed in the SubDyn summary file were incorrect for some models.</w:t>
      </w:r>
    </w:p>
    <w:p w14:paraId="2164B285" w14:textId="77777777" w:rsidR="00425D37" w:rsidRDefault="00425D37" w:rsidP="00425D37">
      <w:pPr>
        <w:pStyle w:val="ListParagraph"/>
        <w:numPr>
          <w:ilvl w:val="0"/>
          <w:numId w:val="6"/>
        </w:numPr>
      </w:pPr>
      <w:r>
        <w:t xml:space="preserve">We fixed a problem with the tower distributed with the </w:t>
      </w:r>
      <w:r w:rsidR="00034E12">
        <w:t>OC3-</w:t>
      </w:r>
      <w:r w:rsidR="000D67F1">
        <w:t>t</w:t>
      </w:r>
      <w:r>
        <w:t xml:space="preserve">ripod model in the FAST </w:t>
      </w:r>
      <w:r w:rsidR="000D67F1">
        <w:t>c</w:t>
      </w:r>
      <w:r>
        <w:t xml:space="preserve">ertification </w:t>
      </w:r>
      <w:r w:rsidR="000D67F1">
        <w:t>t</w:t>
      </w:r>
      <w:r>
        <w:t>est</w:t>
      </w:r>
      <w:r w:rsidR="000D67F1">
        <w:t xml:space="preserve"> (Test20)</w:t>
      </w:r>
      <w:r>
        <w:t>.</w:t>
      </w:r>
    </w:p>
    <w:p w14:paraId="2164B286" w14:textId="52A2643A" w:rsidR="000D67F1" w:rsidRDefault="00425D37" w:rsidP="00034E12">
      <w:pPr>
        <w:pStyle w:val="ListParagraph"/>
        <w:numPr>
          <w:ilvl w:val="0"/>
          <w:numId w:val="6"/>
        </w:numPr>
      </w:pPr>
      <w:r>
        <w:lastRenderedPageBreak/>
        <w:t xml:space="preserve">We added </w:t>
      </w:r>
      <w:r w:rsidR="000D67F1">
        <w:t xml:space="preserve">source code for </w:t>
      </w:r>
      <w:r>
        <w:t>the DWM sub-module</w:t>
      </w:r>
      <w:r w:rsidR="000D67F1">
        <w:t xml:space="preserve"> in AeroDyn</w:t>
      </w:r>
      <w:r w:rsidR="0095797E">
        <w:t xml:space="preserve">. </w:t>
      </w:r>
      <w:r w:rsidR="000D67F1">
        <w:t>This feature was developed and will be supported by researchers at the University of Massachusetts; if you wish to use the DWM feature, you</w:t>
      </w:r>
      <w:r>
        <w:t xml:space="preserve"> must </w:t>
      </w:r>
      <w:r w:rsidR="000D67F1">
        <w:t xml:space="preserve">obtain </w:t>
      </w:r>
      <w:r>
        <w:t xml:space="preserve">the DWM driver code, distributed </w:t>
      </w:r>
      <w:r w:rsidR="004F109B">
        <w:t xml:space="preserve">separately: </w:t>
      </w:r>
      <w:hyperlink r:id="rId29" w:history="1">
        <w:r w:rsidR="004F109B" w:rsidRPr="00100844">
          <w:rPr>
            <w:rStyle w:val="Hyperlink"/>
          </w:rPr>
          <w:t>https://nwtc.nrel.gov/DWM</w:t>
        </w:r>
      </w:hyperlink>
      <w:r w:rsidR="000D67F1">
        <w:t>.</w:t>
      </w:r>
    </w:p>
    <w:p w14:paraId="2164B287" w14:textId="77777777" w:rsidR="008274A4" w:rsidRDefault="008274A4" w:rsidP="008274A4">
      <w:pPr>
        <w:pStyle w:val="Heading2"/>
      </w:pPr>
      <w:bookmarkStart w:id="28" w:name="_Ref412116139"/>
      <w:bookmarkStart w:id="29" w:name="_Toc447284356"/>
      <w:r>
        <w:t>v8.08.00c-bjj</w:t>
      </w:r>
      <w:bookmarkEnd w:id="28"/>
      <w:bookmarkEnd w:id="29"/>
    </w:p>
    <w:p w14:paraId="2164B288" w14:textId="77777777" w:rsidR="00B23118" w:rsidRDefault="000A7AE6" w:rsidP="00831468">
      <w:pPr>
        <w:pStyle w:val="ListParagraph"/>
        <w:numPr>
          <w:ilvl w:val="0"/>
          <w:numId w:val="6"/>
        </w:numPr>
      </w:pPr>
      <w:r>
        <w:t>C</w:t>
      </w:r>
      <w:r w:rsidR="00831468">
        <w:t>oupling between ElastoDyn, SubDyn, and HydroDyn</w:t>
      </w:r>
      <w:r>
        <w:t xml:space="preserve"> was added, allowing FAST to model fixed-bottom offshore turbines</w:t>
      </w:r>
      <w:r w:rsidR="000E1D2E">
        <w:t>, including multi-member substructures (e.g., tripods and jackets)</w:t>
      </w:r>
      <w:r>
        <w:t>.</w:t>
      </w:r>
    </w:p>
    <w:p w14:paraId="2164B289" w14:textId="77777777" w:rsidR="000A7AE6" w:rsidRDefault="000A7AE6" w:rsidP="00882C88">
      <w:pPr>
        <w:pStyle w:val="ListParagraph"/>
        <w:numPr>
          <w:ilvl w:val="0"/>
          <w:numId w:val="6"/>
        </w:numPr>
      </w:pPr>
      <w:r w:rsidRPr="00882C88">
        <w:t>T</w:t>
      </w:r>
      <w:r w:rsidRPr="00071BEF">
        <w:t xml:space="preserve">he </w:t>
      </w:r>
      <w:r w:rsidR="00882C88">
        <w:t xml:space="preserve">module </w:t>
      </w:r>
      <w:r w:rsidRPr="00071BEF">
        <w:t xml:space="preserve">input-output </w:t>
      </w:r>
      <w:r w:rsidR="002C1FAC" w:rsidRPr="00071BEF">
        <w:t xml:space="preserve">solves have been enhanced; </w:t>
      </w:r>
      <w:r w:rsidR="00882C88" w:rsidRPr="00882C88">
        <w:t>see the following paper for theoretical</w:t>
      </w:r>
      <w:r w:rsidR="00882C88">
        <w:t xml:space="preserve"> details: </w:t>
      </w:r>
      <w:hyperlink r:id="rId30" w:history="1">
        <w:r w:rsidR="00071BEF" w:rsidRPr="00FC7F6C">
          <w:rPr>
            <w:rStyle w:val="Hyperlink"/>
          </w:rPr>
          <w:t>http://www.nrel.gov/docs/fy14osti/60742.pdf</w:t>
        </w:r>
      </w:hyperlink>
      <w:r w:rsidR="00882C88">
        <w:t>.</w:t>
      </w:r>
    </w:p>
    <w:p w14:paraId="2164B28A" w14:textId="77777777" w:rsidR="002C1FAC" w:rsidRDefault="002C1FAC" w:rsidP="00831468">
      <w:pPr>
        <w:pStyle w:val="ListParagraph"/>
        <w:numPr>
          <w:ilvl w:val="0"/>
          <w:numId w:val="6"/>
        </w:numPr>
      </w:pPr>
      <w:r>
        <w:t>The mesh mapping algorithms have been enhanced</w:t>
      </w:r>
      <w:r w:rsidR="00882C88">
        <w:t xml:space="preserve">; see the following paper for theoretical details: </w:t>
      </w:r>
      <w:hyperlink r:id="rId31" w:history="1">
        <w:r w:rsidR="00071BEF" w:rsidRPr="00FC7F6C">
          <w:rPr>
            <w:rStyle w:val="Hyperlink"/>
          </w:rPr>
          <w:t>http://www.nrel.gov/docs/fy14osti/60742.pdf</w:t>
        </w:r>
      </w:hyperlink>
      <w:r w:rsidR="00882C88">
        <w:t>.</w:t>
      </w:r>
    </w:p>
    <w:p w14:paraId="2164B28B" w14:textId="77777777" w:rsidR="00E003F4" w:rsidRDefault="00E003F4" w:rsidP="00831468">
      <w:pPr>
        <w:pStyle w:val="ListParagraph"/>
        <w:numPr>
          <w:ilvl w:val="0"/>
          <w:numId w:val="6"/>
        </w:numPr>
      </w:pPr>
      <w:r>
        <w:t>We now use LAPACK rout</w:t>
      </w:r>
      <w:r w:rsidR="003A36AE">
        <w:t>ines for solving linear systems, which has increased the speed of the simulations.</w:t>
      </w:r>
    </w:p>
    <w:p w14:paraId="2164B28C" w14:textId="77777777" w:rsidR="002C1FAC" w:rsidRDefault="002C1FAC" w:rsidP="00831468">
      <w:pPr>
        <w:pStyle w:val="ListParagraph"/>
        <w:numPr>
          <w:ilvl w:val="0"/>
          <w:numId w:val="6"/>
        </w:numPr>
      </w:pPr>
      <w:r>
        <w:t xml:space="preserve">The glue code allows the option for time-step subcycling. Modules can now choose to use </w:t>
      </w:r>
      <w:r>
        <w:rPr>
          <w:i/>
        </w:rPr>
        <w:t xml:space="preserve">smaller </w:t>
      </w:r>
      <w:r>
        <w:t>time steps than the glue code, as long as the module time step is an integer divisor of the glue-code time step. Note that we have found no cases where this option would be necessary.</w:t>
      </w:r>
    </w:p>
    <w:p w14:paraId="2164B28D" w14:textId="77777777" w:rsidR="002C1FAC" w:rsidRDefault="009A60D9" w:rsidP="00831468">
      <w:pPr>
        <w:pStyle w:val="ListParagraph"/>
        <w:numPr>
          <w:ilvl w:val="0"/>
          <w:numId w:val="6"/>
        </w:numPr>
      </w:pPr>
      <w:r>
        <w:t>N</w:t>
      </w:r>
      <w:r w:rsidR="002C1FAC">
        <w:t>ew modules for ice loading</w:t>
      </w:r>
      <w:r>
        <w:t xml:space="preserve"> were added</w:t>
      </w:r>
      <w:r w:rsidR="002C1FAC">
        <w:t>: IceFloe and IceDyn</w:t>
      </w:r>
      <w:bookmarkStart w:id="30" w:name="_Ref391841077"/>
      <w:r w:rsidR="002C1FAC" w:rsidRPr="00AC31AB">
        <w:rPr>
          <w:rStyle w:val="FootnoteReference"/>
          <w:rFonts w:eastAsia="Times New Roman" w:cs="Times New Roman"/>
          <w:color w:val="000000"/>
        </w:rPr>
        <w:footnoteReference w:id="6"/>
      </w:r>
      <w:bookmarkEnd w:id="30"/>
      <w:r w:rsidR="002C1FAC">
        <w:t>.</w:t>
      </w:r>
    </w:p>
    <w:p w14:paraId="2164B28E" w14:textId="3AEBD877" w:rsidR="002C1FAC" w:rsidRDefault="009A60D9" w:rsidP="00831468">
      <w:pPr>
        <w:pStyle w:val="ListParagraph"/>
        <w:numPr>
          <w:ilvl w:val="0"/>
          <w:numId w:val="6"/>
        </w:numPr>
      </w:pPr>
      <w:r>
        <w:t>A</w:t>
      </w:r>
      <w:r w:rsidR="002C1FAC">
        <w:t>nother module for mooring lines</w:t>
      </w:r>
      <w:r>
        <w:t xml:space="preserve"> was added</w:t>
      </w:r>
      <w:r w:rsidR="002C1FAC">
        <w:t>: FEAMooring</w:t>
      </w:r>
      <w:r w:rsidR="0016100B" w:rsidRPr="0016100B">
        <w:rPr>
          <w:vertAlign w:val="superscript"/>
        </w:rPr>
        <w:fldChar w:fldCharType="begin"/>
      </w:r>
      <w:r w:rsidR="0016100B" w:rsidRPr="00AA26FF">
        <w:rPr>
          <w:vertAlign w:val="superscript"/>
        </w:rPr>
        <w:instrText xml:space="preserve"> NOTEREF _Ref391841077 \h  \* MERGEFORMAT </w:instrText>
      </w:r>
      <w:r w:rsidR="0016100B" w:rsidRPr="0016100B">
        <w:rPr>
          <w:vertAlign w:val="superscript"/>
        </w:rPr>
      </w:r>
      <w:r w:rsidR="0016100B" w:rsidRPr="0016100B">
        <w:rPr>
          <w:vertAlign w:val="superscript"/>
        </w:rPr>
        <w:fldChar w:fldCharType="separate"/>
      </w:r>
      <w:r w:rsidR="00A87DA2">
        <w:rPr>
          <w:vertAlign w:val="superscript"/>
        </w:rPr>
        <w:t>††</w:t>
      </w:r>
      <w:r w:rsidR="0016100B" w:rsidRPr="0016100B">
        <w:rPr>
          <w:vertAlign w:val="superscript"/>
        </w:rPr>
        <w:fldChar w:fldCharType="end"/>
      </w:r>
      <w:r w:rsidR="002C1FAC">
        <w:t>.</w:t>
      </w:r>
    </w:p>
    <w:p w14:paraId="184E9407" w14:textId="61C7C8F8" w:rsidR="00604402" w:rsidRDefault="0016100B" w:rsidP="00604402">
      <w:pPr>
        <w:pStyle w:val="ListParagraph"/>
        <w:numPr>
          <w:ilvl w:val="0"/>
          <w:numId w:val="6"/>
        </w:numPr>
      </w:pPr>
      <w:r>
        <w:t>T</w:t>
      </w:r>
      <w:r w:rsidR="00C72128">
        <w:t>he names of output files generated by both FAST and its modules</w:t>
      </w:r>
      <w:r>
        <w:t xml:space="preserve"> have been standardized, see </w:t>
      </w:r>
      <w:r>
        <w:fldChar w:fldCharType="begin"/>
      </w:r>
      <w:r>
        <w:instrText xml:space="preserve"> REF _Ref352753427 \h </w:instrText>
      </w:r>
      <w:r>
        <w:fldChar w:fldCharType="separate"/>
      </w:r>
      <w:r w:rsidR="00A87DA2">
        <w:t xml:space="preserve">Figure </w:t>
      </w:r>
      <w:r w:rsidR="00A87DA2">
        <w:rPr>
          <w:noProof/>
        </w:rPr>
        <w:t>4</w:t>
      </w:r>
      <w:r>
        <w:fldChar w:fldCharType="end"/>
      </w:r>
      <w:r w:rsidR="00604402">
        <w:t xml:space="preserve"> and section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p>
    <w:p w14:paraId="2164B29F" w14:textId="19919A33" w:rsidR="00CE4E89" w:rsidRDefault="00A337F1" w:rsidP="00604402">
      <w:pPr>
        <w:pStyle w:val="ListParagraph"/>
        <w:numPr>
          <w:ilvl w:val="0"/>
          <w:numId w:val="6"/>
        </w:numPr>
      </w:pPr>
      <w:r>
        <w:t xml:space="preserve">The “Time Ratio” displayed at the end of a simulation now includes only the CPU time </w:t>
      </w:r>
      <w:r>
        <w:rPr>
          <w:i/>
        </w:rPr>
        <w:t xml:space="preserve">after </w:t>
      </w:r>
      <w:r>
        <w:t>initialization. This ratio was changed to help users better predict the amount of time longer simulations will take (e.g., extrapolating the time a 1-hr simulation will take based on running a 1-min simulation).</w:t>
      </w:r>
    </w:p>
    <w:p w14:paraId="2164B2A0" w14:textId="77777777" w:rsidR="00A337F1" w:rsidRDefault="00A337F1" w:rsidP="00CE4E89">
      <w:pPr>
        <w:pStyle w:val="ListParagraph"/>
        <w:numPr>
          <w:ilvl w:val="0"/>
          <w:numId w:val="6"/>
        </w:numPr>
      </w:pPr>
      <w:r>
        <w:t>Information about the Jacobian and time steps was added to the FAST summary file.</w:t>
      </w:r>
    </w:p>
    <w:p w14:paraId="2164B2A1" w14:textId="77777777" w:rsidR="00A337F1" w:rsidRDefault="00A337F1" w:rsidP="00CE4E89">
      <w:pPr>
        <w:pStyle w:val="ListParagraph"/>
        <w:numPr>
          <w:ilvl w:val="0"/>
          <w:numId w:val="6"/>
        </w:numPr>
      </w:pPr>
      <w:r>
        <w:t>Bugs in handling errors were fixed. (</w:t>
      </w:r>
      <w:r w:rsidR="00E003F4">
        <w:t>In FAST v8.03.02b-bjj</w:t>
      </w:r>
      <w:r>
        <w:t xml:space="preserve">, InflowWind did not return </w:t>
      </w:r>
      <w:r w:rsidR="00E003F4">
        <w:t xml:space="preserve">all of its </w:t>
      </w:r>
      <w:r>
        <w:t xml:space="preserve">errors to the glue code, so it was using zero wind velocity </w:t>
      </w:r>
      <w:r w:rsidR="00E003F4">
        <w:t>when it went outside the turbulence grid.)</w:t>
      </w:r>
    </w:p>
    <w:p w14:paraId="2164B2A2" w14:textId="77777777" w:rsidR="00E003F4" w:rsidRDefault="00E003F4" w:rsidP="00CE4E89">
      <w:pPr>
        <w:pStyle w:val="ListParagraph"/>
        <w:numPr>
          <w:ilvl w:val="0"/>
          <w:numId w:val="6"/>
        </w:numPr>
      </w:pPr>
      <w:r>
        <w:t>FAST no longer allows the tower influence model, “NEWTOWER,” to be used in AeroDyn on floating offshore turbines. This tower influence model assumes the tower does not move, which is a poor assumption for floating turbines.</w:t>
      </w:r>
    </w:p>
    <w:p w14:paraId="2164B2A3" w14:textId="77777777" w:rsidR="00E003F4" w:rsidRDefault="00E003F4" w:rsidP="00CE4E89">
      <w:pPr>
        <w:pStyle w:val="ListParagraph"/>
        <w:numPr>
          <w:ilvl w:val="0"/>
          <w:numId w:val="6"/>
        </w:numPr>
      </w:pPr>
      <w:r>
        <w:t xml:space="preserve">FAST will now abort if ElastoDyn’s </w:t>
      </w:r>
      <w:r w:rsidR="00EA31B9">
        <w:rPr>
          <w:b/>
        </w:rPr>
        <w:t>TowerBsHt</w:t>
      </w:r>
      <w:r w:rsidR="00EA31B9">
        <w:t xml:space="preserve"> </w:t>
      </w:r>
      <w:r>
        <w:t>value is negative for floating offshore systems.</w:t>
      </w:r>
    </w:p>
    <w:p w14:paraId="2164B2A4" w14:textId="77777777" w:rsidR="00E003F4" w:rsidRPr="000D24F9" w:rsidRDefault="00831ED9" w:rsidP="00CE4E89">
      <w:pPr>
        <w:pStyle w:val="ListParagraph"/>
        <w:numPr>
          <w:ilvl w:val="0"/>
          <w:numId w:val="6"/>
        </w:numPr>
      </w:pPr>
      <w:r>
        <w:t>We fixed a bug in ElastoDyn (</w:t>
      </w:r>
      <w:r w:rsidR="009F34BC">
        <w:t xml:space="preserve">which is </w:t>
      </w:r>
      <w:r>
        <w:t>also</w:t>
      </w:r>
      <w:r w:rsidR="009F34BC">
        <w:t xml:space="preserve"> present</w:t>
      </w:r>
      <w:r>
        <w:t xml:space="preserve"> in FAST v7.02.00</w:t>
      </w:r>
      <w:r w:rsidR="009F34BC">
        <w:t>d</w:t>
      </w:r>
      <w:r>
        <w:t xml:space="preserve">) where the linear teeter-damper moment did not use </w:t>
      </w:r>
      <w:r w:rsidRPr="00831ED9">
        <w:rPr>
          <w:b/>
        </w:rPr>
        <w:t>TeetDmpP.</w:t>
      </w:r>
    </w:p>
    <w:p w14:paraId="2164B2A5" w14:textId="77777777" w:rsidR="000D24F9" w:rsidRDefault="000D24F9" w:rsidP="00CE4E89">
      <w:pPr>
        <w:pStyle w:val="ListParagraph"/>
        <w:numPr>
          <w:ilvl w:val="0"/>
          <w:numId w:val="6"/>
        </w:numPr>
      </w:pPr>
      <w:r>
        <w:t xml:space="preserve">We fixed a problem where the ElastoDyn </w:t>
      </w:r>
      <w:r w:rsidR="009F2717">
        <w:t xml:space="preserve">Azimuth </w:t>
      </w:r>
      <w:r>
        <w:t>channel would be negative in rare cases.</w:t>
      </w:r>
    </w:p>
    <w:p w14:paraId="2164B2A6" w14:textId="77777777" w:rsidR="000D24F9" w:rsidRDefault="000D24F9" w:rsidP="00CE4E89">
      <w:pPr>
        <w:pStyle w:val="ListParagraph"/>
        <w:numPr>
          <w:ilvl w:val="0"/>
          <w:numId w:val="6"/>
        </w:numPr>
      </w:pPr>
      <w:r>
        <w:lastRenderedPageBreak/>
        <w:t>We fixed a problem with ElastoDyn’s implementation of AM4, which incorrectly initialized the state history if corrections steps were taken.</w:t>
      </w:r>
    </w:p>
    <w:p w14:paraId="2164B2A7" w14:textId="77777777" w:rsidR="002A2363" w:rsidRDefault="002A2363" w:rsidP="00CE4E89">
      <w:pPr>
        <w:pStyle w:val="ListParagraph"/>
        <w:numPr>
          <w:ilvl w:val="0"/>
          <w:numId w:val="6"/>
        </w:numPr>
      </w:pPr>
      <w:r>
        <w:t>We no longer allow extrapolation orders of 0 in FAST v8.08.00c-bjj.</w:t>
      </w:r>
    </w:p>
    <w:p w14:paraId="2164B2A8" w14:textId="77777777" w:rsidR="002A2363" w:rsidRDefault="002A2363" w:rsidP="00CE4E89">
      <w:pPr>
        <w:pStyle w:val="ListParagraph"/>
        <w:numPr>
          <w:ilvl w:val="0"/>
          <w:numId w:val="6"/>
        </w:numPr>
      </w:pPr>
      <w:r>
        <w:t xml:space="preserve">We </w:t>
      </w:r>
      <w:r w:rsidR="009F2717">
        <w:t xml:space="preserve">updated </w:t>
      </w:r>
      <w:r>
        <w:t>the DISCON*.DLL files used in the 5MW model certification tests. Previously, they did not work if users did not have Intel Visual Fortran installed on the computers they ran the simulations on.</w:t>
      </w:r>
    </w:p>
    <w:p w14:paraId="2164B2A9" w14:textId="77777777" w:rsidR="002A2363" w:rsidRDefault="002A2363" w:rsidP="00CE4E89">
      <w:pPr>
        <w:pStyle w:val="ListParagraph"/>
        <w:numPr>
          <w:ilvl w:val="0"/>
          <w:numId w:val="6"/>
        </w:numPr>
      </w:pPr>
      <w:r>
        <w:t xml:space="preserve">We fixed some bugs in the AeroDyn input files of the </w:t>
      </w:r>
      <w:r w:rsidR="009F2717">
        <w:t xml:space="preserve">NREL </w:t>
      </w:r>
      <w:r>
        <w:t>5</w:t>
      </w:r>
      <w:r w:rsidR="009F2717">
        <w:t>-</w:t>
      </w:r>
      <w:r>
        <w:t xml:space="preserve">MW </w:t>
      </w:r>
      <w:r w:rsidR="009F2717">
        <w:t>land</w:t>
      </w:r>
      <w:r>
        <w:t>-</w:t>
      </w:r>
      <w:r w:rsidR="009F2717">
        <w:t xml:space="preserve">based </w:t>
      </w:r>
      <w:r>
        <w:t>turbine.</w:t>
      </w:r>
    </w:p>
    <w:p w14:paraId="2164B2AA" w14:textId="77777777" w:rsidR="002A2363" w:rsidRDefault="002A2363" w:rsidP="00CE4E89">
      <w:pPr>
        <w:pStyle w:val="ListParagraph"/>
        <w:numPr>
          <w:ilvl w:val="0"/>
          <w:numId w:val="6"/>
        </w:numPr>
      </w:pPr>
      <w:r>
        <w:t>We set the time steps of the floating offshore certification tests to be the same as they were in FAST v7.02.00d</w:t>
      </w:r>
    </w:p>
    <w:p w14:paraId="2164B2AB" w14:textId="77777777" w:rsidR="003A36AE" w:rsidRDefault="003A36AE" w:rsidP="00CE4E89">
      <w:pPr>
        <w:pStyle w:val="ListParagraph"/>
        <w:numPr>
          <w:ilvl w:val="0"/>
          <w:numId w:val="6"/>
        </w:numPr>
      </w:pPr>
      <w:r>
        <w:t xml:space="preserve">We added certification tests for the OC3 Monopile, OC3 Tripod, OC4 Jacket, and </w:t>
      </w:r>
      <w:r w:rsidR="009F2717">
        <w:t>OC4-</w:t>
      </w:r>
      <w:r>
        <w:t>DeepCwind Semi</w:t>
      </w:r>
      <w:r w:rsidR="009F2717">
        <w:t>-Submersible</w:t>
      </w:r>
      <w:r>
        <w:t xml:space="preserve"> models.</w:t>
      </w:r>
    </w:p>
    <w:p w14:paraId="2164B2AC" w14:textId="77777777" w:rsidR="003A36AE" w:rsidRDefault="00717098" w:rsidP="00CE4E89">
      <w:pPr>
        <w:pStyle w:val="ListParagraph"/>
        <w:numPr>
          <w:ilvl w:val="0"/>
          <w:numId w:val="6"/>
        </w:numPr>
      </w:pPr>
      <w:r>
        <w:t>We have added some more utility files to the FAST archive, including:</w:t>
      </w:r>
    </w:p>
    <w:p w14:paraId="2164B2AD" w14:textId="77777777" w:rsidR="00717098" w:rsidRDefault="00717098" w:rsidP="00717098">
      <w:pPr>
        <w:pStyle w:val="ListParagraph"/>
        <w:numPr>
          <w:ilvl w:val="1"/>
          <w:numId w:val="6"/>
        </w:numPr>
      </w:pPr>
      <w:r>
        <w:t xml:space="preserve">PlotFASToutput.m, a MATLAB function that can plot some or all channels of one or more FAST </w:t>
      </w:r>
      <w:r w:rsidR="009F2717">
        <w:t xml:space="preserve">time-series </w:t>
      </w:r>
      <w:r>
        <w:t>output files.</w:t>
      </w:r>
    </w:p>
    <w:p w14:paraId="2164B2AE" w14:textId="77777777" w:rsidR="00717098" w:rsidRDefault="00717098" w:rsidP="00717098">
      <w:pPr>
        <w:pStyle w:val="ListParagraph"/>
        <w:numPr>
          <w:ilvl w:val="1"/>
          <w:numId w:val="6"/>
        </w:numPr>
      </w:pPr>
      <w:r>
        <w:t xml:space="preserve">ReadSubDynSummary.m, a MATLAB function that can read the SubDyn summary file and put the data into a </w:t>
      </w:r>
      <w:r w:rsidR="00AE3A86">
        <w:t xml:space="preserve">MATLAB </w:t>
      </w:r>
      <w:r>
        <w:t>data-structure.</w:t>
      </w:r>
    </w:p>
    <w:p w14:paraId="2164B2AF" w14:textId="77777777" w:rsidR="00C625E2" w:rsidRDefault="00C625E2" w:rsidP="00C625E2">
      <w:pPr>
        <w:pStyle w:val="ListParagraph"/>
        <w:numPr>
          <w:ilvl w:val="0"/>
          <w:numId w:val="6"/>
        </w:numPr>
      </w:pPr>
      <w:r>
        <w:t xml:space="preserve">We have </w:t>
      </w:r>
      <w:r w:rsidR="009F2717">
        <w:t xml:space="preserve">updated </w:t>
      </w:r>
      <w:r>
        <w:t>the MAP_win32.dll file distributed with FAST so that it no longer depends on python being installed on the computer running FAST.</w:t>
      </w:r>
    </w:p>
    <w:p w14:paraId="2164B2B0" w14:textId="77777777" w:rsidR="00217CBB" w:rsidRDefault="00217CBB" w:rsidP="00831468">
      <w:pPr>
        <w:pStyle w:val="ListParagraph"/>
        <w:numPr>
          <w:ilvl w:val="0"/>
          <w:numId w:val="6"/>
        </w:numPr>
      </w:pPr>
      <w:r>
        <w:t>We have added a 64-bit FAST executable to the archive, as well as a 64-bit version of DISCON_win64.DLL, and a “dummy” 64-bit ver</w:t>
      </w:r>
      <w:r w:rsidR="00E90E09">
        <w:t>s</w:t>
      </w:r>
      <w:r>
        <w:t xml:space="preserve">ion of MAP. This executable may be useful for running long simulations of large fixed-bottom offshore models (e.g., the OC4 Jacket); it </w:t>
      </w:r>
      <w:r>
        <w:rPr>
          <w:i/>
        </w:rPr>
        <w:t>cannot</w:t>
      </w:r>
      <w:r>
        <w:t xml:space="preserve"> run any models that want to call the MAP module.</w:t>
      </w:r>
    </w:p>
    <w:p w14:paraId="2E2DC202" w14:textId="77777777" w:rsidR="00256CFF" w:rsidRDefault="00256CFF" w:rsidP="00256CFF">
      <w:pPr>
        <w:pStyle w:val="Heading2"/>
      </w:pPr>
      <w:bookmarkStart w:id="31" w:name="_Toc447284357"/>
      <w:r>
        <w:t>v8.03.02b-bjj</w:t>
      </w:r>
      <w:bookmarkEnd w:id="31"/>
    </w:p>
    <w:p w14:paraId="2C78A07E" w14:textId="77777777" w:rsidR="00256CFF" w:rsidRDefault="00256CFF" w:rsidP="00256CFF">
      <w:r>
        <w:t>Tasks completed to develop FAST v8 included:</w:t>
      </w:r>
    </w:p>
    <w:p w14:paraId="2AB1CC7B" w14:textId="77777777" w:rsidR="00256CFF" w:rsidRDefault="00256CFF" w:rsidP="00256CFF">
      <w:pPr>
        <w:pStyle w:val="ListParagraph"/>
        <w:numPr>
          <w:ilvl w:val="0"/>
          <w:numId w:val="6"/>
        </w:numPr>
      </w:pPr>
      <w:r>
        <w:t xml:space="preserve">Converted FAST and its various modules (including AeroDyn and HydroDyn) into the </w:t>
      </w:r>
      <w:hyperlink r:id="rId32" w:history="1">
        <w:r w:rsidRPr="00E7113A">
          <w:rPr>
            <w:rStyle w:val="Hyperlink"/>
          </w:rPr>
          <w:t>new modularization framework</w:t>
        </w:r>
      </w:hyperlink>
      <w:r>
        <w:t xml:space="preserve"> (splitting out the controls and electrical-drive dynamics into a new ServoDyn module and structural dynamics into a new ElastoDyn module),</w:t>
      </w:r>
    </w:p>
    <w:p w14:paraId="01FE41D6" w14:textId="77777777" w:rsidR="00256CFF" w:rsidRDefault="00256CFF" w:rsidP="00256CFF">
      <w:pPr>
        <w:pStyle w:val="ListParagraph"/>
        <w:numPr>
          <w:ilvl w:val="0"/>
          <w:numId w:val="6"/>
        </w:numPr>
      </w:pPr>
      <w:r>
        <w:t>Implemented a new driver program (glue code) supporting loose coupling of the modules,</w:t>
      </w:r>
    </w:p>
    <w:p w14:paraId="1230563C" w14:textId="77777777" w:rsidR="00256CFF" w:rsidRDefault="00256CFF" w:rsidP="00256CFF">
      <w:pPr>
        <w:pStyle w:val="ListParagraph"/>
        <w:numPr>
          <w:ilvl w:val="0"/>
          <w:numId w:val="6"/>
        </w:numPr>
      </w:pPr>
      <w:r>
        <w:t xml:space="preserve">Developed mesh-to-mesh mapping schemes between module-independent discretizations of the spatial boundaries between modules, </w:t>
      </w:r>
    </w:p>
    <w:p w14:paraId="6368E4B5" w14:textId="77777777" w:rsidR="00256CFF" w:rsidRDefault="00256CFF" w:rsidP="00256CFF">
      <w:pPr>
        <w:pStyle w:val="ListParagraph"/>
        <w:numPr>
          <w:ilvl w:val="0"/>
          <w:numId w:val="6"/>
        </w:numPr>
      </w:pPr>
      <w:r>
        <w:t>Coupled in the recently developed SubDyn module for multi-member substructure structural dynamics and MAP module for multi-segmented mooring quasi-statics, and</w:t>
      </w:r>
    </w:p>
    <w:p w14:paraId="4A1AEB57" w14:textId="77777777" w:rsidR="00256CFF" w:rsidRDefault="00256CFF" w:rsidP="00256CFF">
      <w:pPr>
        <w:pStyle w:val="ListParagraph"/>
        <w:numPr>
          <w:ilvl w:val="0"/>
          <w:numId w:val="6"/>
        </w:numPr>
      </w:pPr>
      <w:r>
        <w:t>Included a series of models using the NREL 5-MW Baseline wind turbine in the CertTest, including offshore configurations.</w:t>
      </w:r>
    </w:p>
    <w:p w14:paraId="05C33E8D" w14:textId="77777777" w:rsidR="00256CFF" w:rsidRDefault="00256CFF" w:rsidP="00256CFF">
      <w:r>
        <w:t>The driver program (glue code) couples the modules together; it controls the overall simulation progress and maps module outputs to inputs. We use the name “FAST” both for the driver program (glue code) and overall coupled code.</w:t>
      </w:r>
    </w:p>
    <w:p w14:paraId="009236B9" w14:textId="0220669A" w:rsidR="00FC2BAB" w:rsidRDefault="00FC2BAB" w:rsidP="00AD1B9B">
      <w:pPr>
        <w:pStyle w:val="Heading1"/>
      </w:pPr>
      <w:bookmarkStart w:id="32" w:name="_Ref415574957"/>
      <w:bookmarkStart w:id="33" w:name="_Toc447284358"/>
      <w:r>
        <w:lastRenderedPageBreak/>
        <w:t>FAST v8 Input and Output Files</w:t>
      </w:r>
      <w:bookmarkEnd w:id="32"/>
      <w:bookmarkEnd w:id="33"/>
    </w:p>
    <w:p w14:paraId="4C358DD1" w14:textId="1D7D28BB" w:rsidR="00604402" w:rsidRDefault="00256CFF" w:rsidP="00256CFF">
      <w:r>
        <w:t xml:space="preserve">FAST and each of its modules have their own input files; see </w:t>
      </w:r>
      <w:r>
        <w:fldChar w:fldCharType="begin"/>
      </w:r>
      <w:r>
        <w:instrText xml:space="preserve"> REF _Ref352753427 \h </w:instrText>
      </w:r>
      <w:r>
        <w:fldChar w:fldCharType="separate"/>
      </w:r>
      <w:r w:rsidR="00A87DA2">
        <w:t xml:space="preserve">Figure </w:t>
      </w:r>
      <w:r w:rsidR="00A87DA2">
        <w:rPr>
          <w:noProof/>
        </w:rPr>
        <w:t>4</w:t>
      </w:r>
      <w:r>
        <w:fldChar w:fldCharType="end"/>
      </w:r>
      <w:r>
        <w:t>.</w:t>
      </w:r>
      <w:r w:rsidR="00604402">
        <w:t xml:space="preserve"> </w:t>
      </w:r>
    </w:p>
    <w:p w14:paraId="1A9166D1" w14:textId="37CBCBA3" w:rsidR="00604402" w:rsidRDefault="00604402" w:rsidP="00AD1B9B">
      <w:pPr>
        <w:pStyle w:val="Heading2"/>
      </w:pPr>
      <w:bookmarkStart w:id="34" w:name="_Toc447284359"/>
      <w:r>
        <w:t>File Naming Conventions</w:t>
      </w:r>
      <w:bookmarkEnd w:id="34"/>
    </w:p>
    <w:p w14:paraId="4394982B" w14:textId="3B088DC0" w:rsidR="00604402" w:rsidRDefault="00604402" w:rsidP="00256CFF">
      <w:r>
        <w:t>Input files do not need particular extensions</w:t>
      </w:r>
      <w:r w:rsidR="007704A8">
        <w:t xml:space="preserve"> in FAST</w:t>
      </w:r>
      <w:r w:rsidR="00E050C3">
        <w:t>, though some modules may make their own assumptions on naming conventions (e.g. OrcaFlex interface).</w:t>
      </w:r>
    </w:p>
    <w:p w14:paraId="500E1587" w14:textId="0D3F2803" w:rsidR="00604402" w:rsidRDefault="000C2DF7" w:rsidP="00256CFF">
      <w:r>
        <w:t xml:space="preserve">Output files </w:t>
      </w:r>
      <w:r w:rsidR="00604402">
        <w:t>generated by FAST are named</w:t>
      </w:r>
      <w:r w:rsidR="00604402">
        <w:br/>
      </w:r>
      <w:r w:rsidR="00604402">
        <w:tab/>
      </w:r>
      <w:r w:rsidR="00604402">
        <w:tab/>
      </w:r>
      <w:r w:rsidR="00604402">
        <w:tab/>
        <w:t>&lt;RootName&gt;.&lt;ext&gt;</w:t>
      </w:r>
      <w:r w:rsidR="00604402">
        <w:br/>
        <w:t xml:space="preserve">and </w:t>
      </w:r>
      <w:r>
        <w:t xml:space="preserve">output </w:t>
      </w:r>
      <w:r w:rsidR="00604402">
        <w:t xml:space="preserve">files generated by FAST modules are named </w:t>
      </w:r>
      <w:r w:rsidR="00604402">
        <w:br/>
      </w:r>
      <w:r w:rsidR="00604402">
        <w:tab/>
      </w:r>
      <w:r w:rsidR="00604402">
        <w:tab/>
      </w:r>
      <w:r w:rsidR="00604402">
        <w:tab/>
        <w:t xml:space="preserve">&lt;RootName&gt;.&lt;ModName&gt;.&lt;ext&gt; </w:t>
      </w:r>
      <w:r w:rsidR="00604402">
        <w:br/>
        <w:t>where &lt;RootName&gt; is the root name of the primary FAST input file (the filename, including path, without the extension), &lt;ModName&gt; is an abbreviation for the module generating the file</w:t>
      </w:r>
      <w:r w:rsidR="006A694B">
        <w:t xml:space="preserve"> (see </w:t>
      </w:r>
      <w:r w:rsidR="006C3228">
        <w:fldChar w:fldCharType="begin"/>
      </w:r>
      <w:r w:rsidR="006C3228">
        <w:instrText xml:space="preserve"> REF _Ref447128458 \h </w:instrText>
      </w:r>
      <w:r w:rsidR="006C3228">
        <w:fldChar w:fldCharType="separate"/>
      </w:r>
      <w:r w:rsidR="00A87DA2">
        <w:t xml:space="preserve">Table </w:t>
      </w:r>
      <w:r w:rsidR="00A87DA2">
        <w:rPr>
          <w:noProof/>
        </w:rPr>
        <w:t>2</w:t>
      </w:r>
      <w:r w:rsidR="006C3228">
        <w:fldChar w:fldCharType="end"/>
      </w:r>
      <w:r w:rsidR="006A694B">
        <w:t>)</w:t>
      </w:r>
      <w:r w:rsidR="00604402">
        <w:t>, and &lt;ext&gt; is the file extension. File extensions currently are:</w:t>
      </w:r>
    </w:p>
    <w:tbl>
      <w:tblPr>
        <w:tblStyle w:val="MediumList1-Accent1"/>
        <w:tblW w:w="0" w:type="auto"/>
        <w:jc w:val="center"/>
        <w:tblLook w:val="04A0" w:firstRow="1" w:lastRow="0" w:firstColumn="1" w:lastColumn="0" w:noHBand="0" w:noVBand="1"/>
      </w:tblPr>
      <w:tblGrid>
        <w:gridCol w:w="2700"/>
        <w:gridCol w:w="5490"/>
      </w:tblGrid>
      <w:tr w:rsidR="00604402" w14:paraId="5D552BF4" w14:textId="77777777" w:rsidTr="006044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475CC744" w14:textId="77777777" w:rsidR="00604402" w:rsidRDefault="00604402" w:rsidP="00604402">
            <w:pPr>
              <w:jc w:val="center"/>
            </w:pPr>
            <w:r>
              <w:t>Output file extension</w:t>
            </w:r>
          </w:p>
        </w:tc>
        <w:tc>
          <w:tcPr>
            <w:tcW w:w="5490" w:type="dxa"/>
          </w:tcPr>
          <w:p w14:paraId="4D5552C5" w14:textId="77777777" w:rsidR="00604402" w:rsidRPr="00BE4686" w:rsidRDefault="00604402" w:rsidP="00604402">
            <w:pPr>
              <w:jc w:val="center"/>
              <w:cnfStyle w:val="100000000000" w:firstRow="1" w:lastRow="0" w:firstColumn="0" w:lastColumn="0" w:oddVBand="0" w:evenVBand="0" w:oddHBand="0" w:evenHBand="0" w:firstRowFirstColumn="0" w:firstRowLastColumn="0" w:lastRowFirstColumn="0" w:lastRowLastColumn="0"/>
              <w:rPr>
                <w:b/>
              </w:rPr>
            </w:pPr>
            <w:r>
              <w:rPr>
                <w:b/>
              </w:rPr>
              <w:t>File type</w:t>
            </w:r>
          </w:p>
        </w:tc>
      </w:tr>
      <w:tr w:rsidR="00604402" w14:paraId="220AF187"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2784080F" w14:textId="77777777" w:rsidR="00604402" w:rsidRPr="00BE4686" w:rsidRDefault="00604402" w:rsidP="00604402">
            <w:pPr>
              <w:jc w:val="center"/>
              <w:rPr>
                <w:b w:val="0"/>
              </w:rPr>
            </w:pPr>
            <w:r>
              <w:rPr>
                <w:b w:val="0"/>
              </w:rPr>
              <w:t>sum</w:t>
            </w:r>
          </w:p>
        </w:tc>
        <w:tc>
          <w:tcPr>
            <w:tcW w:w="5490" w:type="dxa"/>
          </w:tcPr>
          <w:p w14:paraId="0F35E7D1"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Summary file</w:t>
            </w:r>
          </w:p>
        </w:tc>
      </w:tr>
      <w:tr w:rsidR="00604402" w14:paraId="369218A7"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18E08F27" w14:textId="77777777" w:rsidR="00604402" w:rsidRPr="00BE4686" w:rsidRDefault="00604402" w:rsidP="00604402">
            <w:pPr>
              <w:jc w:val="center"/>
              <w:rPr>
                <w:b w:val="0"/>
              </w:rPr>
            </w:pPr>
            <w:r>
              <w:rPr>
                <w:b w:val="0"/>
              </w:rPr>
              <w:t>out</w:t>
            </w:r>
          </w:p>
        </w:tc>
        <w:tc>
          <w:tcPr>
            <w:tcW w:w="5490" w:type="dxa"/>
          </w:tcPr>
          <w:p w14:paraId="79E08D1A"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Time-marching tabular text output</w:t>
            </w:r>
          </w:p>
        </w:tc>
      </w:tr>
      <w:tr w:rsidR="00604402" w14:paraId="0038DE84"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1DC8A266" w14:textId="77777777" w:rsidR="00604402" w:rsidRPr="00BE4686" w:rsidRDefault="00604402" w:rsidP="00604402">
            <w:pPr>
              <w:jc w:val="center"/>
              <w:rPr>
                <w:b w:val="0"/>
              </w:rPr>
            </w:pPr>
            <w:r>
              <w:rPr>
                <w:b w:val="0"/>
              </w:rPr>
              <w:t>outb</w:t>
            </w:r>
          </w:p>
        </w:tc>
        <w:tc>
          <w:tcPr>
            <w:tcW w:w="5490" w:type="dxa"/>
          </w:tcPr>
          <w:p w14:paraId="350AF3D4" w14:textId="77777777" w:rsidR="00604402" w:rsidRDefault="00604402" w:rsidP="00604402">
            <w:pPr>
              <w:cnfStyle w:val="000000100000" w:firstRow="0" w:lastRow="0" w:firstColumn="0" w:lastColumn="0" w:oddVBand="0" w:evenVBand="0" w:oddHBand="1" w:evenHBand="0" w:firstRowFirstColumn="0" w:firstRowLastColumn="0" w:lastRowFirstColumn="0" w:lastRowLastColumn="0"/>
            </w:pPr>
            <w:r>
              <w:t>Time-marching tabular binary output</w:t>
            </w:r>
          </w:p>
        </w:tc>
      </w:tr>
      <w:tr w:rsidR="00604402" w14:paraId="3F272B65"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20BD20E8" w14:textId="77777777" w:rsidR="00604402" w:rsidRPr="00BE4686" w:rsidRDefault="00604402" w:rsidP="00604402">
            <w:pPr>
              <w:jc w:val="center"/>
              <w:rPr>
                <w:b w:val="0"/>
              </w:rPr>
            </w:pPr>
            <w:r>
              <w:rPr>
                <w:b w:val="0"/>
              </w:rPr>
              <w:t>ech</w:t>
            </w:r>
          </w:p>
        </w:tc>
        <w:tc>
          <w:tcPr>
            <w:tcW w:w="5490" w:type="dxa"/>
          </w:tcPr>
          <w:p w14:paraId="12A42B8B" w14:textId="77777777" w:rsidR="00604402" w:rsidRDefault="00604402" w:rsidP="00604402">
            <w:pPr>
              <w:cnfStyle w:val="000000000000" w:firstRow="0" w:lastRow="0" w:firstColumn="0" w:lastColumn="0" w:oddVBand="0" w:evenVBand="0" w:oddHBand="0" w:evenHBand="0" w:firstRowFirstColumn="0" w:firstRowLastColumn="0" w:lastRowFirstColumn="0" w:lastRowLastColumn="0"/>
            </w:pPr>
            <w:r>
              <w:t>Echo of input file (primarily for debugging)</w:t>
            </w:r>
          </w:p>
        </w:tc>
      </w:tr>
      <w:tr w:rsidR="005B6929" w14:paraId="08474AC3" w14:textId="77777777" w:rsidTr="006044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700" w:type="dxa"/>
          </w:tcPr>
          <w:p w14:paraId="3D109473" w14:textId="320BD80F" w:rsidR="005B6929" w:rsidRPr="0021627B" w:rsidRDefault="005B6929" w:rsidP="00604402">
            <w:pPr>
              <w:jc w:val="center"/>
              <w:rPr>
                <w:b w:val="0"/>
              </w:rPr>
            </w:pPr>
            <w:r w:rsidRPr="0021627B">
              <w:rPr>
                <w:b w:val="0"/>
              </w:rPr>
              <w:t>chkp</w:t>
            </w:r>
          </w:p>
        </w:tc>
        <w:tc>
          <w:tcPr>
            <w:tcW w:w="5490" w:type="dxa"/>
          </w:tcPr>
          <w:p w14:paraId="401BDF03" w14:textId="46D2707B" w:rsidR="005B6929" w:rsidRDefault="005B6929" w:rsidP="00604402">
            <w:pPr>
              <w:cnfStyle w:val="000000100000" w:firstRow="0" w:lastRow="0" w:firstColumn="0" w:lastColumn="0" w:oddVBand="0" w:evenVBand="0" w:oddHBand="1" w:evenHBand="0" w:firstRowFirstColumn="0" w:firstRowLastColumn="0" w:lastRowFirstColumn="0" w:lastRowLastColumn="0"/>
            </w:pPr>
            <w:r>
              <w:t>Checkpoint files for restart capability</w:t>
            </w:r>
          </w:p>
        </w:tc>
      </w:tr>
      <w:tr w:rsidR="00AB47F4" w14:paraId="0D715F41" w14:textId="77777777" w:rsidTr="00604402">
        <w:trPr>
          <w:jc w:val="center"/>
        </w:trPr>
        <w:tc>
          <w:tcPr>
            <w:cnfStyle w:val="001000000000" w:firstRow="0" w:lastRow="0" w:firstColumn="1" w:lastColumn="0" w:oddVBand="0" w:evenVBand="0" w:oddHBand="0" w:evenHBand="0" w:firstRowFirstColumn="0" w:firstRowLastColumn="0" w:lastRowFirstColumn="0" w:lastRowLastColumn="0"/>
            <w:tcW w:w="2700" w:type="dxa"/>
          </w:tcPr>
          <w:p w14:paraId="34FA5354" w14:textId="515FEF72" w:rsidR="00AB47F4" w:rsidRPr="002119FB" w:rsidRDefault="00AB47F4" w:rsidP="00604402">
            <w:pPr>
              <w:jc w:val="center"/>
              <w:rPr>
                <w:b w:val="0"/>
              </w:rPr>
            </w:pPr>
            <w:r w:rsidRPr="002119FB">
              <w:rPr>
                <w:b w:val="0"/>
              </w:rPr>
              <w:t>vtp</w:t>
            </w:r>
          </w:p>
        </w:tc>
        <w:tc>
          <w:tcPr>
            <w:tcW w:w="5490" w:type="dxa"/>
          </w:tcPr>
          <w:p w14:paraId="025B8E5E" w14:textId="09551E82" w:rsidR="00AB47F4" w:rsidRDefault="00AB47F4" w:rsidP="00AB47F4">
            <w:pPr>
              <w:cnfStyle w:val="000000000000" w:firstRow="0" w:lastRow="0" w:firstColumn="0" w:lastColumn="0" w:oddVBand="0" w:evenVBand="0" w:oddHBand="0" w:evenHBand="0" w:firstRowFirstColumn="0" w:firstRowLastColumn="0" w:lastRowFirstColumn="0" w:lastRowLastColumn="0"/>
            </w:pPr>
            <w:r>
              <w:t>Polygonal data file in VTK XML format for visualization</w:t>
            </w:r>
          </w:p>
        </w:tc>
      </w:tr>
    </w:tbl>
    <w:p w14:paraId="0EBBFA62" w14:textId="77777777" w:rsidR="00EB6AE8" w:rsidRDefault="00EB6AE8" w:rsidP="00FC5E0C"/>
    <w:p w14:paraId="07607F39" w14:textId="77777777" w:rsidR="00FC5E0C" w:rsidRDefault="00FC5E0C" w:rsidP="00FC5E0C">
      <w:r>
        <w:t xml:space="preserve">When FAST is called as a library from Simulink, the output files are named </w:t>
      </w:r>
      <w:r>
        <w:br/>
      </w:r>
      <w:r>
        <w:tab/>
      </w:r>
      <w:r>
        <w:tab/>
      </w:r>
      <w:r>
        <w:tab/>
        <w:t>&lt;RootName&gt;.SFunc.&lt;ext&gt;</w:t>
      </w:r>
      <w:r>
        <w:br/>
        <w:t>and</w:t>
      </w:r>
      <w:r>
        <w:br/>
      </w:r>
      <w:r>
        <w:tab/>
      </w:r>
      <w:r>
        <w:tab/>
      </w:r>
      <w:r>
        <w:tab/>
        <w:t>&lt;RootName&gt;.SFunc.&lt;ModName&gt;.&lt;ext&gt;</w:t>
      </w:r>
    </w:p>
    <w:p w14:paraId="21801D8C" w14:textId="7890EBFB" w:rsidR="00AB47F4" w:rsidRDefault="00AB47F4" w:rsidP="002119FB">
      <w:pPr>
        <w:pStyle w:val="Heading3"/>
      </w:pPr>
      <w:r>
        <w:t>Checkpoint File Naming Convention</w:t>
      </w:r>
    </w:p>
    <w:p w14:paraId="1CBD4875" w14:textId="2D2CC130" w:rsidR="00DE7C4D" w:rsidRDefault="006A694B" w:rsidP="00256CFF">
      <w:r>
        <w:t xml:space="preserve">If FAST generates checkpoint files, these </w:t>
      </w:r>
      <w:r w:rsidR="00DE7C4D">
        <w:t>checkpoint file</w:t>
      </w:r>
      <w:r>
        <w:t>names</w:t>
      </w:r>
      <w:r w:rsidR="00DE7C4D">
        <w:t xml:space="preserve"> are in the form </w:t>
      </w:r>
      <w:r>
        <w:br/>
      </w:r>
      <w:r>
        <w:tab/>
      </w:r>
      <w:r>
        <w:tab/>
      </w:r>
      <w:r>
        <w:tab/>
      </w:r>
      <w:r w:rsidR="00DE7C4D">
        <w:t>&lt;RootName&gt;.&lt;timeStep&gt;.chkp</w:t>
      </w:r>
      <w:r w:rsidR="008551F9">
        <w:t xml:space="preserve"> </w:t>
      </w:r>
      <w:r>
        <w:br/>
        <w:t xml:space="preserve">where &lt;timeStep&gt; is an integer indicating at which time step the results in the file were generated. If the simulation was running a Bladed-style </w:t>
      </w:r>
      <w:r w:rsidR="003951E8">
        <w:t xml:space="preserve">DLL </w:t>
      </w:r>
      <w:r>
        <w:t xml:space="preserve">in ServoDyn, there will be a second checkpoint file named </w:t>
      </w:r>
      <w:r>
        <w:br/>
      </w:r>
      <w:r>
        <w:tab/>
      </w:r>
      <w:r>
        <w:tab/>
      </w:r>
      <w:r>
        <w:tab/>
      </w:r>
      <w:r w:rsidR="008551F9">
        <w:t>&lt;RootName&gt;.&lt;timeStep&gt;.dll.chkp</w:t>
      </w:r>
    </w:p>
    <w:p w14:paraId="38B5B5B8" w14:textId="55321183" w:rsidR="00AB47F4" w:rsidRDefault="00AB47F4" w:rsidP="00AB47F4">
      <w:pPr>
        <w:pStyle w:val="Heading3"/>
      </w:pPr>
      <w:commentRangeStart w:id="35"/>
      <w:r>
        <w:t>Visualization File Naming Convention</w:t>
      </w:r>
      <w:commentRangeEnd w:id="35"/>
      <w:r w:rsidR="00791D80">
        <w:rPr>
          <w:rStyle w:val="CommentReference"/>
          <w:rFonts w:asciiTheme="minorHAnsi" w:eastAsiaTheme="minorHAnsi" w:hAnsiTheme="minorHAnsi" w:cstheme="minorBidi"/>
          <w:b w:val="0"/>
          <w:bCs w:val="0"/>
          <w:color w:val="auto"/>
        </w:rPr>
        <w:commentReference w:id="35"/>
      </w:r>
    </w:p>
    <w:p w14:paraId="7CD6A1AF" w14:textId="1461AE5E" w:rsidR="00AB47F4" w:rsidRDefault="00AB47F4" w:rsidP="002119FB">
      <w:r>
        <w:t xml:space="preserve">When FAST generates visualization files, it generates many .vtp files. There is one file per mesh per </w:t>
      </w:r>
      <w:r w:rsidR="00E32D88">
        <w:t xml:space="preserve">output time step (as specified by </w:t>
      </w:r>
      <w:r w:rsidR="006729B2">
        <w:t xml:space="preserve">input parameter </w:t>
      </w:r>
      <w:r w:rsidR="00E32D88" w:rsidRPr="002119FB">
        <w:rPr>
          <w:b/>
        </w:rPr>
        <w:t>VTK_fps</w:t>
      </w:r>
      <w:r w:rsidR="00E32D88">
        <w:t xml:space="preserve">). Each mesh output will also write an additional mesh </w:t>
      </w:r>
      <w:r w:rsidR="009F741E">
        <w:t xml:space="preserve">showing the reference configuration </w:t>
      </w:r>
      <w:r w:rsidR="00E32D88">
        <w:t>at initialization</w:t>
      </w:r>
      <w:r w:rsidR="006729B2">
        <w:t xml:space="preserve"> (this mesh </w:t>
      </w:r>
      <w:r w:rsidR="003B0AA0">
        <w:t>name will have the string “_Reference” appended to it)</w:t>
      </w:r>
      <w:r w:rsidR="00E32D88">
        <w:t>. The naming convention is</w:t>
      </w:r>
    </w:p>
    <w:p w14:paraId="11B5BAF6" w14:textId="3B02DAFA" w:rsidR="00E32D88" w:rsidRDefault="00E32D88" w:rsidP="002119FB">
      <w:r>
        <w:tab/>
      </w:r>
      <w:r>
        <w:tab/>
      </w:r>
      <w:r>
        <w:tab/>
        <w:t>&lt;RootName&gt;.&lt;MeshName&gt;.t&lt;step#&gt;.vtp</w:t>
      </w:r>
    </w:p>
    <w:p w14:paraId="0A82ECD2" w14:textId="77777777" w:rsidR="00791D80" w:rsidRPr="00AB47F4" w:rsidRDefault="00791D80" w:rsidP="002119FB"/>
    <w:p w14:paraId="2164B2B1" w14:textId="5E916018" w:rsidR="00CE6A2F" w:rsidRDefault="00CE6A2F" w:rsidP="00CE6A2F">
      <w:pPr>
        <w:keepNext/>
      </w:pPr>
      <w:r>
        <w:br w:type="page"/>
      </w:r>
      <w:r w:rsidR="00526596">
        <w:rPr>
          <w:noProof/>
        </w:rPr>
        <w:lastRenderedPageBreak/>
        <w:drawing>
          <wp:inline distT="0" distB="0" distL="0" distR="0" wp14:anchorId="0A205436" wp14:editId="33F1E911">
            <wp:extent cx="5943599" cy="741815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putOutputFile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599" cy="7418155"/>
                    </a:xfrm>
                    <a:prstGeom prst="rect">
                      <a:avLst/>
                    </a:prstGeom>
                  </pic:spPr>
                </pic:pic>
              </a:graphicData>
            </a:graphic>
          </wp:inline>
        </w:drawing>
      </w:r>
    </w:p>
    <w:p w14:paraId="2164B2B2" w14:textId="78483A95" w:rsidR="00CE6A2F" w:rsidRPr="00CE2DA4" w:rsidRDefault="00CE6A2F" w:rsidP="00CE6A2F">
      <w:pPr>
        <w:pStyle w:val="Caption"/>
        <w:jc w:val="center"/>
      </w:pPr>
      <w:bookmarkStart w:id="36" w:name="_Ref352753427"/>
      <w:r>
        <w:t xml:space="preserve">Figure </w:t>
      </w:r>
      <w:fldSimple w:instr=" SEQ Figure \* ARABIC ">
        <w:r w:rsidR="007E3E3B">
          <w:rPr>
            <w:noProof/>
          </w:rPr>
          <w:t>4</w:t>
        </w:r>
      </w:fldSimple>
      <w:bookmarkEnd w:id="36"/>
      <w:r>
        <w:t xml:space="preserve">: Summary of Input and Output Files for FAST </w:t>
      </w:r>
      <w:r w:rsidRPr="00195D86">
        <w:t>v8.</w:t>
      </w:r>
      <w:r w:rsidR="007569F6">
        <w:t>1</w:t>
      </w:r>
      <w:r w:rsidR="003B0AA0">
        <w:t>5</w:t>
      </w:r>
      <w:r w:rsidRPr="00195D86">
        <w:t>.</w:t>
      </w:r>
      <w:r w:rsidR="008F1D42" w:rsidRPr="00195D86">
        <w:t>00</w:t>
      </w:r>
      <w:r w:rsidR="008F1D42">
        <w:t>a</w:t>
      </w:r>
      <w:r w:rsidRPr="00195D86">
        <w:t>-bjj</w:t>
      </w:r>
    </w:p>
    <w:p w14:paraId="2164B375" w14:textId="77777777" w:rsidR="007A051E" w:rsidRDefault="00487BBF" w:rsidP="00AD1B9B">
      <w:pPr>
        <w:pStyle w:val="Heading2"/>
      </w:pPr>
      <w:bookmarkStart w:id="37" w:name="_Ref391883796"/>
      <w:bookmarkStart w:id="38" w:name="_Ref352702959"/>
      <w:bookmarkStart w:id="39" w:name="_Toc447284360"/>
      <w:r>
        <w:lastRenderedPageBreak/>
        <w:t xml:space="preserve">Variables Specified in the </w:t>
      </w:r>
      <w:r w:rsidR="007A051E">
        <w:t>FAST Primary Input File</w:t>
      </w:r>
      <w:bookmarkEnd w:id="37"/>
      <w:bookmarkEnd w:id="39"/>
    </w:p>
    <w:p w14:paraId="2164B376" w14:textId="5753F3E2" w:rsidR="00452E60" w:rsidRPr="00452E60" w:rsidRDefault="00452E60" w:rsidP="00071BEF">
      <w:r>
        <w:t xml:space="preserve">FAST expects to find variables on specific lines in the text </w:t>
      </w:r>
      <w:r w:rsidR="00A16467">
        <w:t xml:space="preserve">input </w:t>
      </w:r>
      <w:r w:rsidR="008B306F">
        <w:t>file</w:t>
      </w:r>
      <w:r w:rsidR="00EA31B9">
        <w:t>,</w:t>
      </w:r>
      <w:r w:rsidR="00A16467">
        <w:t xml:space="preserve"> so</w:t>
      </w:r>
      <w:r w:rsidR="00EA31B9">
        <w:t>,</w:t>
      </w:r>
      <w:r w:rsidR="00A16467">
        <w:t xml:space="preserve"> do not add or remove lines in the file.</w:t>
      </w:r>
      <w:r>
        <w:t xml:space="preserve"> </w:t>
      </w:r>
      <w:r w:rsidR="002A47ED">
        <w:t>The inputs listed in the file are described below, and an example file is provide</w:t>
      </w:r>
      <w:r w:rsidR="008C15EA">
        <w:t>d</w:t>
      </w:r>
      <w:r w:rsidR="002A47ED">
        <w:t xml:space="preserve"> at the end of this document, in </w:t>
      </w:r>
      <w:r w:rsidR="002A47ED">
        <w:fldChar w:fldCharType="begin"/>
      </w:r>
      <w:r w:rsidR="002A47ED">
        <w:instrText xml:space="preserve"> REF _Ref392062682 \h </w:instrText>
      </w:r>
      <w:r w:rsidR="002A47ED">
        <w:fldChar w:fldCharType="separate"/>
      </w:r>
      <w:r w:rsidR="00A87DA2">
        <w:t xml:space="preserve">Appendix </w:t>
      </w:r>
      <w:r w:rsidR="00A87DA2">
        <w:rPr>
          <w:noProof/>
        </w:rPr>
        <w:t>A</w:t>
      </w:r>
      <w:r w:rsidR="00A87DA2">
        <w:t>: Example FAST v8.15.* Input File</w:t>
      </w:r>
      <w:r w:rsidR="002A47ED">
        <w:fldChar w:fldCharType="end"/>
      </w:r>
      <w:r w:rsidR="00EF2B14">
        <w:t>.</w:t>
      </w:r>
    </w:p>
    <w:p w14:paraId="2164B377" w14:textId="77777777" w:rsidR="00460C71" w:rsidRDefault="00460C71" w:rsidP="00AD1B9B">
      <w:pPr>
        <w:pStyle w:val="Heading3"/>
      </w:pPr>
      <w:r>
        <w:t>Simulation Control</w:t>
      </w:r>
    </w:p>
    <w:p w14:paraId="2164B378" w14:textId="77777777" w:rsidR="00BC368A" w:rsidRPr="00BC368A" w:rsidRDefault="00BC368A" w:rsidP="00BC368A">
      <w:r>
        <w:t>This section of the input file contains options for controlling the simulation.</w:t>
      </w:r>
    </w:p>
    <w:p w14:paraId="2164B379" w14:textId="77777777" w:rsidR="00460C71" w:rsidRDefault="00460C71" w:rsidP="00AD1B9B">
      <w:pPr>
        <w:pStyle w:val="Heading4"/>
      </w:pPr>
      <w:r>
        <w:t>Echo</w:t>
      </w:r>
      <w:r w:rsidR="009C1B4E">
        <w:t xml:space="preserve">: Echo input data to &lt;RootName&gt;.ech </w:t>
      </w:r>
      <w:r w:rsidR="00E76264">
        <w:t>[T/F]</w:t>
      </w:r>
    </w:p>
    <w:p w14:paraId="2164B37A" w14:textId="77777777" w:rsidR="00460C71" w:rsidRDefault="004A39F6" w:rsidP="00460C71">
      <w:r>
        <w:t>Setting this flag to “</w:t>
      </w:r>
      <w:r w:rsidR="008E79AA">
        <w:t>True</w:t>
      </w:r>
      <w:r>
        <w:t xml:space="preserve">” will result in the FAST </w:t>
      </w:r>
      <w:r w:rsidR="007D09CB">
        <w:t xml:space="preserve">primary input </w:t>
      </w:r>
      <w:r>
        <w:t xml:space="preserve">file being echoed to a file named “&lt;RootName&gt;.ech” where &lt;RootName&gt; is the name of the </w:t>
      </w:r>
      <w:r w:rsidR="007D09CB">
        <w:t xml:space="preserve">FAST </w:t>
      </w:r>
      <w:r>
        <w:t xml:space="preserve">primary input file, excluding its file extension. This </w:t>
      </w:r>
      <w:r w:rsidR="008E79AA">
        <w:t xml:space="preserve">feature </w:t>
      </w:r>
      <w:r>
        <w:t>is useful for debugging</w:t>
      </w:r>
      <w:r w:rsidR="008E79AA">
        <w:t xml:space="preserve"> an input file</w:t>
      </w:r>
      <w:r>
        <w:t>.</w:t>
      </w:r>
    </w:p>
    <w:p w14:paraId="2164B37B" w14:textId="77777777" w:rsidR="00460C71" w:rsidRDefault="00460C71" w:rsidP="00AD1B9B">
      <w:pPr>
        <w:pStyle w:val="Heading4"/>
      </w:pPr>
      <w:r>
        <w:t>AbortLevel</w:t>
      </w:r>
      <w:r w:rsidR="009C1B4E">
        <w:t>:</w:t>
      </w:r>
      <w:r w:rsidR="009C1B4E" w:rsidRPr="009C1B4E">
        <w:t xml:space="preserve"> </w:t>
      </w:r>
      <w:r w:rsidR="009C1B4E">
        <w:t xml:space="preserve">Error level when simulation should abort </w:t>
      </w:r>
      <w:r w:rsidR="00E76264">
        <w:t>[“</w:t>
      </w:r>
      <w:r w:rsidR="008E79AA">
        <w:t>WARNING</w:t>
      </w:r>
      <w:r w:rsidR="00E76264">
        <w:t>”</w:t>
      </w:r>
      <w:r w:rsidR="009C1B4E">
        <w:t xml:space="preserve">, </w:t>
      </w:r>
      <w:r w:rsidR="00E76264">
        <w:t>“</w:t>
      </w:r>
      <w:r w:rsidR="008E79AA">
        <w:t>SEVERE</w:t>
      </w:r>
      <w:r w:rsidR="00E76264">
        <w:t>”</w:t>
      </w:r>
      <w:r w:rsidR="009C1B4E">
        <w:t xml:space="preserve">, </w:t>
      </w:r>
      <w:r w:rsidR="00E76264">
        <w:t>or “</w:t>
      </w:r>
      <w:r w:rsidR="008E79AA">
        <w:t>FATAL</w:t>
      </w:r>
      <w:r w:rsidR="00E76264">
        <w:t>”]</w:t>
      </w:r>
      <w:r w:rsidR="009C1B4E">
        <w:t xml:space="preserve"> </w:t>
      </w:r>
    </w:p>
    <w:p w14:paraId="2164B37C" w14:textId="77777777" w:rsidR="00460C71" w:rsidRDefault="004C4A8A" w:rsidP="00460C71">
      <w:r>
        <w:t>This string tells FAST what error level should cause an abort. Typ</w:t>
      </w:r>
      <w:r w:rsidR="00B23118">
        <w:t>ically we set this to abort on fatal</w:t>
      </w:r>
      <w:r>
        <w:t xml:space="preserve"> errors, but there may be instances when a user wishes to abort o</w:t>
      </w:r>
      <w:r w:rsidR="00B23118">
        <w:t>n severe errors or warnings.</w:t>
      </w:r>
    </w:p>
    <w:p w14:paraId="2164B37D" w14:textId="77777777" w:rsidR="00B73836" w:rsidRDefault="00B23118" w:rsidP="00460C71">
      <w:r>
        <w:t>Fatal</w:t>
      </w:r>
      <w:r w:rsidR="00B73836">
        <w:t xml:space="preserve"> errors are those from which the program cannot recover. For example:</w:t>
      </w:r>
    </w:p>
    <w:p w14:paraId="2164B37E" w14:textId="77777777" w:rsidR="00B73836" w:rsidRDefault="00B73836" w:rsidP="00B73836">
      <w:pPr>
        <w:pStyle w:val="ListParagraph"/>
        <w:numPr>
          <w:ilvl w:val="0"/>
          <w:numId w:val="8"/>
        </w:numPr>
      </w:pPr>
      <w:r>
        <w:t>Running out of memory when trying to allocate space for variables.</w:t>
      </w:r>
    </w:p>
    <w:p w14:paraId="2164B37F" w14:textId="77777777" w:rsidR="00B73836" w:rsidRDefault="00B73836" w:rsidP="00B73836">
      <w:pPr>
        <w:pStyle w:val="ListParagraph"/>
        <w:numPr>
          <w:ilvl w:val="0"/>
          <w:numId w:val="8"/>
        </w:numPr>
      </w:pPr>
      <w:r>
        <w:t>Trying to read a number from a line of an input file that does not contain numeric values.</w:t>
      </w:r>
    </w:p>
    <w:p w14:paraId="2164B380" w14:textId="77777777" w:rsidR="00B73836" w:rsidRDefault="00B73836" w:rsidP="00B73836">
      <w:pPr>
        <w:pStyle w:val="ListParagraph"/>
        <w:numPr>
          <w:ilvl w:val="0"/>
          <w:numId w:val="8"/>
        </w:numPr>
      </w:pPr>
      <w:r>
        <w:t>Reaching the end of an input file before reading all the necessary information.</w:t>
      </w:r>
    </w:p>
    <w:p w14:paraId="2164B381" w14:textId="77777777" w:rsidR="008B7344" w:rsidRDefault="008B7344" w:rsidP="00B73836">
      <w:pPr>
        <w:pStyle w:val="ListParagraph"/>
        <w:numPr>
          <w:ilvl w:val="0"/>
          <w:numId w:val="8"/>
        </w:numPr>
      </w:pPr>
      <w:r>
        <w:t>Trying to open a file for writing, but the file is locked from another process.</w:t>
      </w:r>
    </w:p>
    <w:p w14:paraId="2164B382" w14:textId="77777777" w:rsidR="004C4A8A" w:rsidRDefault="00B23118" w:rsidP="00460C71">
      <w:r>
        <w:t>Some examples of severe</w:t>
      </w:r>
      <w:r w:rsidR="004C4A8A">
        <w:t xml:space="preserve"> errors include the following:</w:t>
      </w:r>
    </w:p>
    <w:p w14:paraId="2164B383" w14:textId="268AE76B" w:rsidR="004C4A8A" w:rsidRDefault="004C4A8A" w:rsidP="004C4A8A">
      <w:pPr>
        <w:pStyle w:val="ListParagraph"/>
        <w:numPr>
          <w:ilvl w:val="0"/>
          <w:numId w:val="7"/>
        </w:numPr>
      </w:pPr>
      <w:r>
        <w:t>A format specifier for real numbers is to</w:t>
      </w:r>
      <w:r w:rsidR="00B52DBD">
        <w:t>o</w:t>
      </w:r>
      <w:r>
        <w:t xml:space="preserve"> narrow to print, so output files will almost certainly contain “***” instead of actual numbers.</w:t>
      </w:r>
    </w:p>
    <w:p w14:paraId="2164B384" w14:textId="77777777" w:rsidR="004C4A8A" w:rsidRDefault="004C4A8A" w:rsidP="004C4A8A">
      <w:pPr>
        <w:pStyle w:val="ListParagraph"/>
        <w:numPr>
          <w:ilvl w:val="0"/>
          <w:numId w:val="7"/>
        </w:numPr>
      </w:pPr>
      <w:r>
        <w:t xml:space="preserve">When trying to read a numeric value, </w:t>
      </w:r>
      <w:r w:rsidR="00143736">
        <w:t xml:space="preserve">logical </w:t>
      </w:r>
      <w:r>
        <w:t>“True” or “False” values were found instead. Fortran interprets them as 0 or 1, but that may not be what the user intended.</w:t>
      </w:r>
    </w:p>
    <w:p w14:paraId="2164B385" w14:textId="39DCB8CE" w:rsidR="00143736" w:rsidRDefault="00794BE0" w:rsidP="004C4A8A">
      <w:pPr>
        <w:pStyle w:val="ListParagraph"/>
        <w:numPr>
          <w:ilvl w:val="0"/>
          <w:numId w:val="7"/>
        </w:numPr>
      </w:pPr>
      <w:r>
        <w:t>A routine is using math based on the assumption that the angles are small</w:t>
      </w:r>
      <w:r w:rsidR="00143736">
        <w:t xml:space="preserve">, but the angles </w:t>
      </w:r>
      <w:r w:rsidR="00433203">
        <w:t xml:space="preserve">the routine </w:t>
      </w:r>
      <w:r w:rsidR="00143736">
        <w:t>found were larger than what it considers “small.”</w:t>
      </w:r>
    </w:p>
    <w:p w14:paraId="2164B386" w14:textId="77777777" w:rsidR="0059296F" w:rsidRDefault="00D7063E" w:rsidP="00CF0284">
      <w:r>
        <w:t>Warnings are typically generated when the simulation can continue—perhaps by the program adjusting inputs—but the results may not be what the user expected.</w:t>
      </w:r>
      <w:r w:rsidR="000D373D">
        <w:t xml:space="preserve"> </w:t>
      </w:r>
      <w:r w:rsidR="0059296F">
        <w:t>Things that may generate warnings include</w:t>
      </w:r>
    </w:p>
    <w:p w14:paraId="2164B387" w14:textId="77777777" w:rsidR="000D373D" w:rsidRDefault="0042493B" w:rsidP="00CF0284">
      <w:pPr>
        <w:pStyle w:val="ListParagraph"/>
        <w:numPr>
          <w:ilvl w:val="0"/>
          <w:numId w:val="13"/>
        </w:numPr>
      </w:pPr>
      <w:r>
        <w:t>Cases when u</w:t>
      </w:r>
      <w:r w:rsidR="00D7063E">
        <w:t xml:space="preserve">ser inputs </w:t>
      </w:r>
      <w:r>
        <w:t xml:space="preserve">are </w:t>
      </w:r>
      <w:r w:rsidR="00D7063E">
        <w:t>modified</w:t>
      </w:r>
      <w:r>
        <w:t>:</w:t>
      </w:r>
    </w:p>
    <w:p w14:paraId="2164B388" w14:textId="77777777" w:rsidR="00D7063E" w:rsidRDefault="000D373D" w:rsidP="00CF0284">
      <w:pPr>
        <w:pStyle w:val="ListParagraph"/>
        <w:numPr>
          <w:ilvl w:val="1"/>
          <w:numId w:val="13"/>
        </w:numPr>
      </w:pPr>
      <w:r>
        <w:t>I</w:t>
      </w:r>
      <w:r w:rsidR="00D7063E">
        <w:t>f the user asked for output on more tower strain gages than there are tower nodes, ElastoDyn will set the number of strain gages equal to the number of nodes.</w:t>
      </w:r>
    </w:p>
    <w:p w14:paraId="2164B389" w14:textId="15E91B6E" w:rsidR="000D373D" w:rsidRDefault="000D373D" w:rsidP="00CF0284">
      <w:pPr>
        <w:pStyle w:val="ListParagraph"/>
        <w:numPr>
          <w:ilvl w:val="1"/>
          <w:numId w:val="13"/>
        </w:numPr>
      </w:pPr>
      <w:r>
        <w:t xml:space="preserve">If </w:t>
      </w:r>
      <w:r w:rsidR="00047E90">
        <w:t>a</w:t>
      </w:r>
      <w:r>
        <w:t xml:space="preserve">ir density is set to </w:t>
      </w:r>
      <w:r w:rsidR="00160D02">
        <w:t>zero</w:t>
      </w:r>
      <w:r>
        <w:t xml:space="preserve">, </w:t>
      </w:r>
      <w:r w:rsidR="00047E90">
        <w:t>AeroDyn</w:t>
      </w:r>
      <w:r w:rsidR="0042493B">
        <w:t xml:space="preserve"> </w:t>
      </w:r>
      <w:r w:rsidR="00433203">
        <w:t xml:space="preserve">v14 </w:t>
      </w:r>
      <w:r w:rsidR="0042493B">
        <w:t>will turn off the dynamic</w:t>
      </w:r>
      <w:r w:rsidR="00EA31B9">
        <w:t>-</w:t>
      </w:r>
      <w:r w:rsidR="0042493B">
        <w:t>inflow model</w:t>
      </w:r>
      <w:r>
        <w:t>.</w:t>
      </w:r>
    </w:p>
    <w:p w14:paraId="2164B38A" w14:textId="77777777" w:rsidR="0042493B" w:rsidRDefault="0042493B" w:rsidP="00CF0284">
      <w:pPr>
        <w:pStyle w:val="ListParagraph"/>
        <w:numPr>
          <w:ilvl w:val="0"/>
          <w:numId w:val="13"/>
        </w:numPr>
      </w:pPr>
      <w:r>
        <w:t xml:space="preserve">Cases where non-physical conditions </w:t>
      </w:r>
      <w:r w:rsidR="00047E90">
        <w:t xml:space="preserve">could be </w:t>
      </w:r>
      <w:r w:rsidR="00D7063E">
        <w:t>modeled</w:t>
      </w:r>
      <w:r w:rsidR="00047E90">
        <w:t>:</w:t>
      </w:r>
      <w:r w:rsidR="00D7063E">
        <w:t xml:space="preserve"> </w:t>
      </w:r>
    </w:p>
    <w:p w14:paraId="2164B38B" w14:textId="77777777" w:rsidR="00D7063E" w:rsidRDefault="0042493B" w:rsidP="00CF0284">
      <w:pPr>
        <w:pStyle w:val="ListParagraph"/>
        <w:numPr>
          <w:ilvl w:val="1"/>
          <w:numId w:val="13"/>
        </w:numPr>
      </w:pPr>
      <w:r>
        <w:t xml:space="preserve">If the </w:t>
      </w:r>
      <w:r w:rsidR="00D7063E">
        <w:t xml:space="preserve">user enables ElastoDyn’s </w:t>
      </w:r>
      <w:r w:rsidR="00160D02">
        <w:t>second</w:t>
      </w:r>
      <w:r>
        <w:t xml:space="preserve"> </w:t>
      </w:r>
      <w:r w:rsidR="00D7063E">
        <w:t xml:space="preserve">flap mode but </w:t>
      </w:r>
      <w:r w:rsidR="00160D02">
        <w:t>does not enable</w:t>
      </w:r>
      <w:r w:rsidR="00D7063E">
        <w:t xml:space="preserve"> </w:t>
      </w:r>
      <w:r>
        <w:t xml:space="preserve">the </w:t>
      </w:r>
      <w:r w:rsidR="00160D02">
        <w:t>first</w:t>
      </w:r>
      <w:r>
        <w:t xml:space="preserve"> flap mode</w:t>
      </w:r>
      <w:r w:rsidR="000D373D">
        <w:t>.</w:t>
      </w:r>
    </w:p>
    <w:p w14:paraId="2164B38C" w14:textId="77777777" w:rsidR="00047E90" w:rsidRDefault="0042493B" w:rsidP="00CF0284">
      <w:pPr>
        <w:pStyle w:val="ListParagraph"/>
        <w:numPr>
          <w:ilvl w:val="1"/>
          <w:numId w:val="13"/>
        </w:numPr>
      </w:pPr>
      <w:r>
        <w:t>If the user has disabled wake calculations in AeroDyn.</w:t>
      </w:r>
    </w:p>
    <w:p w14:paraId="2164B38D" w14:textId="77777777" w:rsidR="00460C71" w:rsidRDefault="00E76264" w:rsidP="00AD1B9B">
      <w:pPr>
        <w:pStyle w:val="Heading4"/>
      </w:pPr>
      <w:r>
        <w:lastRenderedPageBreak/>
        <w:t>TMax: Total run time [s]</w:t>
      </w:r>
    </w:p>
    <w:p w14:paraId="2164B38E" w14:textId="77777777" w:rsidR="00460C71" w:rsidRDefault="00B73836" w:rsidP="00460C71">
      <w:r>
        <w:t xml:space="preserve">This is the total length of the simulation to be run, in seconds. The first output is calculated at </w:t>
      </w:r>
      <w:r w:rsidRPr="00CF0284">
        <w:rPr>
          <w:i/>
        </w:rPr>
        <w:t>t</w:t>
      </w:r>
      <w:r w:rsidR="007B654A">
        <w:rPr>
          <w:i/>
        </w:rPr>
        <w:t xml:space="preserve"> </w:t>
      </w:r>
      <w:r>
        <w:t>=</w:t>
      </w:r>
      <w:r w:rsidR="007B654A">
        <w:t xml:space="preserve"> </w:t>
      </w:r>
      <w:r>
        <w:t xml:space="preserve">0; the last output is calculated at </w:t>
      </w:r>
      <w:r w:rsidRPr="00CF0284">
        <w:rPr>
          <w:i/>
        </w:rPr>
        <w:t>t</w:t>
      </w:r>
      <w:r w:rsidR="007B654A">
        <w:rPr>
          <w:i/>
        </w:rPr>
        <w:t xml:space="preserve"> </w:t>
      </w:r>
      <w:r>
        <w:t>=</w:t>
      </w:r>
      <w:r w:rsidR="007B654A">
        <w:t xml:space="preserve"> </w:t>
      </w:r>
      <w:r w:rsidRPr="00CF0284">
        <w:rPr>
          <w:b/>
        </w:rPr>
        <w:t>TMax</w:t>
      </w:r>
      <w:r>
        <w:t xml:space="preserve"> seconds.</w:t>
      </w:r>
    </w:p>
    <w:p w14:paraId="2164B38F" w14:textId="77777777" w:rsidR="00E76264" w:rsidRDefault="00E76264" w:rsidP="00AD1B9B">
      <w:pPr>
        <w:pStyle w:val="Heading4"/>
      </w:pPr>
      <w:r>
        <w:t>DT: Recommended module time step [s]</w:t>
      </w:r>
    </w:p>
    <w:p w14:paraId="2164B390" w14:textId="142C5428" w:rsidR="00E76264" w:rsidRDefault="00B73836" w:rsidP="008B0813">
      <w:r>
        <w:t>This is the global, or glue-code, time step</w:t>
      </w:r>
      <w:r w:rsidR="002827E8">
        <w:t xml:space="preserve">; </w:t>
      </w:r>
      <w:r w:rsidR="008B0813" w:rsidRPr="00CF0284">
        <w:rPr>
          <w:b/>
        </w:rPr>
        <w:t>DT</w:t>
      </w:r>
      <w:r>
        <w:t xml:space="preserve"> is the val</w:t>
      </w:r>
      <w:r w:rsidR="00BE40F1">
        <w:t xml:space="preserve">ue </w:t>
      </w:r>
      <w:r w:rsidR="008B0813">
        <w:t xml:space="preserve">FAST </w:t>
      </w:r>
      <w:r w:rsidR="00BE40F1">
        <w:t>will suggest modules use</w:t>
      </w:r>
      <w:r w:rsidR="008B0813">
        <w:t xml:space="preserve">, although some modules may choose to use a time step that is an integer multiple smaller than </w:t>
      </w:r>
      <w:r w:rsidR="008B0813" w:rsidRPr="00CF0284">
        <w:rPr>
          <w:b/>
        </w:rPr>
        <w:t>DT</w:t>
      </w:r>
      <w:r w:rsidR="008B0813">
        <w:t xml:space="preserve">. Module </w:t>
      </w:r>
      <w:r w:rsidR="007B654A">
        <w:t>input-output relationships</w:t>
      </w:r>
      <w:r w:rsidR="008B0813">
        <w:t xml:space="preserve"> used to couple the modules together are calculated every </w:t>
      </w:r>
      <w:r w:rsidR="008B0813" w:rsidRPr="00CF0284">
        <w:rPr>
          <w:b/>
        </w:rPr>
        <w:t>DT</w:t>
      </w:r>
      <w:r w:rsidR="008B0813">
        <w:t xml:space="preserve"> seconds.  It is essential that a small enough time step is used to ensure solution accuracy (by providing a sufficient sampling rate to characterize all key frequencies of the system), to ensure numerical stability of the selected time-integrators, and to ensure that the coupling between modules of FAST is numerically stable.</w:t>
      </w:r>
    </w:p>
    <w:p w14:paraId="2164B391" w14:textId="3D41EDDE" w:rsidR="00EC0F52" w:rsidRDefault="00BE40F1" w:rsidP="00460C71">
      <w:r>
        <w:t xml:space="preserve">Our rule of thumb is to </w:t>
      </w:r>
      <w:r w:rsidR="008B0813">
        <w:t xml:space="preserve">set </w:t>
      </w:r>
      <w:r w:rsidRPr="00CF0284">
        <w:rPr>
          <w:b/>
        </w:rPr>
        <w:t>DT</w:t>
      </w:r>
      <w:r>
        <w:t xml:space="preserve"> = 1</w:t>
      </w:r>
      <w:r w:rsidR="00EA3ECC">
        <w:t xml:space="preserve"> </w:t>
      </w:r>
      <w:r>
        <w:t>/</w:t>
      </w:r>
      <w:r w:rsidR="00EA3ECC">
        <w:t xml:space="preserve"> </w:t>
      </w:r>
      <w:r>
        <w:t>(10 * highest natural frequency</w:t>
      </w:r>
      <w:r w:rsidR="008B0813">
        <w:t xml:space="preserve"> in Hz</w:t>
      </w:r>
      <w:r>
        <w:t xml:space="preserve"> </w:t>
      </w:r>
      <w:r w:rsidR="00034E12">
        <w:t>of coupling between modules</w:t>
      </w:r>
      <w:r>
        <w:t>).</w:t>
      </w:r>
      <w:r w:rsidR="00EC0F52">
        <w:t xml:space="preserve"> This natural frequency is hard to estimate before the full-system linearization of the coupled FAS</w:t>
      </w:r>
      <w:r w:rsidR="00160D02">
        <w:t>T</w:t>
      </w:r>
      <w:r w:rsidR="00EC0F52">
        <w:t xml:space="preserve"> </w:t>
      </w:r>
      <w:r w:rsidR="00433203">
        <w:t xml:space="preserve">v8 </w:t>
      </w:r>
      <w:r w:rsidR="00EC0F52">
        <w:t xml:space="preserve">model is realized. For coupled FAST models that don’t use </w:t>
      </w:r>
      <w:r w:rsidR="00433203">
        <w:t xml:space="preserve">BeamDyn or </w:t>
      </w:r>
      <w:r w:rsidR="00EC0F52">
        <w:t>SubDyn, the frequency can be estimated via a linearization analysis of FAST v7.  For coupled FAST models that do use SubDyn, guidance for choosing the time step is found in the SubDyn ReadMe file.</w:t>
      </w:r>
    </w:p>
    <w:p w14:paraId="2164B392" w14:textId="77777777" w:rsidR="004A39F6" w:rsidRDefault="004A39F6" w:rsidP="00AD1B9B">
      <w:pPr>
        <w:pStyle w:val="Heading4"/>
      </w:pPr>
      <w:r>
        <w:t>InterpOrder: Interpolation/Extrapolation order for input/output time history [1 or 2]</w:t>
      </w:r>
    </w:p>
    <w:p w14:paraId="2164B393" w14:textId="2DB865E7" w:rsidR="00AB4C00" w:rsidRDefault="00B73836" w:rsidP="00460C71">
      <w:r>
        <w:t xml:space="preserve">This is the order of the interpolation or extrapolation used for </w:t>
      </w:r>
      <w:r w:rsidR="00EC0F52">
        <w:t xml:space="preserve">module </w:t>
      </w:r>
      <w:r>
        <w:t xml:space="preserve">inputs in the FAST glue code. Valid entries are </w:t>
      </w:r>
      <w:r w:rsidR="00AB4C00">
        <w:t>“</w:t>
      </w:r>
      <w:r>
        <w:t>1</w:t>
      </w:r>
      <w:r w:rsidR="00AB4C00">
        <w:t>”</w:t>
      </w:r>
      <w:r>
        <w:t xml:space="preserve"> for linear interpolation/extrapolation or </w:t>
      </w:r>
      <w:r w:rsidR="00AB4C00">
        <w:t>“</w:t>
      </w:r>
      <w:r>
        <w:t>2</w:t>
      </w:r>
      <w:r w:rsidR="00AB4C00">
        <w:t>”</w:t>
      </w:r>
      <w:r>
        <w:t xml:space="preserve"> for quadratic interpolation/extrapolation.</w:t>
      </w:r>
      <w:r w:rsidR="00AB4C00">
        <w:t xml:space="preserve"> Previous </w:t>
      </w:r>
      <w:r w:rsidR="00EC0F52">
        <w:t xml:space="preserve">module </w:t>
      </w:r>
      <w:r w:rsidR="00AB4C00">
        <w:t xml:space="preserve">inputs are extrapolated at the beginning of each step in the time-advancement loop to provide a guess for the actual </w:t>
      </w:r>
      <w:r w:rsidR="00EC0F52">
        <w:t xml:space="preserve">module </w:t>
      </w:r>
      <w:r w:rsidR="00AB4C00">
        <w:t xml:space="preserve">inputs at </w:t>
      </w:r>
      <w:r w:rsidR="002827E8">
        <w:t>future times</w:t>
      </w:r>
      <w:r w:rsidR="004E68EA">
        <w:t xml:space="preserve"> for those modules that rely on an implicit time-integrator</w:t>
      </w:r>
      <w:r w:rsidR="00AB4C00">
        <w:t xml:space="preserve">. </w:t>
      </w:r>
      <w:r w:rsidR="00EC0F52">
        <w:t>Module i</w:t>
      </w:r>
      <w:r w:rsidR="00AB4C00">
        <w:t xml:space="preserve">nputs are typically interpolated in </w:t>
      </w:r>
      <w:r w:rsidR="00EC0F52">
        <w:t xml:space="preserve">a module’s </w:t>
      </w:r>
      <w:r w:rsidR="00AB4C00">
        <w:t>UpdateStates routine.</w:t>
      </w:r>
    </w:p>
    <w:p w14:paraId="2164B394" w14:textId="77777777" w:rsidR="004A39F6" w:rsidRDefault="00AB4C00" w:rsidP="00460C71">
      <w:r>
        <w:t>We have found that quadratic extrapolation typically works well. However, there are times when linear extrapolation provides a stable solution while quadratic does not. We have found this to be true for cases where the model has poor initial values or cases where the simulation may have errors building up.</w:t>
      </w:r>
    </w:p>
    <w:p w14:paraId="2164B395" w14:textId="77777777" w:rsidR="004A39F6" w:rsidRDefault="004A39F6" w:rsidP="00AD1B9B">
      <w:pPr>
        <w:pStyle w:val="Heading4"/>
      </w:pPr>
      <w:r>
        <w:t>NumCrctn: Number of correction iterations [-]</w:t>
      </w:r>
    </w:p>
    <w:p w14:paraId="2164B396" w14:textId="77777777" w:rsidR="004A39F6" w:rsidRDefault="00BE40F1" w:rsidP="00460C71">
      <w:r>
        <w:t xml:space="preserve">This is the number of corrections to be taken on each step of the predictor-corrector scheme implemented in FAST. </w:t>
      </w:r>
      <w:r w:rsidR="00E40EE5">
        <w:t xml:space="preserve">The value of </w:t>
      </w:r>
      <w:r w:rsidR="00E40EE5" w:rsidRPr="00BE40F1">
        <w:rPr>
          <w:b/>
        </w:rPr>
        <w:t>NumCrctn</w:t>
      </w:r>
      <w:r w:rsidR="00E40EE5">
        <w:t xml:space="preserve"> must not be negative. Most models </w:t>
      </w:r>
      <w:r>
        <w:t>can</w:t>
      </w:r>
      <w:r w:rsidR="00E40EE5">
        <w:t xml:space="preserve"> </w:t>
      </w:r>
      <w:r>
        <w:t>achieve stable solutions by using</w:t>
      </w:r>
      <w:r w:rsidR="00E40EE5">
        <w:t xml:space="preserve"> e</w:t>
      </w:r>
      <w:r w:rsidR="004A39F6">
        <w:t>xplicit calculation</w:t>
      </w:r>
      <w:r w:rsidR="00E40EE5">
        <w:t>s (</w:t>
      </w:r>
      <w:r w:rsidR="004A39F6">
        <w:t>i.e., no corrections</w:t>
      </w:r>
      <w:r>
        <w:t>:</w:t>
      </w:r>
      <w:r w:rsidR="00E40EE5">
        <w:t xml:space="preserve"> </w:t>
      </w:r>
      <w:r w:rsidR="00E40EE5" w:rsidRPr="00BE40F1">
        <w:rPr>
          <w:b/>
        </w:rPr>
        <w:t>NumCrctn</w:t>
      </w:r>
      <w:r w:rsidR="00E40EE5">
        <w:t xml:space="preserve"> = 0)</w:t>
      </w:r>
      <w:r>
        <w:t xml:space="preserve">, particularly if using </w:t>
      </w:r>
      <w:r>
        <w:rPr>
          <w:b/>
        </w:rPr>
        <w:t xml:space="preserve">InterpOrder </w:t>
      </w:r>
      <w:r w:rsidRPr="00BE40F1">
        <w:t>= 2</w:t>
      </w:r>
      <w:r w:rsidR="00E17C2E">
        <w:t xml:space="preserve"> and the </w:t>
      </w:r>
      <w:r w:rsidR="007B654A">
        <w:t xml:space="preserve">recommended </w:t>
      </w:r>
      <w:r w:rsidR="00E17C2E" w:rsidRPr="00E17C2E">
        <w:rPr>
          <w:b/>
        </w:rPr>
        <w:t>DT</w:t>
      </w:r>
      <w:r w:rsidR="007B654A">
        <w:t>—see above</w:t>
      </w:r>
      <w:r w:rsidRPr="00BE40F1">
        <w:t>.</w:t>
      </w:r>
      <w:r>
        <w:t xml:space="preserve"> However, corrections may be needed if you wish to achieve a given </w:t>
      </w:r>
      <w:r w:rsidR="007B654A">
        <w:t xml:space="preserve">convergence rate of an underlying time integrator </w:t>
      </w:r>
      <w:r>
        <w:t>(e.g., if you are using a 4</w:t>
      </w:r>
      <w:r w:rsidRPr="00BE40F1">
        <w:rPr>
          <w:vertAlign w:val="superscript"/>
        </w:rPr>
        <w:t>th</w:t>
      </w:r>
      <w:r>
        <w:t xml:space="preserve">-order accurate integration scheme, you may </w:t>
      </w:r>
      <w:r w:rsidR="007B654A">
        <w:t xml:space="preserve">only </w:t>
      </w:r>
      <w:r>
        <w:t>get a 2</w:t>
      </w:r>
      <w:r w:rsidRPr="00BE40F1">
        <w:rPr>
          <w:vertAlign w:val="superscript"/>
        </w:rPr>
        <w:t>nd</w:t>
      </w:r>
      <w:r>
        <w:t xml:space="preserve">-order accurate solution with no corrections. If you </w:t>
      </w:r>
      <w:r w:rsidR="007B654A">
        <w:t xml:space="preserve">desire </w:t>
      </w:r>
      <w:r>
        <w:t>a 4</w:t>
      </w:r>
      <w:r w:rsidRPr="00BE40F1">
        <w:rPr>
          <w:vertAlign w:val="superscript"/>
        </w:rPr>
        <w:t>th</w:t>
      </w:r>
      <w:r>
        <w:t>-order accurate solution, you may need one or more corrections).</w:t>
      </w:r>
    </w:p>
    <w:p w14:paraId="2164B397" w14:textId="77777777" w:rsidR="004A39F6" w:rsidRDefault="004A39F6" w:rsidP="00AD1B9B">
      <w:pPr>
        <w:pStyle w:val="Heading4"/>
      </w:pPr>
      <w:r>
        <w:t>DT_UJac: Time between calls to get Jacobians [s]</w:t>
      </w:r>
    </w:p>
    <w:p w14:paraId="2164B398" w14:textId="17AC8561" w:rsidR="002D091E" w:rsidRDefault="00BC368A" w:rsidP="004A39F6">
      <w:r>
        <w:t xml:space="preserve">We use a Jacobian matrix to solve the </w:t>
      </w:r>
      <w:r w:rsidR="007B654A">
        <w:t xml:space="preserve">module </w:t>
      </w:r>
      <w:r>
        <w:t xml:space="preserve">input-output relationship between accelerations and loads in the </w:t>
      </w:r>
      <w:r w:rsidR="004E68EA">
        <w:t xml:space="preserve">ElastoDyn-BeamDyn, </w:t>
      </w:r>
      <w:r>
        <w:t>ElastoDyn-HydroDyn-SubDyn</w:t>
      </w:r>
      <w:r w:rsidR="00DA52C8">
        <w:t>,</w:t>
      </w:r>
      <w:r w:rsidR="004E68EA">
        <w:t xml:space="preserve"> and ElastoDyn-</w:t>
      </w:r>
      <w:r w:rsidR="00DA52C8" w:rsidRPr="00DA52C8">
        <w:t xml:space="preserve"> </w:t>
      </w:r>
      <w:r w:rsidR="00DA52C8">
        <w:t>OrcaFlexInterface</w:t>
      </w:r>
      <w:r>
        <w:t xml:space="preserve"> </w:t>
      </w:r>
      <w:r>
        <w:lastRenderedPageBreak/>
        <w:t>coupling</w:t>
      </w:r>
      <w:r w:rsidR="004E68EA">
        <w:t>s</w:t>
      </w:r>
      <w:r>
        <w:t xml:space="preserve">. This Jacobian </w:t>
      </w:r>
      <w:r w:rsidR="002D091E">
        <w:t xml:space="preserve">is computed with finite differences and can be time consuming. However, </w:t>
      </w:r>
      <w:r>
        <w:t xml:space="preserve">it </w:t>
      </w:r>
      <w:r w:rsidR="002D091E">
        <w:t xml:space="preserve">rarely </w:t>
      </w:r>
      <w:r>
        <w:t>need</w:t>
      </w:r>
      <w:r w:rsidR="002D091E">
        <w:t>s</w:t>
      </w:r>
      <w:r>
        <w:t xml:space="preserve"> to be calculated </w:t>
      </w:r>
      <w:r w:rsidR="007B654A">
        <w:t>frequently</w:t>
      </w:r>
      <w:r>
        <w:t xml:space="preserve">. </w:t>
      </w:r>
    </w:p>
    <w:p w14:paraId="2164B399" w14:textId="6F72C1CA" w:rsidR="002D091E" w:rsidRDefault="002D091E" w:rsidP="004A39F6">
      <w:r w:rsidRPr="002D091E">
        <w:rPr>
          <w:b/>
        </w:rPr>
        <w:t>DT_UJac</w:t>
      </w:r>
      <w:r>
        <w:t xml:space="preserve"> determines how often the Jacobian needs to be updated. </w:t>
      </w:r>
      <w:r w:rsidR="004E68EA">
        <w:t>For most models</w:t>
      </w:r>
      <w:r>
        <w:t xml:space="preserve">, </w:t>
      </w:r>
      <w:r w:rsidRPr="002D091E">
        <w:rPr>
          <w:b/>
        </w:rPr>
        <w:t>DT_UJac</w:t>
      </w:r>
      <w:r>
        <w:t xml:space="preserve"> can be set to a value larger than </w:t>
      </w:r>
      <w:r w:rsidRPr="002D091E">
        <w:rPr>
          <w:b/>
        </w:rPr>
        <w:t>TMax</w:t>
      </w:r>
      <w:r>
        <w:t>.</w:t>
      </w:r>
      <w:r w:rsidR="007B0CF4">
        <w:t xml:space="preserve"> </w:t>
      </w:r>
      <w:r w:rsidR="007B0CF4" w:rsidRPr="00290622">
        <w:rPr>
          <w:b/>
        </w:rPr>
        <w:t>DT_UJac</w:t>
      </w:r>
      <w:r w:rsidR="007B0CF4">
        <w:t xml:space="preserve"> is not currently used for </w:t>
      </w:r>
      <w:r w:rsidR="004E68EA">
        <w:t xml:space="preserve">models that don’t use the BeamDyn, HydroDyn, SubDyn, or </w:t>
      </w:r>
      <w:r w:rsidR="00DA52C8">
        <w:t xml:space="preserve">OrcaFlexInterface </w:t>
      </w:r>
      <w:r w:rsidR="004E68EA">
        <w:t>modules</w:t>
      </w:r>
      <w:r w:rsidR="007B0CF4">
        <w:t>.</w:t>
      </w:r>
      <w:r w:rsidR="007B654A">
        <w:t xml:space="preserve"> For floating systems where the platform may rotate more than several degrees in roll, pitch, and/or yaw, it is recommend to set </w:t>
      </w:r>
      <w:r w:rsidR="007B654A" w:rsidRPr="00CF0284">
        <w:rPr>
          <w:b/>
        </w:rPr>
        <w:t>DT_UJac</w:t>
      </w:r>
      <w:r w:rsidR="007B654A">
        <w:t xml:space="preserve"> </w:t>
      </w:r>
      <w:r w:rsidR="00487004">
        <w:t>= 1/(10*natural frequency in Hz of the roll, pitch, or yaw mode</w:t>
      </w:r>
      <w:r w:rsidR="002B2A60">
        <w:t xml:space="preserve"> with excessive motion</w:t>
      </w:r>
      <w:r w:rsidR="00487004">
        <w:t>).</w:t>
      </w:r>
    </w:p>
    <w:p w14:paraId="2164B39A" w14:textId="77777777" w:rsidR="004A39F6" w:rsidRDefault="004A39F6" w:rsidP="00AD1B9B">
      <w:pPr>
        <w:pStyle w:val="Heading4"/>
      </w:pPr>
      <w:r>
        <w:t>UJacSclFact: Scaling factor used in Jacobians [-]</w:t>
      </w:r>
    </w:p>
    <w:p w14:paraId="2164B39B" w14:textId="5A54EB8E" w:rsidR="004A39F6" w:rsidRPr="004A39F6" w:rsidRDefault="004A39F6" w:rsidP="004A39F6">
      <w:r>
        <w:t>This factor is used to divide the magnitude of the load terms in the Jacobian</w:t>
      </w:r>
      <w:r w:rsidR="007A2403">
        <w:t xml:space="preserve"> (see </w:t>
      </w:r>
      <w:r w:rsidR="007A2403">
        <w:rPr>
          <w:b/>
        </w:rPr>
        <w:t>DT_UJac)</w:t>
      </w:r>
      <w:r>
        <w:t xml:space="preserve"> so that they are approximately the same order of magnitude as the acceleration terms. </w:t>
      </w:r>
      <w:r w:rsidR="002827E8">
        <w:t xml:space="preserve">We recommend setting </w:t>
      </w:r>
      <w:r w:rsidR="002827E8" w:rsidRPr="00280B19">
        <w:rPr>
          <w:b/>
        </w:rPr>
        <w:t>UJacSclFact</w:t>
      </w:r>
      <w:r w:rsidR="002827E8">
        <w:t xml:space="preserve"> equal to a value roughly the same order of magnitude as the total system mass in kg. </w:t>
      </w:r>
      <w:r w:rsidR="00EA31B9">
        <w:t xml:space="preserve">For the NREL 5-MW turbine models in the Certification Test, we’ve </w:t>
      </w:r>
      <w:r>
        <w:t>set it to 1E+06 and have not found any cases where that value did not work.</w:t>
      </w:r>
      <w:r w:rsidR="00EA31B9">
        <w:t xml:space="preserve"> </w:t>
      </w:r>
      <w:r w:rsidR="00EA31B9" w:rsidRPr="00E40658">
        <w:rPr>
          <w:b/>
        </w:rPr>
        <w:t>UJacSclFact</w:t>
      </w:r>
      <w:r w:rsidR="00EA31B9">
        <w:t xml:space="preserve"> may need to be set larger or smaller when modeling wind turbines much larger or smaller turbines than the NREL 5-MW baseline.</w:t>
      </w:r>
    </w:p>
    <w:p w14:paraId="2164B39C" w14:textId="77777777" w:rsidR="00460C71" w:rsidRDefault="004A39F6" w:rsidP="00AD1B9B">
      <w:pPr>
        <w:pStyle w:val="Heading3"/>
      </w:pPr>
      <w:r>
        <w:t>Feature Switches and Flags</w:t>
      </w:r>
    </w:p>
    <w:p w14:paraId="2164B39D" w14:textId="77777777" w:rsidR="00BC368A" w:rsidRPr="00BC368A" w:rsidRDefault="00BC368A" w:rsidP="00BC368A">
      <w:r>
        <w:t>This section of the input file contains switches and flags that tell FAST which modules should be used in the simulation.</w:t>
      </w:r>
    </w:p>
    <w:p w14:paraId="2164B39E" w14:textId="77777777" w:rsidR="004A39F6" w:rsidRDefault="004A39F6" w:rsidP="00AD1B9B">
      <w:pPr>
        <w:pStyle w:val="Heading4"/>
      </w:pPr>
      <w:r>
        <w:t>CompElast: Compute structural dynamics [1 or 2]</w:t>
      </w:r>
    </w:p>
    <w:p w14:paraId="2164B39F" w14:textId="59C4049E" w:rsidR="004A39F6" w:rsidRDefault="004A39F6" w:rsidP="004A39F6">
      <w:r>
        <w:t xml:space="preserve">1: Use ElastoDyn for </w:t>
      </w:r>
      <w:r w:rsidR="00845AC5">
        <w:t xml:space="preserve">the </w:t>
      </w:r>
      <w:r>
        <w:t>structural dynamics</w:t>
      </w:r>
      <w:r w:rsidR="00845AC5">
        <w:t xml:space="preserve"> of the rotor, drivetrain, nacelle, tower</w:t>
      </w:r>
      <w:r w:rsidR="004C70AA">
        <w:t>, and platform</w:t>
      </w:r>
      <w:r>
        <w:br/>
        <w:t xml:space="preserve">2: Use BeamDyn for the structural dynamics on the blades and ElastoDyn for the </w:t>
      </w:r>
      <w:r w:rsidR="00845AC5">
        <w:t>drivetrain, nacelle, tower</w:t>
      </w:r>
      <w:r w:rsidR="004C70AA">
        <w:t>, and platform</w:t>
      </w:r>
    </w:p>
    <w:p w14:paraId="46C80739" w14:textId="483C06E0" w:rsidR="00C26C84" w:rsidRPr="00CF0284" w:rsidRDefault="00C26C84" w:rsidP="00C26C84">
      <w:r>
        <w:t xml:space="preserve">Please note that ElastoDyn </w:t>
      </w:r>
      <w:commentRangeStart w:id="40"/>
      <w:r w:rsidR="005C6F8A">
        <w:t xml:space="preserve">is </w:t>
      </w:r>
      <w:r>
        <w:t xml:space="preserve">always used </w:t>
      </w:r>
      <w:commentRangeEnd w:id="40"/>
      <w:r w:rsidR="008C3AB4">
        <w:rPr>
          <w:rStyle w:val="CommentReference"/>
        </w:rPr>
        <w:commentReference w:id="40"/>
      </w:r>
      <w:r>
        <w:t>when running FAST.</w:t>
      </w:r>
    </w:p>
    <w:p w14:paraId="2733C1BD" w14:textId="0FD20019" w:rsidR="004D65DE" w:rsidRDefault="004D65DE" w:rsidP="004A39F6">
      <w:r>
        <w:t xml:space="preserve">If </w:t>
      </w:r>
      <w:r w:rsidRPr="004C70AA">
        <w:rPr>
          <w:b/>
        </w:rPr>
        <w:t>CompElast</w:t>
      </w:r>
      <w:r>
        <w:t xml:space="preserve"> is set to 2, the blade-related inputs and outputs from the ElastoDyn module are unused, replaced with those available in the BeamDyn module.</w:t>
      </w:r>
      <w:r w:rsidR="00C26C84">
        <w:t xml:space="preserve"> That is, if </w:t>
      </w:r>
      <w:r w:rsidR="00C26C84" w:rsidRPr="004C70AA">
        <w:rPr>
          <w:b/>
        </w:rPr>
        <w:t>CompElast</w:t>
      </w:r>
      <w:r w:rsidR="00C26C84">
        <w:t xml:space="preserve"> is set to 2, ElastoDyn inputs </w:t>
      </w:r>
      <w:r w:rsidR="00C26C84" w:rsidRPr="00957F38">
        <w:rPr>
          <w:b/>
        </w:rPr>
        <w:t>FlapDOF1</w:t>
      </w:r>
      <w:r w:rsidR="00C26C84">
        <w:t xml:space="preserve">, </w:t>
      </w:r>
      <w:r w:rsidR="00C26C84" w:rsidRPr="00957F38">
        <w:rPr>
          <w:b/>
        </w:rPr>
        <w:t>FlapDOF</w:t>
      </w:r>
      <w:r w:rsidR="00C26C84">
        <w:rPr>
          <w:b/>
        </w:rPr>
        <w:t>2</w:t>
      </w:r>
      <w:r w:rsidR="00C26C84">
        <w:t>,</w:t>
      </w:r>
      <w:r w:rsidR="00C26C84" w:rsidRPr="00957F38">
        <w:rPr>
          <w:b/>
        </w:rPr>
        <w:t xml:space="preserve"> </w:t>
      </w:r>
      <w:r w:rsidR="00C26C84">
        <w:rPr>
          <w:b/>
        </w:rPr>
        <w:t>Edge</w:t>
      </w:r>
      <w:r w:rsidR="00C26C84" w:rsidRPr="00957F38">
        <w:rPr>
          <w:b/>
        </w:rPr>
        <w:t>DOF</w:t>
      </w:r>
      <w:r w:rsidR="00C26C84">
        <w:t>,</w:t>
      </w:r>
      <w:r w:rsidR="00C26C84" w:rsidRPr="00957F38">
        <w:rPr>
          <w:b/>
        </w:rPr>
        <w:t xml:space="preserve"> </w:t>
      </w:r>
      <w:r w:rsidR="00C26C84">
        <w:rPr>
          <w:b/>
        </w:rPr>
        <w:t>OoPDefl</w:t>
      </w:r>
      <w:r w:rsidR="00C26C84">
        <w:t>,</w:t>
      </w:r>
      <w:r w:rsidR="00C26C84" w:rsidRPr="00957F38">
        <w:rPr>
          <w:b/>
        </w:rPr>
        <w:t xml:space="preserve"> </w:t>
      </w:r>
      <w:r w:rsidR="00C26C84">
        <w:rPr>
          <w:b/>
        </w:rPr>
        <w:t>IPDefl</w:t>
      </w:r>
      <w:r w:rsidR="00C26C84">
        <w:t>,</w:t>
      </w:r>
      <w:r w:rsidR="00C26C84" w:rsidRPr="00957F38">
        <w:rPr>
          <w:b/>
        </w:rPr>
        <w:t xml:space="preserve"> </w:t>
      </w:r>
      <w:r w:rsidR="00C26C84">
        <w:rPr>
          <w:b/>
        </w:rPr>
        <w:t>TipRad</w:t>
      </w:r>
      <w:r w:rsidR="00C26C84">
        <w:t>,</w:t>
      </w:r>
      <w:r w:rsidR="00C26C84" w:rsidRPr="00957F38">
        <w:rPr>
          <w:b/>
        </w:rPr>
        <w:t xml:space="preserve"> </w:t>
      </w:r>
      <w:r w:rsidR="00C26C84">
        <w:rPr>
          <w:b/>
        </w:rPr>
        <w:t>TipMass(1-3)</w:t>
      </w:r>
      <w:r w:rsidR="00C26C84">
        <w:t>,</w:t>
      </w:r>
      <w:r w:rsidR="00C26C84" w:rsidRPr="00957F38">
        <w:rPr>
          <w:b/>
        </w:rPr>
        <w:t xml:space="preserve"> </w:t>
      </w:r>
      <w:r w:rsidR="00C26C84">
        <w:rPr>
          <w:b/>
        </w:rPr>
        <w:t>BldNodes</w:t>
      </w:r>
      <w:r w:rsidR="00C26C84">
        <w:t>,</w:t>
      </w:r>
      <w:r w:rsidR="00C26C84" w:rsidRPr="00957F38">
        <w:rPr>
          <w:b/>
        </w:rPr>
        <w:t xml:space="preserve"> </w:t>
      </w:r>
      <w:r w:rsidR="00C26C84">
        <w:rPr>
          <w:b/>
        </w:rPr>
        <w:t>BldFile(1-3)</w:t>
      </w:r>
      <w:r w:rsidR="00C26C84">
        <w:t>,</w:t>
      </w:r>
      <w:r w:rsidR="00C26C84" w:rsidRPr="00957F38">
        <w:rPr>
          <w:b/>
        </w:rPr>
        <w:t xml:space="preserve"> </w:t>
      </w:r>
      <w:r w:rsidR="00C26C84">
        <w:rPr>
          <w:b/>
        </w:rPr>
        <w:t>NblGages</w:t>
      </w:r>
      <w:r w:rsidR="00C26C84">
        <w:t xml:space="preserve">, and </w:t>
      </w:r>
      <w:r w:rsidR="00C26C84">
        <w:rPr>
          <w:b/>
        </w:rPr>
        <w:t>BldGagNd</w:t>
      </w:r>
      <w:r w:rsidR="00C26C84">
        <w:t xml:space="preserve"> are unused and ElastoDyn outputs for the blade tip motions, blade local span motions, blade root loads, blade local span loads, and internal blade mode DOFs are unused.</w:t>
      </w:r>
    </w:p>
    <w:p w14:paraId="4A3B7C30" w14:textId="52C216E7" w:rsidR="00EA0D40" w:rsidRDefault="00EA0D40" w:rsidP="00EA0D40">
      <w:pPr>
        <w:pStyle w:val="Heading4"/>
      </w:pPr>
      <w:r>
        <w:t xml:space="preserve">CompInflow: Compute </w:t>
      </w:r>
      <w:r w:rsidR="00FE74AB">
        <w:t>inflow wind velocities</w:t>
      </w:r>
      <w:r>
        <w:t xml:space="preserve"> [0</w:t>
      </w:r>
      <w:r w:rsidR="0021627B">
        <w:t>,</w:t>
      </w:r>
      <w:r>
        <w:t xml:space="preserve"> 1</w:t>
      </w:r>
      <w:r w:rsidR="0021627B">
        <w:t>, or 2</w:t>
      </w:r>
      <w:r>
        <w:t>]</w:t>
      </w:r>
    </w:p>
    <w:p w14:paraId="67180EF5" w14:textId="296A3571" w:rsidR="00EA0D40" w:rsidRDefault="00EA0D40" w:rsidP="00EA0D40">
      <w:r>
        <w:t xml:space="preserve">0: </w:t>
      </w:r>
      <w:r w:rsidR="00FE74AB">
        <w:t xml:space="preserve">Use still air </w:t>
      </w:r>
      <w:r>
        <w:br/>
        <w:t xml:space="preserve">1: Use </w:t>
      </w:r>
      <w:r w:rsidR="00FE74AB">
        <w:t>InflowW</w:t>
      </w:r>
      <w:r w:rsidR="00A1183D">
        <w:t>i</w:t>
      </w:r>
      <w:r w:rsidR="00FE74AB">
        <w:t xml:space="preserve">nd </w:t>
      </w:r>
      <w:r>
        <w:t xml:space="preserve">for </w:t>
      </w:r>
      <w:r w:rsidR="00FE74AB">
        <w:t>inflow wind conditions</w:t>
      </w:r>
      <w:r w:rsidR="00807114">
        <w:br/>
        <w:t>2: Use external wind conditions from OpenFOAM/SOWFA</w:t>
      </w:r>
    </w:p>
    <w:p w14:paraId="7AF58CE8" w14:textId="5C4A3C61" w:rsidR="0021627B" w:rsidRDefault="003B713D" w:rsidP="00EA0D40">
      <w:r>
        <w:t xml:space="preserve">In the normal FAST executable, setting </w:t>
      </w:r>
      <w:r w:rsidR="0021627B" w:rsidRPr="00F70FC2">
        <w:rPr>
          <w:b/>
        </w:rPr>
        <w:t>CompInflow</w:t>
      </w:r>
      <w:r w:rsidR="0021627B">
        <w:t> = 2</w:t>
      </w:r>
      <w:r>
        <w:t xml:space="preserve"> </w:t>
      </w:r>
      <w:r w:rsidR="0061050C">
        <w:t>is not allowed.</w:t>
      </w:r>
    </w:p>
    <w:p w14:paraId="2164B3A1" w14:textId="77777777" w:rsidR="00EF174A" w:rsidRDefault="00EF174A" w:rsidP="00AD1B9B">
      <w:pPr>
        <w:pStyle w:val="Heading4"/>
      </w:pPr>
      <w:r>
        <w:t>CompAero: Compute aerodynamic loads [0 or 1]</w:t>
      </w:r>
    </w:p>
    <w:p w14:paraId="2164B3A2" w14:textId="0C178630" w:rsidR="00EF174A" w:rsidRDefault="00EF174A" w:rsidP="00460C71">
      <w:r>
        <w:t>0: Do not calculate aerodynamic loads</w:t>
      </w:r>
      <w:r>
        <w:br/>
        <w:t>1: Use AeroDyn</w:t>
      </w:r>
      <w:r w:rsidR="00D73A79">
        <w:t xml:space="preserve"> v14</w:t>
      </w:r>
      <w:r w:rsidR="00845AC5">
        <w:t xml:space="preserve"> for aerodynamic loads</w:t>
      </w:r>
      <w:r w:rsidR="00D73A79">
        <w:br/>
        <w:t>2: Use AeroDyn v15 for aerodynamic loads</w:t>
      </w:r>
    </w:p>
    <w:p w14:paraId="3955C7E5" w14:textId="77777777" w:rsidR="00C26C84" w:rsidRDefault="00C26C84" w:rsidP="00C26C84">
      <w:r>
        <w:lastRenderedPageBreak/>
        <w:t xml:space="preserve">If </w:t>
      </w:r>
      <w:r w:rsidRPr="00306F41">
        <w:rPr>
          <w:b/>
        </w:rPr>
        <w:t>CompElast</w:t>
      </w:r>
      <w:r>
        <w:t xml:space="preserve"> is set to 1 and </w:t>
      </w:r>
      <w:r w:rsidRPr="00306F41">
        <w:rPr>
          <w:b/>
        </w:rPr>
        <w:t>CompAero</w:t>
      </w:r>
      <w:r>
        <w:t xml:space="preserve"> is set to 1, the blade discretization specified in AeroDyn v14 will be used for discretization of the blade structural model of ElastoDyn (in this case, input </w:t>
      </w:r>
      <w:r w:rsidRPr="00306F41">
        <w:rPr>
          <w:b/>
        </w:rPr>
        <w:t>BldNodes</w:t>
      </w:r>
      <w:r>
        <w:t xml:space="preserve"> in ElastoDyn is unused) and the tower discretization specified in ElastoDyn will be used for discretization of the tower aerodynamic model of AeroDyn v14.</w:t>
      </w:r>
    </w:p>
    <w:p w14:paraId="2AE27F19" w14:textId="12726526" w:rsidR="00C26C84" w:rsidRDefault="00C26C84" w:rsidP="00C26C84">
      <w:r>
        <w:t xml:space="preserve">If </w:t>
      </w:r>
      <w:r w:rsidRPr="00306F41">
        <w:rPr>
          <w:b/>
        </w:rPr>
        <w:t>CompAero</w:t>
      </w:r>
      <w:r>
        <w:t xml:space="preserve"> is set to 2, the aerodynamic </w:t>
      </w:r>
      <w:r w:rsidRPr="00306F41">
        <w:t xml:space="preserve">blade and tower discretizations </w:t>
      </w:r>
      <w:r>
        <w:t xml:space="preserve">of AeroDyn v15 </w:t>
      </w:r>
      <w:r w:rsidRPr="00306F41">
        <w:t xml:space="preserve">are independent of </w:t>
      </w:r>
      <w:r>
        <w:t xml:space="preserve">structural </w:t>
      </w:r>
      <w:r w:rsidRPr="00306F41">
        <w:t>discretizations in the ElastoDyn or BeamDyn modules</w:t>
      </w:r>
      <w:r>
        <w:t xml:space="preserve">. If </w:t>
      </w:r>
      <w:r w:rsidRPr="00306F41">
        <w:rPr>
          <w:b/>
        </w:rPr>
        <w:t>CompElast</w:t>
      </w:r>
      <w:r>
        <w:t xml:space="preserve"> is set to 1 and </w:t>
      </w:r>
      <w:r w:rsidRPr="00306F41">
        <w:rPr>
          <w:b/>
        </w:rPr>
        <w:t>CompAero</w:t>
      </w:r>
      <w:r>
        <w:t xml:space="preserve"> is set to 2, input </w:t>
      </w:r>
      <w:r w:rsidRPr="00957F38">
        <w:rPr>
          <w:b/>
        </w:rPr>
        <w:t>PitchAxis</w:t>
      </w:r>
      <w:r>
        <w:t xml:space="preserve"> in the ElastoDyn blade input file is unused because the specification of aerodynamic center in AeroDyn v15 replaces the need for </w:t>
      </w:r>
      <w:r w:rsidRPr="00957F38">
        <w:rPr>
          <w:b/>
        </w:rPr>
        <w:t>PitchAxis</w:t>
      </w:r>
      <w:r>
        <w:t>.</w:t>
      </w:r>
    </w:p>
    <w:p w14:paraId="3420D7B5" w14:textId="6309F54E" w:rsidR="004C70AA" w:rsidRDefault="004C70AA" w:rsidP="00460C71">
      <w:r>
        <w:t xml:space="preserve">If </w:t>
      </w:r>
      <w:r w:rsidRPr="004C70AA">
        <w:rPr>
          <w:b/>
        </w:rPr>
        <w:t>CompElast</w:t>
      </w:r>
      <w:r>
        <w:t xml:space="preserve"> is set to </w:t>
      </w:r>
      <w:r w:rsidR="008831F1">
        <w:t>2</w:t>
      </w:r>
      <w:r>
        <w:t xml:space="preserve">, </w:t>
      </w:r>
      <w:r w:rsidRPr="004C70AA">
        <w:rPr>
          <w:b/>
        </w:rPr>
        <w:t>CompAero</w:t>
      </w:r>
      <w:r>
        <w:t xml:space="preserve"> must </w:t>
      </w:r>
      <w:r w:rsidR="008831F1">
        <w:t xml:space="preserve">also </w:t>
      </w:r>
      <w:r>
        <w:t xml:space="preserve">be set to </w:t>
      </w:r>
      <w:r w:rsidR="008831F1">
        <w:t>2</w:t>
      </w:r>
      <w:r>
        <w:t>.</w:t>
      </w:r>
    </w:p>
    <w:p w14:paraId="2164B3A3" w14:textId="77777777" w:rsidR="00EF174A" w:rsidRDefault="00EF174A" w:rsidP="00AD1B9B">
      <w:pPr>
        <w:pStyle w:val="Heading4"/>
      </w:pPr>
      <w:r>
        <w:t>CompServo: Compute control and electrical-drive dynamics [0 or 1]</w:t>
      </w:r>
    </w:p>
    <w:p w14:paraId="2164B3A4" w14:textId="77777777" w:rsidR="00EF174A" w:rsidRDefault="00EF174A" w:rsidP="00EF174A">
      <w:r>
        <w:t>0: Do not calculate control and electrical-drive dynamics</w:t>
      </w:r>
      <w:r>
        <w:br/>
        <w:t>1: Use ServoDyn</w:t>
      </w:r>
      <w:r w:rsidR="00845AC5">
        <w:t xml:space="preserve"> for control and electrical-drive dynamics</w:t>
      </w:r>
    </w:p>
    <w:p w14:paraId="2164B3A5" w14:textId="77777777" w:rsidR="00EF174A" w:rsidRDefault="00EF174A" w:rsidP="00AD1B9B">
      <w:pPr>
        <w:pStyle w:val="Heading4"/>
      </w:pPr>
      <w:r>
        <w:t>CompHydro: Compute hydrodynamic loads [0 or 1]</w:t>
      </w:r>
    </w:p>
    <w:p w14:paraId="2164B3A6" w14:textId="77777777" w:rsidR="00EF174A" w:rsidRDefault="00EF174A" w:rsidP="00EF174A">
      <w:r>
        <w:t>0: Do not calculate hydrodynamic loads</w:t>
      </w:r>
      <w:r>
        <w:br/>
        <w:t>1: Use HydroDyn</w:t>
      </w:r>
      <w:r w:rsidR="00845AC5">
        <w:t xml:space="preserve"> for hydrodynamic lo</w:t>
      </w:r>
      <w:r w:rsidR="00B52DBD">
        <w:t>a</w:t>
      </w:r>
      <w:r w:rsidR="00845AC5">
        <w:t>ds</w:t>
      </w:r>
    </w:p>
    <w:p w14:paraId="2164B3A7" w14:textId="77777777" w:rsidR="008343ED" w:rsidRPr="008343ED" w:rsidRDefault="008343ED" w:rsidP="00EF174A">
      <w:r>
        <w:t xml:space="preserve">If </w:t>
      </w:r>
      <w:r>
        <w:rPr>
          <w:b/>
        </w:rPr>
        <w:t>CompHydro</w:t>
      </w:r>
      <w:r>
        <w:t xml:space="preserve"> is </w:t>
      </w:r>
      <w:r w:rsidR="00AB7DAA">
        <w:t xml:space="preserve">not </w:t>
      </w:r>
      <w:r>
        <w:t xml:space="preserve">zero, FAST considers the model to be an offshore system. If </w:t>
      </w:r>
      <w:r w:rsidRPr="008343ED">
        <w:rPr>
          <w:b/>
        </w:rPr>
        <w:t>CompSub</w:t>
      </w:r>
      <w:r>
        <w:rPr>
          <w:b/>
        </w:rPr>
        <w:t xml:space="preserve"> </w:t>
      </w:r>
      <w:r>
        <w:t xml:space="preserve">is also non-zero, the offshore system is </w:t>
      </w:r>
      <w:r w:rsidR="00EF33CC">
        <w:t xml:space="preserve">a </w:t>
      </w:r>
      <w:r>
        <w:t>fixed-bottom</w:t>
      </w:r>
      <w:r w:rsidR="00EF33CC">
        <w:t xml:space="preserve"> system</w:t>
      </w:r>
      <w:r>
        <w:t xml:space="preserve">. If </w:t>
      </w:r>
      <w:r>
        <w:rPr>
          <w:b/>
        </w:rPr>
        <w:t>CompSub</w:t>
      </w:r>
      <w:r>
        <w:t xml:space="preserve"> is zero, the offshore system is </w:t>
      </w:r>
      <w:r w:rsidR="008546F4">
        <w:t xml:space="preserve">considered a </w:t>
      </w:r>
      <w:r>
        <w:t>floating</w:t>
      </w:r>
      <w:r w:rsidR="008546F4">
        <w:t xml:space="preserve"> system</w:t>
      </w:r>
      <w:r>
        <w:t>.</w:t>
      </w:r>
    </w:p>
    <w:p w14:paraId="2164B3A8" w14:textId="77777777" w:rsidR="00EF174A" w:rsidRDefault="00EF174A" w:rsidP="00AD1B9B">
      <w:pPr>
        <w:pStyle w:val="Heading4"/>
      </w:pPr>
      <w:r>
        <w:t>CompSub: Compute sub-structural dynamics [0 or 1]</w:t>
      </w:r>
    </w:p>
    <w:p w14:paraId="2164B3A9" w14:textId="77777777" w:rsidR="00EF174A" w:rsidRDefault="00EF174A" w:rsidP="00EF174A">
      <w:r>
        <w:t>0: Do not calculate sub-structural dynamics</w:t>
      </w:r>
      <w:r>
        <w:br/>
        <w:t>1: Use SubDyn</w:t>
      </w:r>
      <w:r w:rsidR="00845AC5">
        <w:t xml:space="preserve"> for sub-structural dynamics</w:t>
      </w:r>
    </w:p>
    <w:p w14:paraId="2164B3AA" w14:textId="4FF1F94A" w:rsidR="00EF174A" w:rsidRDefault="00EF174A" w:rsidP="00AD1B9B">
      <w:pPr>
        <w:pStyle w:val="Heading4"/>
      </w:pPr>
      <w:r>
        <w:t xml:space="preserve">CompMooring: Compute </w:t>
      </w:r>
      <w:r w:rsidR="00450382">
        <w:t>mooring system</w:t>
      </w:r>
      <w:r>
        <w:t xml:space="preserve"> [0</w:t>
      </w:r>
      <w:r w:rsidR="00450382">
        <w:t>, 1,</w:t>
      </w:r>
      <w:r>
        <w:t xml:space="preserve"> </w:t>
      </w:r>
      <w:r w:rsidR="00450382">
        <w:t>2</w:t>
      </w:r>
      <w:r w:rsidR="00375A11">
        <w:t>, 3, or 4</w:t>
      </w:r>
      <w:r>
        <w:t>]</w:t>
      </w:r>
    </w:p>
    <w:p w14:paraId="2164B3AB" w14:textId="7A27BE67" w:rsidR="00EF174A" w:rsidRDefault="00EF174A" w:rsidP="00EF174A">
      <w:r>
        <w:t xml:space="preserve">0: Do not </w:t>
      </w:r>
      <w:r w:rsidR="00845AC5">
        <w:t xml:space="preserve">model a </w:t>
      </w:r>
      <w:r w:rsidR="00450382">
        <w:t>mooring system</w:t>
      </w:r>
      <w:r>
        <w:br/>
        <w:t xml:space="preserve">1: Use </w:t>
      </w:r>
      <w:r w:rsidR="00450382">
        <w:t>MAP</w:t>
      </w:r>
      <w:r w:rsidR="00DD7DF7">
        <w:t>++</w:t>
      </w:r>
      <w:r w:rsidR="00845AC5">
        <w:t xml:space="preserve"> to model a mooring system</w:t>
      </w:r>
      <w:r w:rsidR="00450382">
        <w:br/>
        <w:t>2: Use FEAMooring</w:t>
      </w:r>
      <w:r w:rsidR="00845AC5" w:rsidRPr="00845AC5">
        <w:t xml:space="preserve"> </w:t>
      </w:r>
      <w:r w:rsidR="00845AC5">
        <w:t>to model a mooring system</w:t>
      </w:r>
      <w:r w:rsidR="00B65334">
        <w:br/>
        <w:t>3: Use MoorDyn to model a mooring system</w:t>
      </w:r>
      <w:r w:rsidR="00130962">
        <w:br/>
        <w:t xml:space="preserve">4: Use </w:t>
      </w:r>
      <w:r w:rsidR="00DA52C8">
        <w:t>OrcaFlexInterface</w:t>
      </w:r>
      <w:r w:rsidR="00130962">
        <w:t xml:space="preserve"> to model a mooring system</w:t>
      </w:r>
    </w:p>
    <w:p w14:paraId="2C13B97B" w14:textId="1AA772E3" w:rsidR="008831F1" w:rsidRDefault="008831F1" w:rsidP="00EF174A">
      <w:r>
        <w:t xml:space="preserve">If </w:t>
      </w:r>
      <w:r w:rsidRPr="004C70AA">
        <w:rPr>
          <w:b/>
        </w:rPr>
        <w:t>Comp</w:t>
      </w:r>
      <w:r>
        <w:rPr>
          <w:b/>
        </w:rPr>
        <w:t>Mooring</w:t>
      </w:r>
      <w:r>
        <w:t xml:space="preserve"> is set to 4, </w:t>
      </w:r>
      <w:r w:rsidRPr="004C70AA">
        <w:rPr>
          <w:b/>
        </w:rPr>
        <w:t>Comp</w:t>
      </w:r>
      <w:r>
        <w:rPr>
          <w:b/>
        </w:rPr>
        <w:t>Hydro</w:t>
      </w:r>
      <w:r>
        <w:t xml:space="preserve"> must be set to </w:t>
      </w:r>
      <w:r w:rsidR="003B713D">
        <w:t>0</w:t>
      </w:r>
      <w:r>
        <w:t xml:space="preserve"> and FAST considers the model to be an offshore floating system.</w:t>
      </w:r>
    </w:p>
    <w:p w14:paraId="2164B3AD" w14:textId="77777777" w:rsidR="00450382" w:rsidRDefault="00450382" w:rsidP="00AD1B9B">
      <w:pPr>
        <w:pStyle w:val="Heading4"/>
      </w:pPr>
      <w:r>
        <w:t>CompIce: Compute ice loads [0, 1, or 2]</w:t>
      </w:r>
    </w:p>
    <w:p w14:paraId="2164B3AE" w14:textId="77777777" w:rsidR="00450382" w:rsidRDefault="00450382" w:rsidP="00450382">
      <w:r>
        <w:t xml:space="preserve">0: Do not </w:t>
      </w:r>
      <w:r w:rsidR="00845AC5">
        <w:t>model offshore surface ice</w:t>
      </w:r>
      <w:r>
        <w:br/>
        <w:t>1: Use IceFloe</w:t>
      </w:r>
      <w:r w:rsidR="00845AC5">
        <w:t xml:space="preserve"> to model offshore surface ice</w:t>
      </w:r>
      <w:r>
        <w:br/>
        <w:t>2: Use IceDyn</w:t>
      </w:r>
      <w:r w:rsidR="00845AC5" w:rsidRPr="00845AC5">
        <w:t xml:space="preserve"> </w:t>
      </w:r>
      <w:r w:rsidR="00845AC5">
        <w:t>to model offshore surface ice</w:t>
      </w:r>
    </w:p>
    <w:p w14:paraId="62AD9CD4" w14:textId="6F1583A9" w:rsidR="008831F1" w:rsidRDefault="008831F1" w:rsidP="00450382">
      <w:r>
        <w:t xml:space="preserve">If </w:t>
      </w:r>
      <w:r w:rsidRPr="004C70AA">
        <w:rPr>
          <w:b/>
        </w:rPr>
        <w:t>Comp</w:t>
      </w:r>
      <w:r>
        <w:rPr>
          <w:b/>
        </w:rPr>
        <w:t>Ice</w:t>
      </w:r>
      <w:r>
        <w:t xml:space="preserve"> is not zero, both </w:t>
      </w:r>
      <w:r w:rsidRPr="004C70AA">
        <w:rPr>
          <w:b/>
        </w:rPr>
        <w:t>Comp</w:t>
      </w:r>
      <w:r>
        <w:rPr>
          <w:b/>
        </w:rPr>
        <w:t>Hydro</w:t>
      </w:r>
      <w:r>
        <w:t xml:space="preserve"> and </w:t>
      </w:r>
      <w:r w:rsidRPr="003B713D">
        <w:rPr>
          <w:b/>
        </w:rPr>
        <w:t>CompSub</w:t>
      </w:r>
      <w:r>
        <w:t xml:space="preserve"> must be set to 1.</w:t>
      </w:r>
    </w:p>
    <w:p w14:paraId="2164B3B4" w14:textId="77777777" w:rsidR="00450382" w:rsidRDefault="00B76B55" w:rsidP="00AD1B9B">
      <w:pPr>
        <w:pStyle w:val="Heading3"/>
      </w:pPr>
      <w:r>
        <w:lastRenderedPageBreak/>
        <w:t>Input Files</w:t>
      </w:r>
    </w:p>
    <w:p w14:paraId="2164B3B5" w14:textId="47F76180" w:rsidR="00267231" w:rsidRPr="00267231" w:rsidRDefault="00267231" w:rsidP="00267231">
      <w:r>
        <w:t>The input files specified in this section</w:t>
      </w:r>
      <w:r w:rsidR="008E7F9C">
        <w:t xml:space="preserve"> of the primary FAST input file</w:t>
      </w:r>
      <w:r>
        <w:t xml:space="preserve"> can be specified relative to the location of the </w:t>
      </w:r>
      <w:r w:rsidR="007D09CB">
        <w:t xml:space="preserve">FAST </w:t>
      </w:r>
      <w:r>
        <w:t>primary input file or specified with an absolute path. We recommend that you use quotes around the path/filenames.</w:t>
      </w:r>
    </w:p>
    <w:p w14:paraId="2164B3B6" w14:textId="77777777" w:rsidR="00B76B55" w:rsidRDefault="00B76B55" w:rsidP="00AD1B9B">
      <w:pPr>
        <w:pStyle w:val="Heading4"/>
      </w:pPr>
      <w:r>
        <w:t>EDFile: Name of file containing ElastoDyn input parameters [-]</w:t>
      </w:r>
    </w:p>
    <w:p w14:paraId="2164B3B7" w14:textId="77777777" w:rsidR="00B76B55" w:rsidRDefault="00B76B55" w:rsidP="00B76B55">
      <w:r>
        <w:t xml:space="preserve">This is the name of the ElastoDyn </w:t>
      </w:r>
      <w:r w:rsidR="00EE4134">
        <w:t xml:space="preserve">primary </w:t>
      </w:r>
      <w:r>
        <w:t>inp</w:t>
      </w:r>
      <w:r w:rsidR="002C16F5">
        <w:t>ut file.</w:t>
      </w:r>
    </w:p>
    <w:p w14:paraId="2164B3B8" w14:textId="77777777" w:rsidR="009A4B60" w:rsidRDefault="009A4B60" w:rsidP="00AD1B9B">
      <w:pPr>
        <w:pStyle w:val="Heading4"/>
      </w:pPr>
      <w:r>
        <w:t>BDBldFile(1): Name of file containing BeamDyn input parameters for blade 1 [-]</w:t>
      </w:r>
    </w:p>
    <w:p w14:paraId="0BF39A29" w14:textId="40F15430" w:rsidR="008831F1" w:rsidRPr="002C16F5" w:rsidRDefault="008831F1" w:rsidP="008831F1">
      <w:pPr>
        <w:rPr>
          <w:b/>
        </w:rPr>
      </w:pPr>
      <w:r>
        <w:t xml:space="preserve">This is the name of the BeamDyn primary input file for blade 1. It is not used if </w:t>
      </w:r>
      <w:r>
        <w:rPr>
          <w:b/>
        </w:rPr>
        <w:t>CompElast</w:t>
      </w:r>
      <w:r>
        <w:t> = 1</w:t>
      </w:r>
      <w:r w:rsidRPr="002C16F5">
        <w:t>.</w:t>
      </w:r>
    </w:p>
    <w:p w14:paraId="2164B3BA" w14:textId="77777777" w:rsidR="00AE564B" w:rsidRDefault="00AE564B" w:rsidP="00AD1B9B">
      <w:pPr>
        <w:pStyle w:val="Heading4"/>
      </w:pPr>
      <w:r>
        <w:t>BDBldFile(2): Name of file containing BeamDyn input parameters for blade 2 [-]</w:t>
      </w:r>
    </w:p>
    <w:p w14:paraId="2164B3BB" w14:textId="745B04DB" w:rsidR="00AE564B" w:rsidRDefault="008831F1" w:rsidP="00AE564B">
      <w:r>
        <w:t xml:space="preserve">This is the name of the BeamDyn primary input file for blade 2. Different BeamDyn input files can be used between blades to model rotor </w:t>
      </w:r>
      <w:r w:rsidR="00ED2DFE">
        <w:t xml:space="preserve">structural </w:t>
      </w:r>
      <w:r>
        <w:t xml:space="preserve">imbalances. It is not used if </w:t>
      </w:r>
      <w:r>
        <w:rPr>
          <w:b/>
        </w:rPr>
        <w:t>CompElast</w:t>
      </w:r>
      <w:r>
        <w:t> = 1</w:t>
      </w:r>
      <w:r w:rsidRPr="002C16F5">
        <w:t>.</w:t>
      </w:r>
    </w:p>
    <w:p w14:paraId="2164B3BC" w14:textId="77777777" w:rsidR="00AE564B" w:rsidRDefault="00AE564B" w:rsidP="00AD1B9B">
      <w:pPr>
        <w:pStyle w:val="Heading4"/>
      </w:pPr>
      <w:r>
        <w:t>BDBldFile(3): Name of file containing BeamDyn input parameters for blade 3 [-]</w:t>
      </w:r>
    </w:p>
    <w:p w14:paraId="2164B3BD" w14:textId="5047E6B5" w:rsidR="00AE564B" w:rsidRDefault="008831F1" w:rsidP="00AE564B">
      <w:r>
        <w:t xml:space="preserve">This is the name of the BeamDyn primary input file for blade 3. Different BeamDyn input files can be used between blades to model rotor </w:t>
      </w:r>
      <w:r w:rsidR="00ED2DFE">
        <w:t xml:space="preserve">structural </w:t>
      </w:r>
      <w:r>
        <w:t xml:space="preserve">imbalances. It is not used if </w:t>
      </w:r>
      <w:r>
        <w:rPr>
          <w:b/>
        </w:rPr>
        <w:t>CompElast</w:t>
      </w:r>
      <w:r>
        <w:t> = 1 or for two-bladed rotors</w:t>
      </w:r>
      <w:r w:rsidRPr="002C16F5">
        <w:t>.</w:t>
      </w:r>
    </w:p>
    <w:p w14:paraId="5E0D85C9" w14:textId="7CE9CB88" w:rsidR="00F77353" w:rsidRDefault="00F77353" w:rsidP="00F77353">
      <w:pPr>
        <w:pStyle w:val="Heading4"/>
      </w:pPr>
      <w:r>
        <w:t>InflowFile: Name of file containing inflow wind input parameters [-]</w:t>
      </w:r>
    </w:p>
    <w:p w14:paraId="30322D59" w14:textId="6EEEDCD6" w:rsidR="00F77353" w:rsidRPr="001A0C92" w:rsidRDefault="00F77353" w:rsidP="00F70FC2">
      <w:r>
        <w:t xml:space="preserve">This is the name of the InflowWind primary input file. It is used </w:t>
      </w:r>
      <w:r w:rsidR="00F70FC2">
        <w:t xml:space="preserve">only </w:t>
      </w:r>
      <w:r>
        <w:t xml:space="preserve">if </w:t>
      </w:r>
      <w:r w:rsidRPr="00F70FC2">
        <w:rPr>
          <w:b/>
        </w:rPr>
        <w:t>Comp</w:t>
      </w:r>
      <w:r>
        <w:rPr>
          <w:b/>
        </w:rPr>
        <w:t>Inflow</w:t>
      </w:r>
      <w:r>
        <w:t> = </w:t>
      </w:r>
      <w:r w:rsidR="00F70FC2">
        <w:t>1</w:t>
      </w:r>
      <w:r>
        <w:t>.</w:t>
      </w:r>
    </w:p>
    <w:p w14:paraId="2164B3BE" w14:textId="77777777" w:rsidR="001D3CFF" w:rsidRDefault="001D3CFF" w:rsidP="00AD1B9B">
      <w:pPr>
        <w:pStyle w:val="Heading4"/>
      </w:pPr>
      <w:r>
        <w:t>AeroFile: Name of file containing aerodynamic input parameters [-]</w:t>
      </w:r>
    </w:p>
    <w:p w14:paraId="2164B3BF" w14:textId="76D2FD0D" w:rsidR="004A0F59" w:rsidRPr="00572C86" w:rsidRDefault="001D3CFF" w:rsidP="001D3CFF">
      <w:r>
        <w:t xml:space="preserve">This is the name of the AeroDyn </w:t>
      </w:r>
      <w:r w:rsidR="00ED2DFE">
        <w:t>v14 (</w:t>
      </w:r>
      <w:r w:rsidR="00ED2DFE" w:rsidRPr="00FE5E6F">
        <w:rPr>
          <w:b/>
        </w:rPr>
        <w:t>CompAero</w:t>
      </w:r>
      <w:r w:rsidR="00ED2DFE">
        <w:t> = 1) or AeroDyn v15 (</w:t>
      </w:r>
      <w:r w:rsidR="00ED2DFE" w:rsidRPr="00FE5E6F">
        <w:rPr>
          <w:b/>
        </w:rPr>
        <w:t>CompAero</w:t>
      </w:r>
      <w:r w:rsidR="00ED2DFE">
        <w:t xml:space="preserve"> = 2) </w:t>
      </w:r>
      <w:r w:rsidR="00EE4134">
        <w:t xml:space="preserve">primary </w:t>
      </w:r>
      <w:r>
        <w:t>inp</w:t>
      </w:r>
      <w:r w:rsidR="002C16F5">
        <w:t xml:space="preserve">ut file. </w:t>
      </w:r>
      <w:r w:rsidR="00ED2DFE">
        <w:t xml:space="preserve">It is not used if </w:t>
      </w:r>
      <w:r w:rsidR="00ED2DFE">
        <w:rPr>
          <w:b/>
        </w:rPr>
        <w:t>CompAero</w:t>
      </w:r>
      <w:r w:rsidR="00ED2DFE">
        <w:t> = 0.</w:t>
      </w:r>
    </w:p>
    <w:p w14:paraId="2164B3C0" w14:textId="77777777" w:rsidR="00A82364" w:rsidRDefault="00A82364" w:rsidP="00AD1B9B">
      <w:pPr>
        <w:pStyle w:val="Heading4"/>
      </w:pPr>
      <w:r>
        <w:t>ServoFile: Name of file containing control and electrical-drive input parameters [-]</w:t>
      </w:r>
    </w:p>
    <w:p w14:paraId="2164B3C1" w14:textId="7A9189B3" w:rsidR="00A82364" w:rsidRPr="002C16F5" w:rsidRDefault="00A82364" w:rsidP="00A82364">
      <w:pPr>
        <w:rPr>
          <w:b/>
        </w:rPr>
      </w:pPr>
      <w:r>
        <w:t xml:space="preserve">This is the name of the ServoDyn </w:t>
      </w:r>
      <w:r w:rsidR="00EE4134">
        <w:t xml:space="preserve">primary </w:t>
      </w:r>
      <w:r>
        <w:t xml:space="preserve">input file. </w:t>
      </w:r>
      <w:r w:rsidR="002C16F5">
        <w:t xml:space="preserve">It is </w:t>
      </w:r>
      <w:r w:rsidR="0002006B">
        <w:t>not used if</w:t>
      </w:r>
      <w:r w:rsidR="002C16F5">
        <w:t xml:space="preserve"> </w:t>
      </w:r>
      <w:r w:rsidR="002C16F5">
        <w:rPr>
          <w:b/>
        </w:rPr>
        <w:t>CompServo</w:t>
      </w:r>
      <w:r w:rsidR="00F77353">
        <w:t> = </w:t>
      </w:r>
      <w:r w:rsidR="0002006B">
        <w:t>0</w:t>
      </w:r>
      <w:r w:rsidR="002C16F5" w:rsidRPr="002C16F5">
        <w:t>.</w:t>
      </w:r>
    </w:p>
    <w:p w14:paraId="2164B3C2" w14:textId="77777777" w:rsidR="001336DD" w:rsidRDefault="001336DD" w:rsidP="00AD1B9B">
      <w:pPr>
        <w:pStyle w:val="Heading4"/>
      </w:pPr>
      <w:r>
        <w:t>HydroFile: Name of file containing hydrodynamic input parameters [-]</w:t>
      </w:r>
    </w:p>
    <w:p w14:paraId="2164B3C3" w14:textId="4928EBA8" w:rsidR="001336DD" w:rsidRDefault="001336DD" w:rsidP="001336DD">
      <w:r>
        <w:t xml:space="preserve">This is the name of the HydroDyn </w:t>
      </w:r>
      <w:r w:rsidR="00EE4134">
        <w:t xml:space="preserve">primary </w:t>
      </w:r>
      <w:r>
        <w:t xml:space="preserve">input file. </w:t>
      </w:r>
      <w:r w:rsidR="002C16F5">
        <w:t xml:space="preserve">It is </w:t>
      </w:r>
      <w:r w:rsidR="0002006B">
        <w:t>not used</w:t>
      </w:r>
      <w:r w:rsidR="002C16F5">
        <w:t xml:space="preserve"> if </w:t>
      </w:r>
      <w:r w:rsidR="002C16F5">
        <w:rPr>
          <w:b/>
        </w:rPr>
        <w:t>CompHydro</w:t>
      </w:r>
      <w:r w:rsidR="00F77353">
        <w:t> = </w:t>
      </w:r>
      <w:r w:rsidR="0002006B">
        <w:t>0</w:t>
      </w:r>
      <w:r w:rsidR="002C16F5" w:rsidRPr="002C16F5">
        <w:t>.</w:t>
      </w:r>
    </w:p>
    <w:p w14:paraId="2164B3C4" w14:textId="77777777" w:rsidR="001336DD" w:rsidRDefault="001336DD" w:rsidP="00AD1B9B">
      <w:pPr>
        <w:pStyle w:val="Heading4"/>
      </w:pPr>
      <w:r>
        <w:t xml:space="preserve">SubFile: Name of file containing </w:t>
      </w:r>
      <w:r w:rsidR="0047266F">
        <w:t>sub-structural</w:t>
      </w:r>
      <w:r>
        <w:t xml:space="preserve"> input parameters [-]</w:t>
      </w:r>
    </w:p>
    <w:p w14:paraId="2164B3C5" w14:textId="1AE07266" w:rsidR="00B76B55" w:rsidRDefault="001336DD" w:rsidP="00B76B55">
      <w:r>
        <w:t xml:space="preserve">This is the name of the </w:t>
      </w:r>
      <w:r w:rsidR="0047266F">
        <w:t>Sub</w:t>
      </w:r>
      <w:r>
        <w:t xml:space="preserve">Dyn </w:t>
      </w:r>
      <w:r w:rsidR="00EE4134">
        <w:t xml:space="preserve">primary </w:t>
      </w:r>
      <w:r>
        <w:t xml:space="preserve">input file. </w:t>
      </w:r>
      <w:r w:rsidR="009D29B6">
        <w:t xml:space="preserve">It is </w:t>
      </w:r>
      <w:r w:rsidR="0002006B">
        <w:t>not used</w:t>
      </w:r>
      <w:r w:rsidR="009D29B6">
        <w:t xml:space="preserve"> if </w:t>
      </w:r>
      <w:r w:rsidR="009D29B6">
        <w:rPr>
          <w:b/>
        </w:rPr>
        <w:t>CompSub</w:t>
      </w:r>
      <w:r w:rsidR="00F77353">
        <w:t> = </w:t>
      </w:r>
      <w:r w:rsidR="0002006B">
        <w:t>0</w:t>
      </w:r>
      <w:r w:rsidR="009D29B6" w:rsidRPr="002C16F5">
        <w:t>.</w:t>
      </w:r>
    </w:p>
    <w:p w14:paraId="2164B3C6" w14:textId="77777777" w:rsidR="00C22E8D" w:rsidRDefault="00C22E8D" w:rsidP="00AD1B9B">
      <w:pPr>
        <w:pStyle w:val="Heading4"/>
      </w:pPr>
      <w:r>
        <w:t>MooringFile: Name of file containing mooring system input parameters [-]</w:t>
      </w:r>
    </w:p>
    <w:p w14:paraId="2164B3C7" w14:textId="19DDB19D" w:rsidR="00C22E8D" w:rsidRPr="00B76B55" w:rsidRDefault="00C22E8D" w:rsidP="00C22E8D">
      <w:r>
        <w:t>This is the name of the MAP</w:t>
      </w:r>
      <w:r w:rsidR="00DD7DF7">
        <w:t>++</w:t>
      </w:r>
      <w:r>
        <w:t xml:space="preserve"> (</w:t>
      </w:r>
      <w:r w:rsidRPr="00C22E8D">
        <w:rPr>
          <w:b/>
        </w:rPr>
        <w:t>CompMooring</w:t>
      </w:r>
      <w:r w:rsidR="00F77353">
        <w:t> = </w:t>
      </w:r>
      <w:r>
        <w:t>1)</w:t>
      </w:r>
      <w:r w:rsidR="00DD7DF7">
        <w:t>,</w:t>
      </w:r>
      <w:r>
        <w:t xml:space="preserve"> FEAMooring (</w:t>
      </w:r>
      <w:r w:rsidRPr="00C22E8D">
        <w:rPr>
          <w:b/>
        </w:rPr>
        <w:t>CompMooring</w:t>
      </w:r>
      <w:r w:rsidR="00F77353">
        <w:t> = </w:t>
      </w:r>
      <w:r>
        <w:t>2)</w:t>
      </w:r>
      <w:r w:rsidR="00DD7DF7">
        <w:t>, MoorDyn (</w:t>
      </w:r>
      <w:r w:rsidR="00DD7DF7" w:rsidRPr="00C22E8D">
        <w:rPr>
          <w:b/>
        </w:rPr>
        <w:t>CompMooring</w:t>
      </w:r>
      <w:r w:rsidR="00F77353">
        <w:t> = </w:t>
      </w:r>
      <w:r w:rsidR="00DD7DF7">
        <w:t>3)</w:t>
      </w:r>
      <w:r w:rsidR="00ED2DFE">
        <w:t>,</w:t>
      </w:r>
      <w:r>
        <w:t xml:space="preserve"> </w:t>
      </w:r>
      <w:r w:rsidR="0037777E">
        <w:t>or OrcaFlexInterface (</w:t>
      </w:r>
      <w:r w:rsidR="0037777E">
        <w:rPr>
          <w:b/>
        </w:rPr>
        <w:t>CompMooring</w:t>
      </w:r>
      <w:r w:rsidR="0037777E">
        <w:t xml:space="preserve"> = 4) </w:t>
      </w:r>
      <w:r w:rsidR="00EE4134">
        <w:t xml:space="preserve">primary </w:t>
      </w:r>
      <w:r>
        <w:t xml:space="preserve">input file. It is </w:t>
      </w:r>
      <w:r w:rsidR="001A778F">
        <w:t>not used</w:t>
      </w:r>
      <w:r>
        <w:t xml:space="preserve"> if </w:t>
      </w:r>
      <w:r>
        <w:rPr>
          <w:b/>
        </w:rPr>
        <w:t>CompMooring</w:t>
      </w:r>
      <w:r w:rsidR="00F77353">
        <w:t> = </w:t>
      </w:r>
      <w:r>
        <w:t>0</w:t>
      </w:r>
      <w:r w:rsidRPr="002C16F5">
        <w:t>.</w:t>
      </w:r>
    </w:p>
    <w:p w14:paraId="2164B3C8" w14:textId="77777777" w:rsidR="00EB34CB" w:rsidRDefault="00EB34CB" w:rsidP="00AD1B9B">
      <w:pPr>
        <w:pStyle w:val="Heading4"/>
      </w:pPr>
      <w:r>
        <w:t>IceFile: Name of file containing ice input parameters [-]</w:t>
      </w:r>
    </w:p>
    <w:p w14:paraId="2164B3C9" w14:textId="0C2CB39B" w:rsidR="00EB34CB" w:rsidRPr="00B76B55" w:rsidRDefault="00EB34CB" w:rsidP="00EB34CB">
      <w:r>
        <w:t>This is the name of the IceFloe (</w:t>
      </w:r>
      <w:r w:rsidRPr="00C22E8D">
        <w:rPr>
          <w:b/>
        </w:rPr>
        <w:t>Comp</w:t>
      </w:r>
      <w:r>
        <w:rPr>
          <w:b/>
        </w:rPr>
        <w:t>Ice</w:t>
      </w:r>
      <w:r w:rsidR="00F77353">
        <w:t> = </w:t>
      </w:r>
      <w:r>
        <w:t>1) or IceDyn (</w:t>
      </w:r>
      <w:r w:rsidRPr="00C22E8D">
        <w:rPr>
          <w:b/>
        </w:rPr>
        <w:t>Comp</w:t>
      </w:r>
      <w:r>
        <w:rPr>
          <w:b/>
        </w:rPr>
        <w:t>Ice</w:t>
      </w:r>
      <w:r w:rsidR="00F77353">
        <w:t> = </w:t>
      </w:r>
      <w:r>
        <w:t xml:space="preserve">2) </w:t>
      </w:r>
      <w:r w:rsidR="00EE4134">
        <w:t xml:space="preserve">primary </w:t>
      </w:r>
      <w:r>
        <w:t xml:space="preserve">input file. It is not used if </w:t>
      </w:r>
      <w:r w:rsidRPr="00C22E8D">
        <w:rPr>
          <w:b/>
        </w:rPr>
        <w:t>Comp</w:t>
      </w:r>
      <w:r>
        <w:rPr>
          <w:b/>
        </w:rPr>
        <w:t>Ice</w:t>
      </w:r>
      <w:r w:rsidR="00F77353">
        <w:t> = </w:t>
      </w:r>
      <w:r>
        <w:t>0</w:t>
      </w:r>
      <w:r w:rsidRPr="002C16F5">
        <w:t>.</w:t>
      </w:r>
    </w:p>
    <w:p w14:paraId="2164B3CA" w14:textId="77777777" w:rsidR="00D37DB1" w:rsidRDefault="00D37DB1" w:rsidP="00AD1B9B">
      <w:pPr>
        <w:pStyle w:val="Heading3"/>
      </w:pPr>
      <w:r>
        <w:lastRenderedPageBreak/>
        <w:t>Output</w:t>
      </w:r>
    </w:p>
    <w:p w14:paraId="2164B3CB" w14:textId="48464DA5" w:rsidR="002E52E3" w:rsidRPr="002E52E3" w:rsidRDefault="002E52E3" w:rsidP="002E52E3">
      <w:r>
        <w:t xml:space="preserve">This section </w:t>
      </w:r>
      <w:r w:rsidR="00053AB0">
        <w:t xml:space="preserve">of the primary FAST input file </w:t>
      </w:r>
      <w:r>
        <w:t>deals with what can be output from a FAST simulation</w:t>
      </w:r>
      <w:r w:rsidR="003951E8">
        <w:t>, except for visualization output, which is included in the subsequent section</w:t>
      </w:r>
      <w:r>
        <w:t>.</w:t>
      </w:r>
    </w:p>
    <w:p w14:paraId="2164B3CC" w14:textId="77777777" w:rsidR="00C22E8D" w:rsidRDefault="00D37DB1" w:rsidP="00AD1B9B">
      <w:pPr>
        <w:pStyle w:val="Heading4"/>
      </w:pPr>
      <w:r>
        <w:t xml:space="preserve">SumPrint: </w:t>
      </w:r>
      <w:r w:rsidR="00066DFD">
        <w:t>Print summary data to “&lt;RootName&gt;.sum” [T/F]</w:t>
      </w:r>
    </w:p>
    <w:p w14:paraId="2164B3CD" w14:textId="6746E478" w:rsidR="00066DFD" w:rsidRPr="00616C1F" w:rsidRDefault="00066DFD" w:rsidP="00066DFD">
      <w:r>
        <w:t>When set to “</w:t>
      </w:r>
      <w:r w:rsidR="001D0806">
        <w:t>True</w:t>
      </w:r>
      <w:r>
        <w:t>”, FAST will generate a file named “&lt;RootName&gt;.sum”. This summary file contains the version number of all modules being used, the time steps for each module, and information about the channels being written to the time-marching output file</w:t>
      </w:r>
      <w:r w:rsidR="004D7F94">
        <w:t>(s)</w:t>
      </w:r>
      <w:r>
        <w:t>.</w:t>
      </w:r>
      <w:r w:rsidR="00616C1F">
        <w:t xml:space="preserve"> If </w:t>
      </w:r>
      <w:r w:rsidR="00616C1F">
        <w:rPr>
          <w:b/>
        </w:rPr>
        <w:t xml:space="preserve">SumPrint </w:t>
      </w:r>
      <w:r w:rsidR="00616C1F">
        <w:t>is “</w:t>
      </w:r>
      <w:r w:rsidR="001D0806">
        <w:t>False</w:t>
      </w:r>
      <w:r w:rsidR="00616C1F">
        <w:t>”, no summary file will be generated.</w:t>
      </w:r>
    </w:p>
    <w:p w14:paraId="2164B3CE" w14:textId="77777777" w:rsidR="00616C1F" w:rsidRDefault="00616C1F" w:rsidP="00AD1B9B">
      <w:pPr>
        <w:pStyle w:val="Heading4"/>
      </w:pPr>
      <w:r>
        <w:t>SttsTime: Amount of time between screen status messages [s]</w:t>
      </w:r>
    </w:p>
    <w:p w14:paraId="2164B3CF" w14:textId="77777777" w:rsidR="00616C1F" w:rsidRDefault="00E04013" w:rsidP="00616C1F">
      <w:r>
        <w:t xml:space="preserve">During a FAST simulation, </w:t>
      </w:r>
      <w:r w:rsidR="00C84D03">
        <w:t>the program</w:t>
      </w:r>
      <w:r>
        <w:t xml:space="preserve"> prints a message like this:</w:t>
      </w:r>
      <w:r w:rsidR="00C84D03">
        <w:rPr>
          <w:noProof/>
        </w:rPr>
        <w:drawing>
          <wp:inline distT="0" distB="0" distL="0" distR="0" wp14:anchorId="2164B54C" wp14:editId="2164B54D">
            <wp:extent cx="5385816" cy="12801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20" t="96123" r="61111" b="2602"/>
                    <a:stretch/>
                  </pic:blipFill>
                  <pic:spPr bwMode="auto">
                    <a:xfrm>
                      <a:off x="0" y="0"/>
                      <a:ext cx="5385816" cy="128016"/>
                    </a:xfrm>
                    <a:prstGeom prst="rect">
                      <a:avLst/>
                    </a:prstGeom>
                    <a:ln>
                      <a:noFill/>
                    </a:ln>
                    <a:extLst>
                      <a:ext uri="{53640926-AAD7-44D8-BBD7-CCE9431645EC}">
                        <a14:shadowObscured xmlns:a14="http://schemas.microsoft.com/office/drawing/2010/main"/>
                      </a:ext>
                    </a:extLst>
                  </pic:spPr>
                </pic:pic>
              </a:graphicData>
            </a:graphic>
          </wp:inline>
        </w:drawing>
      </w:r>
    </w:p>
    <w:p w14:paraId="2164B3D0" w14:textId="77777777" w:rsidR="00C84D03" w:rsidRPr="00C84D03" w:rsidRDefault="00C84D03" w:rsidP="00616C1F">
      <w:r>
        <w:rPr>
          <w:b/>
        </w:rPr>
        <w:t>SttsTime</w:t>
      </w:r>
      <w:r>
        <w:t xml:space="preserve"> sets how frequently this message is updated. For example, if </w:t>
      </w:r>
      <w:r>
        <w:rPr>
          <w:b/>
        </w:rPr>
        <w:t>SttsTime</w:t>
      </w:r>
      <w:r>
        <w:t xml:space="preserve"> is 2 seconds, you will see this message updated every 2 seconds of </w:t>
      </w:r>
      <w:r w:rsidRPr="00C84D03">
        <w:rPr>
          <w:i/>
        </w:rPr>
        <w:t>simulat</w:t>
      </w:r>
      <w:r w:rsidR="005A2B54">
        <w:rPr>
          <w:i/>
        </w:rPr>
        <w:t>ed</w:t>
      </w:r>
      <w:r>
        <w:t xml:space="preserve"> time. </w:t>
      </w:r>
    </w:p>
    <w:p w14:paraId="4E552724" w14:textId="1AB5B8E8" w:rsidR="00E33AF0" w:rsidRDefault="00E33AF0" w:rsidP="00AD1B9B">
      <w:pPr>
        <w:pStyle w:val="Heading4"/>
      </w:pPr>
      <w:r>
        <w:t xml:space="preserve">ChkptTime: </w:t>
      </w:r>
      <w:r w:rsidRPr="00E33AF0">
        <w:t>Amount of time between creating checkpoint files for potential restart</w:t>
      </w:r>
      <w:r>
        <w:t xml:space="preserve"> [s]</w:t>
      </w:r>
    </w:p>
    <w:p w14:paraId="7B46DDB5" w14:textId="37633E33" w:rsidR="00E33AF0" w:rsidRPr="00C74358" w:rsidRDefault="00E33AF0" w:rsidP="00AD1B9B">
      <w:r>
        <w:t xml:space="preserve">This input determines how frequently checkpoint files should be written. Checkpoint files are used for restart capability; </w:t>
      </w:r>
      <w:r w:rsidR="001B7F07">
        <w:t xml:space="preserve">we recommend that </w:t>
      </w:r>
      <w:r>
        <w:t xml:space="preserve">short simulations set </w:t>
      </w:r>
      <w:r w:rsidRPr="00AD1B9B">
        <w:rPr>
          <w:b/>
        </w:rPr>
        <w:t>ChkptTime</w:t>
      </w:r>
      <w:r>
        <w:t xml:space="preserve"> to be larger than the simulation time, </w:t>
      </w:r>
      <w:r w:rsidRPr="00AD1B9B">
        <w:rPr>
          <w:b/>
        </w:rPr>
        <w:t>TMax</w:t>
      </w:r>
      <w:r>
        <w:t>.</w:t>
      </w:r>
      <w:r w:rsidR="00053AB0">
        <w:t xml:space="preserve"> For more information on checkpoint files and restart</w:t>
      </w:r>
      <w:r w:rsidR="00603778">
        <w:t xml:space="preserve"> capability in FAST, see section</w:t>
      </w:r>
      <w:r w:rsidR="00AB5FE4">
        <w:t>s</w:t>
      </w:r>
      <w:r w:rsidR="00603778">
        <w:t xml:space="preserve"> “</w:t>
      </w:r>
      <w:r w:rsidR="00603778">
        <w:fldChar w:fldCharType="begin"/>
      </w:r>
      <w:r w:rsidR="00603778">
        <w:instrText xml:space="preserve"> REF _Ref416868785 \h </w:instrText>
      </w:r>
      <w:r w:rsidR="00603778">
        <w:fldChar w:fldCharType="separate"/>
      </w:r>
      <w:r w:rsidR="00A87DA2">
        <w:t>Checkpoint Files (Restart Capability)</w:t>
      </w:r>
      <w:r w:rsidR="00603778">
        <w:fldChar w:fldCharType="end"/>
      </w:r>
      <w:r w:rsidR="00603778">
        <w:t>”</w:t>
      </w:r>
      <w:r w:rsidR="00AB5FE4">
        <w:t>and “</w:t>
      </w:r>
      <w:r w:rsidR="00AB5FE4">
        <w:fldChar w:fldCharType="begin"/>
      </w:r>
      <w:r w:rsidR="00AB5FE4">
        <w:instrText xml:space="preserve"> REF _Ref431893368 \h </w:instrText>
      </w:r>
      <w:r w:rsidR="00AB5FE4">
        <w:fldChar w:fldCharType="separate"/>
      </w:r>
      <w:r w:rsidR="00A87DA2">
        <w:t>Restart: Starting FAST from a checkpoint file</w:t>
      </w:r>
      <w:r w:rsidR="00AB5FE4">
        <w:fldChar w:fldCharType="end"/>
      </w:r>
      <w:r w:rsidR="00AB5FE4">
        <w:t>”</w:t>
      </w:r>
      <w:r w:rsidR="00603778">
        <w:t xml:space="preserve"> i</w:t>
      </w:r>
      <w:r w:rsidR="00AB5FE4">
        <w:t>n this</w:t>
      </w:r>
      <w:r w:rsidR="00603778">
        <w:t xml:space="preserve"> document.</w:t>
      </w:r>
      <w:r w:rsidR="001B7F07">
        <w:t xml:space="preserve"> </w:t>
      </w:r>
      <w:r w:rsidR="00E050C3">
        <w:rPr>
          <w:b/>
        </w:rPr>
        <w:t>ChkptTime</w:t>
      </w:r>
      <w:r w:rsidR="00E050C3">
        <w:t xml:space="preserve"> </w:t>
      </w:r>
      <w:r w:rsidR="001B7F07">
        <w:t>is ignored in the FAST-Simulink interface</w:t>
      </w:r>
      <w:r w:rsidR="00C74358">
        <w:t xml:space="preserve">, and </w:t>
      </w:r>
      <w:r w:rsidR="0014681B">
        <w:t xml:space="preserve">must be larger than </w:t>
      </w:r>
      <w:r w:rsidR="0014681B">
        <w:rPr>
          <w:b/>
        </w:rPr>
        <w:t xml:space="preserve">TMax </w:t>
      </w:r>
      <w:r w:rsidR="0014681B">
        <w:t>when</w:t>
      </w:r>
      <w:r w:rsidR="00E050C3">
        <w:t xml:space="preserve"> using the FAST-OrcaFlex interface (</w:t>
      </w:r>
      <w:r w:rsidR="00C74358">
        <w:rPr>
          <w:b/>
        </w:rPr>
        <w:t>CompMooring</w:t>
      </w:r>
      <w:r w:rsidR="00C74358">
        <w:t> = 4</w:t>
      </w:r>
      <w:r w:rsidR="00E050C3">
        <w:t>)</w:t>
      </w:r>
      <w:r w:rsidR="00C74358">
        <w:t>.</w:t>
      </w:r>
    </w:p>
    <w:p w14:paraId="2164B3D1" w14:textId="77777777" w:rsidR="00C84D03" w:rsidRDefault="00C84D03" w:rsidP="00AD1B9B">
      <w:pPr>
        <w:pStyle w:val="Heading4"/>
      </w:pPr>
      <w:r>
        <w:t>DT_Out: Time step for tabular output [</w:t>
      </w:r>
      <w:r w:rsidR="007C61F5">
        <w:t>s</w:t>
      </w:r>
      <w:r>
        <w:t>]</w:t>
      </w:r>
    </w:p>
    <w:p w14:paraId="2164B3D2" w14:textId="763FF91A" w:rsidR="00C84D03" w:rsidRDefault="00C84D03" w:rsidP="00C84D03">
      <w:pPr>
        <w:rPr>
          <w:b/>
        </w:rPr>
      </w:pPr>
      <w:r>
        <w:t xml:space="preserve">This is </w:t>
      </w:r>
      <w:r w:rsidR="00FE538B">
        <w:t xml:space="preserve">the </w:t>
      </w:r>
      <w:r>
        <w:t xml:space="preserve">time step of the data in the tabular (time-marching) output files. </w:t>
      </w:r>
      <w:r>
        <w:rPr>
          <w:b/>
        </w:rPr>
        <w:t xml:space="preserve">DT_Out </w:t>
      </w:r>
      <w:r>
        <w:t xml:space="preserve">must be an integer multiple of </w:t>
      </w:r>
      <w:r>
        <w:rPr>
          <w:b/>
        </w:rPr>
        <w:t>DT</w:t>
      </w:r>
      <w:r w:rsidRPr="005D3EE2">
        <w:t>.</w:t>
      </w:r>
      <w:r w:rsidR="005D3EE2" w:rsidRPr="005D3EE2">
        <w:t xml:space="preserve"> Alternatively,</w:t>
      </w:r>
      <w:r w:rsidR="005D3EE2">
        <w:t xml:space="preserve"> </w:t>
      </w:r>
      <w:r w:rsidR="005D3EE2" w:rsidRPr="00A63FD7">
        <w:rPr>
          <w:b/>
        </w:rPr>
        <w:t>DT_Out</w:t>
      </w:r>
      <w:r w:rsidR="005D3EE2">
        <w:t xml:space="preserve"> can be entered as</w:t>
      </w:r>
      <w:r w:rsidR="005D3EE2" w:rsidRPr="005D3EE2">
        <w:t xml:space="preserve"> the string “default”, which will set </w:t>
      </w:r>
      <w:r w:rsidR="005D3EE2">
        <w:rPr>
          <w:b/>
        </w:rPr>
        <w:t>DT_Out</w:t>
      </w:r>
      <w:r w:rsidR="005D3EE2" w:rsidRPr="005D3EE2">
        <w:t> = </w:t>
      </w:r>
      <w:r w:rsidR="005D3EE2">
        <w:rPr>
          <w:b/>
        </w:rPr>
        <w:t>DT</w:t>
      </w:r>
      <w:r w:rsidR="005D3EE2" w:rsidRPr="005D3EE2">
        <w:t>.</w:t>
      </w:r>
    </w:p>
    <w:p w14:paraId="2164B3D3" w14:textId="77777777" w:rsidR="00E371BB" w:rsidRDefault="00E371BB" w:rsidP="00AD1B9B">
      <w:pPr>
        <w:pStyle w:val="Heading4"/>
      </w:pPr>
      <w:r>
        <w:t>TStart: Time to begin tabular output [</w:t>
      </w:r>
      <w:r w:rsidR="007C61F5">
        <w:t>s</w:t>
      </w:r>
      <w:r>
        <w:t>]</w:t>
      </w:r>
    </w:p>
    <w:p w14:paraId="2164B3D4" w14:textId="3F2D348E" w:rsidR="00E371BB" w:rsidRPr="00C84D03" w:rsidRDefault="00E371BB" w:rsidP="00E371BB">
      <w:pPr>
        <w:rPr>
          <w:b/>
        </w:rPr>
      </w:pPr>
      <w:r>
        <w:t xml:space="preserve">This is </w:t>
      </w:r>
      <w:r w:rsidR="00B405B9">
        <w:t xml:space="preserve">the </w:t>
      </w:r>
      <w:r>
        <w:t xml:space="preserve">time step </w:t>
      </w:r>
      <w:r w:rsidR="00543B79">
        <w:t xml:space="preserve">that must be reached before FAST will begin writing data in the </w:t>
      </w:r>
      <w:r>
        <w:t xml:space="preserve">tabular (time-marching) output files. </w:t>
      </w:r>
      <w:r w:rsidR="00543B79">
        <w:t xml:space="preserve">Note that the output files may not actually </w:t>
      </w:r>
      <w:r w:rsidR="00543B79" w:rsidRPr="00543B79">
        <w:t>start</w:t>
      </w:r>
      <w:r w:rsidR="00543B79">
        <w:t xml:space="preserve"> at </w:t>
      </w:r>
      <w:r w:rsidR="00543B79">
        <w:rPr>
          <w:b/>
        </w:rPr>
        <w:t xml:space="preserve">TStart </w:t>
      </w:r>
      <w:r w:rsidR="00543B79" w:rsidRPr="00543B79">
        <w:t>seconds</w:t>
      </w:r>
      <w:r w:rsidR="00543B79">
        <w:rPr>
          <w:b/>
        </w:rPr>
        <w:t xml:space="preserve"> </w:t>
      </w:r>
      <w:r w:rsidR="00543B79">
        <w:t xml:space="preserve">if </w:t>
      </w:r>
      <w:r w:rsidR="00543B79">
        <w:rPr>
          <w:b/>
        </w:rPr>
        <w:t xml:space="preserve">TStart </w:t>
      </w:r>
      <w:r w:rsidR="00543B79">
        <w:t xml:space="preserve">is not an integer multiple of </w:t>
      </w:r>
      <w:r w:rsidR="00543B79">
        <w:rPr>
          <w:b/>
        </w:rPr>
        <w:t>DT_Out</w:t>
      </w:r>
      <w:r>
        <w:rPr>
          <w:b/>
        </w:rPr>
        <w:t>.</w:t>
      </w:r>
    </w:p>
    <w:p w14:paraId="2164B3D5" w14:textId="77777777" w:rsidR="007C61F5" w:rsidRDefault="007C61F5" w:rsidP="00AD1B9B">
      <w:pPr>
        <w:pStyle w:val="Heading4"/>
      </w:pPr>
      <w:r>
        <w:t xml:space="preserve">OutFileFmt: </w:t>
      </w:r>
      <w:r w:rsidR="00FE538B">
        <w:t>Format for</w:t>
      </w:r>
      <w:r>
        <w:t xml:space="preserve"> tabular output [</w:t>
      </w:r>
      <w:r w:rsidR="00441220">
        <w:t>1, 2, or 3</w:t>
      </w:r>
      <w:r>
        <w:t>]</w:t>
      </w:r>
    </w:p>
    <w:p w14:paraId="2164B3D6" w14:textId="77777777" w:rsidR="007C61F5" w:rsidRDefault="00441220" w:rsidP="007C61F5">
      <w:r>
        <w:t xml:space="preserve">This indicates which type of tabular (time-marching) output files will be generated. If </w:t>
      </w:r>
      <w:r w:rsidRPr="00441220">
        <w:rPr>
          <w:b/>
        </w:rPr>
        <w:t>OutFileFmt</w:t>
      </w:r>
      <w:r>
        <w:t xml:space="preserve"> is 1, only a text file will be written. If </w:t>
      </w:r>
      <w:r w:rsidRPr="00441220">
        <w:rPr>
          <w:b/>
        </w:rPr>
        <w:t>OutFileFmt</w:t>
      </w:r>
      <w:r>
        <w:t xml:space="preserve"> is 2, only a binary file will be written. If </w:t>
      </w:r>
      <w:r w:rsidRPr="00441220">
        <w:rPr>
          <w:b/>
        </w:rPr>
        <w:t>OutFileFmt</w:t>
      </w:r>
      <w:r>
        <w:t xml:space="preserve"> is 3, both text and binary files will be written.</w:t>
      </w:r>
    </w:p>
    <w:p w14:paraId="2164B3D7" w14:textId="376BFCCD" w:rsidR="00441220" w:rsidRDefault="00441220" w:rsidP="007C61F5">
      <w:r>
        <w:t xml:space="preserve">Text files write a line to the file each </w:t>
      </w:r>
      <w:r w:rsidR="00DD7DF7">
        <w:t xml:space="preserve">output </w:t>
      </w:r>
      <w:r>
        <w:t>time step. This can make the simulation run slower, but it can be useful for debugging, particularly if a simulation doesn’t run to completion or if you want to look at some results before the entire simulation finishes.</w:t>
      </w:r>
    </w:p>
    <w:p w14:paraId="2164B3D8" w14:textId="10FE1604" w:rsidR="00441220" w:rsidRDefault="00441220" w:rsidP="007C61F5">
      <w:r>
        <w:lastRenderedPageBreak/>
        <w:t xml:space="preserve">Binary files </w:t>
      </w:r>
      <w:r w:rsidR="00B405B9">
        <w:t>are written in their entirety</w:t>
      </w:r>
      <w:r>
        <w:t xml:space="preserve"> at the end of the simulation</w:t>
      </w:r>
      <w:r w:rsidR="00061235">
        <w:rPr>
          <w:rStyle w:val="FootnoteReference"/>
        </w:rPr>
        <w:footnoteReference w:id="7"/>
      </w:r>
      <w:r>
        <w:t xml:space="preserve">. If a lot of output channels are requested for a long simulation, this can take up a moderate amount of memory. However, they tend to run faster and the resulting files take up much less space. </w:t>
      </w:r>
      <w:r w:rsidR="00EA3ECC">
        <w:t>The b</w:t>
      </w:r>
      <w:r>
        <w:t xml:space="preserve">inary files </w:t>
      </w:r>
      <w:r w:rsidR="00EA3ECC">
        <w:t>contain more</w:t>
      </w:r>
      <w:r>
        <w:t xml:space="preserve"> </w:t>
      </w:r>
      <w:r w:rsidR="00FE538B">
        <w:t>precis</w:t>
      </w:r>
      <w:r w:rsidR="00EA3ECC">
        <w:t xml:space="preserve">e </w:t>
      </w:r>
      <w:r w:rsidR="00FE538B">
        <w:t>output data</w:t>
      </w:r>
      <w:r>
        <w:t xml:space="preserve"> than text files</w:t>
      </w:r>
      <w:r w:rsidR="00FE538B">
        <w:t>,</w:t>
      </w:r>
      <w:r>
        <w:t xml:space="preserve"> which are limited by the chosen output format specifier</w:t>
      </w:r>
      <w:r w:rsidR="00FE538B">
        <w:t xml:space="preserve">—see </w:t>
      </w:r>
      <w:r w:rsidR="00FE538B" w:rsidRPr="004C66D0">
        <w:rPr>
          <w:b/>
        </w:rPr>
        <w:t>OutFmt</w:t>
      </w:r>
      <w:r w:rsidR="00FE538B">
        <w:t xml:space="preserve"> below</w:t>
      </w:r>
      <w:r>
        <w:t>.</w:t>
      </w:r>
      <w:r w:rsidR="007016AA">
        <w:t xml:space="preserve"> </w:t>
      </w:r>
    </w:p>
    <w:p w14:paraId="222E0BC7" w14:textId="522DE584" w:rsidR="007016AA" w:rsidRPr="007016AA" w:rsidRDefault="00441220" w:rsidP="007C61F5">
      <w:r>
        <w:t>We recommend you use text files for debugging and binary files for production work.</w:t>
      </w:r>
    </w:p>
    <w:p w14:paraId="2164B3D9" w14:textId="46F40390" w:rsidR="00441220" w:rsidRPr="00C84D03" w:rsidRDefault="004C66D0" w:rsidP="007C61F5">
      <w:pPr>
        <w:rPr>
          <w:b/>
        </w:rPr>
      </w:pPr>
      <w:r>
        <w:t>A MATLAB script for reading FAST binary output files is include</w:t>
      </w:r>
      <w:r w:rsidR="00EA3ECC">
        <w:t xml:space="preserve">d in the archive (see </w:t>
      </w:r>
      <w:r w:rsidR="00A03338">
        <w:t>&lt;FAST8&gt;/</w:t>
      </w:r>
      <w:r w:rsidR="00EA3ECC">
        <w:t>Utilities</w:t>
      </w:r>
      <w:r w:rsidR="00A03338">
        <w:t>/</w:t>
      </w:r>
      <w:r>
        <w:t>SimulationToolbox</w:t>
      </w:r>
      <w:r w:rsidR="00A03338">
        <w:t>/</w:t>
      </w:r>
      <w:r>
        <w:t>Utilities</w:t>
      </w:r>
      <w:r w:rsidR="00A03338">
        <w:t>/</w:t>
      </w:r>
      <w:r>
        <w:t>ReadFASTbinary.m)</w:t>
      </w:r>
      <w:r w:rsidR="00352D3A">
        <w:t xml:space="preserve">. </w:t>
      </w:r>
      <w:r w:rsidR="00A06914">
        <w:t xml:space="preserve">Python code to read </w:t>
      </w:r>
      <w:r w:rsidR="00FE33DE">
        <w:t>FAST output</w:t>
      </w:r>
      <w:r w:rsidR="00A06914">
        <w:t xml:space="preserve"> files exists in WISDEM’s </w:t>
      </w:r>
      <w:hyperlink r:id="rId35" w:history="1">
        <w:r w:rsidR="00A06914" w:rsidRPr="00A06914">
          <w:rPr>
            <w:rStyle w:val="Hyperlink"/>
          </w:rPr>
          <w:t xml:space="preserve">AeroelasticSE </w:t>
        </w:r>
      </w:hyperlink>
      <w:r w:rsidR="00A06914">
        <w:t xml:space="preserve">repository. </w:t>
      </w:r>
      <w:r w:rsidR="00352D3A">
        <w:t xml:space="preserve">The NREL post-processors </w:t>
      </w:r>
      <w:hyperlink r:id="rId36" w:history="1">
        <w:r w:rsidR="00352D3A" w:rsidRPr="008429AE">
          <w:rPr>
            <w:rStyle w:val="Hyperlink"/>
          </w:rPr>
          <w:t>Crunch</w:t>
        </w:r>
      </w:hyperlink>
      <w:r w:rsidR="00352D3A">
        <w:t xml:space="preserve"> and </w:t>
      </w:r>
      <w:hyperlink r:id="rId37" w:history="1">
        <w:r w:rsidR="00352D3A" w:rsidRPr="008429AE">
          <w:rPr>
            <w:rStyle w:val="Hyperlink"/>
          </w:rPr>
          <w:t>MCrunch</w:t>
        </w:r>
      </w:hyperlink>
      <w:r w:rsidR="002119FB">
        <w:t xml:space="preserve"> </w:t>
      </w:r>
      <w:r w:rsidR="00352D3A">
        <w:t>can also read these binary files.</w:t>
      </w:r>
    </w:p>
    <w:p w14:paraId="2164B3DA" w14:textId="77777777" w:rsidR="00441220" w:rsidRDefault="00441220" w:rsidP="00AD1B9B">
      <w:pPr>
        <w:pStyle w:val="Heading4"/>
      </w:pPr>
      <w:r>
        <w:t>TabDelim: Use tab delimiters in text tabular output file? [T/F]</w:t>
      </w:r>
    </w:p>
    <w:p w14:paraId="2164B3DB" w14:textId="10A5FC6D" w:rsidR="00441220" w:rsidRPr="00441220" w:rsidRDefault="00AB6BDA" w:rsidP="00441220">
      <w:r>
        <w:t xml:space="preserve">When </w:t>
      </w:r>
      <w:r w:rsidR="00441220">
        <w:rPr>
          <w:b/>
        </w:rPr>
        <w:t>OutFileFmt</w:t>
      </w:r>
      <w:r w:rsidR="00D173FD">
        <w:rPr>
          <w:b/>
        </w:rPr>
        <w:t> </w:t>
      </w:r>
      <w:r w:rsidR="00441220">
        <w:t>=</w:t>
      </w:r>
      <w:r w:rsidR="00D173FD">
        <w:t> </w:t>
      </w:r>
      <w:r w:rsidR="00441220">
        <w:t xml:space="preserve">1 or 3, setting </w:t>
      </w:r>
      <w:r w:rsidR="00441220">
        <w:rPr>
          <w:b/>
        </w:rPr>
        <w:t>TabDelim</w:t>
      </w:r>
      <w:r w:rsidR="00441220">
        <w:t xml:space="preserve"> to “</w:t>
      </w:r>
      <w:r w:rsidR="00FE538B">
        <w:t>True</w:t>
      </w:r>
      <w:r w:rsidR="00441220">
        <w:t>” will put tabs between columns in the text tabular output file.</w:t>
      </w:r>
      <w:r>
        <w:t xml:space="preserve"> Otherwise, spaces will separate columns in </w:t>
      </w:r>
      <w:r w:rsidR="00FE538B">
        <w:t xml:space="preserve">the </w:t>
      </w:r>
      <w:r>
        <w:t>text tabular output file.</w:t>
      </w:r>
      <w:r w:rsidR="00441220">
        <w:t xml:space="preserve"> If </w:t>
      </w:r>
      <w:r w:rsidR="00D173FD">
        <w:rPr>
          <w:b/>
        </w:rPr>
        <w:t>OutFileFmt </w:t>
      </w:r>
      <w:r w:rsidR="00D173FD">
        <w:t>= </w:t>
      </w:r>
      <w:r w:rsidR="00441220">
        <w:t xml:space="preserve">2, </w:t>
      </w:r>
      <w:r w:rsidR="00441220">
        <w:rPr>
          <w:b/>
        </w:rPr>
        <w:t>TabDelim</w:t>
      </w:r>
      <w:r w:rsidR="00441220">
        <w:t xml:space="preserve"> has no effect.</w:t>
      </w:r>
    </w:p>
    <w:p w14:paraId="2164B3DC" w14:textId="77777777" w:rsidR="00AB6BDA" w:rsidRDefault="00AB6BDA" w:rsidP="00AD1B9B">
      <w:pPr>
        <w:pStyle w:val="Heading4"/>
      </w:pPr>
      <w:r>
        <w:t>OutFmt: Format used for text tabular output, excluding the time channel [-]</w:t>
      </w:r>
    </w:p>
    <w:p w14:paraId="2164B3DE" w14:textId="2E65DB20" w:rsidR="00AB6BDA" w:rsidRDefault="00AB6BDA" w:rsidP="00460C71">
      <w:r>
        <w:t xml:space="preserve">When </w:t>
      </w:r>
      <w:r w:rsidR="00D173FD">
        <w:rPr>
          <w:b/>
        </w:rPr>
        <w:t>OutFileFmt</w:t>
      </w:r>
      <w:r w:rsidR="00D173FD">
        <w:t> = </w:t>
      </w:r>
      <w:r>
        <w:t xml:space="preserve">1 or 3, FAST will use </w:t>
      </w:r>
      <w:r>
        <w:rPr>
          <w:b/>
        </w:rPr>
        <w:t xml:space="preserve">OutFmt </w:t>
      </w:r>
      <w:r w:rsidRPr="00AB6BDA">
        <w:t>to format</w:t>
      </w:r>
      <w:r>
        <w:rPr>
          <w:b/>
        </w:rPr>
        <w:t xml:space="preserve"> </w:t>
      </w:r>
      <w:r w:rsidRPr="00AB6BDA">
        <w:t>the</w:t>
      </w:r>
      <w:r>
        <w:t xml:space="preserve"> channels printed in the text tabular output file. </w:t>
      </w:r>
      <w:r>
        <w:rPr>
          <w:b/>
        </w:rPr>
        <w:t xml:space="preserve">OutFmt </w:t>
      </w:r>
      <w:r>
        <w:t>should result in a field that is 10 characters long (channel headers are 10 characters long, and NWTC post-processing software sometimes assume 10 characters</w:t>
      </w:r>
      <w:r w:rsidR="00FE538B">
        <w:t>)</w:t>
      </w:r>
      <w:r>
        <w:t>. The time channel is printed using the “</w:t>
      </w:r>
      <w:r w:rsidRPr="00AB6BDA">
        <w:t>F10.4</w:t>
      </w:r>
      <w:r>
        <w:t xml:space="preserve">” format. We commonly specify </w:t>
      </w:r>
      <w:r>
        <w:rPr>
          <w:b/>
        </w:rPr>
        <w:t>OutFmt</w:t>
      </w:r>
      <w:r>
        <w:t xml:space="preserve"> to be “ES10.3E2”.</w:t>
      </w:r>
      <w:r w:rsidR="00B405B9">
        <w:t xml:space="preserve"> </w:t>
      </w:r>
      <w:r>
        <w:t xml:space="preserve">If </w:t>
      </w:r>
      <w:r>
        <w:rPr>
          <w:b/>
        </w:rPr>
        <w:t>OutFileFmt</w:t>
      </w:r>
      <w:r w:rsidR="00AF0E6F">
        <w:rPr>
          <w:b/>
        </w:rPr>
        <w:t> </w:t>
      </w:r>
      <w:r>
        <w:t>=</w:t>
      </w:r>
      <w:r w:rsidR="00AF0E6F">
        <w:t> </w:t>
      </w:r>
      <w:r>
        <w:t xml:space="preserve">2, </w:t>
      </w:r>
      <w:r w:rsidRPr="00AB6BDA">
        <w:rPr>
          <w:b/>
        </w:rPr>
        <w:t>OutFmt</w:t>
      </w:r>
      <w:r>
        <w:t xml:space="preserve"> has no effect.</w:t>
      </w:r>
    </w:p>
    <w:p w14:paraId="1052113C" w14:textId="25DD69E7" w:rsidR="004C52F5" w:rsidRDefault="004C52F5" w:rsidP="004C52F5">
      <w:pPr>
        <w:pStyle w:val="Heading3"/>
      </w:pPr>
      <w:r>
        <w:t>Visualization</w:t>
      </w:r>
    </w:p>
    <w:p w14:paraId="376BECA9" w14:textId="2E835169" w:rsidR="004C52F5" w:rsidRPr="002E52E3" w:rsidRDefault="004C52F5" w:rsidP="004C52F5">
      <w:r>
        <w:t>This section of the primary FAST input file deals with options for visualization output from a FAST simulation.</w:t>
      </w:r>
      <w:r w:rsidR="007D1304">
        <w:t xml:space="preserve"> Visualization data is written in </w:t>
      </w:r>
      <w:hyperlink r:id="rId38" w:history="1">
        <w:r w:rsidR="003D203B" w:rsidRPr="003D203B">
          <w:rPr>
            <w:rStyle w:val="Hyperlink"/>
          </w:rPr>
          <w:t>Visualization ToolKit (</w:t>
        </w:r>
        <w:r w:rsidR="007D1304" w:rsidRPr="003D203B">
          <w:rPr>
            <w:rStyle w:val="Hyperlink"/>
          </w:rPr>
          <w:t>VTK</w:t>
        </w:r>
        <w:r w:rsidR="003D203B" w:rsidRPr="003D203B">
          <w:rPr>
            <w:rStyle w:val="Hyperlink"/>
          </w:rPr>
          <w:t>)</w:t>
        </w:r>
      </w:hyperlink>
      <w:r w:rsidR="007D1304">
        <w:t xml:space="preserve"> format, which can be read and viewed in </w:t>
      </w:r>
      <w:r w:rsidR="007567BB">
        <w:t xml:space="preserve">standard open-source visualization packages such as </w:t>
      </w:r>
      <w:hyperlink r:id="rId39" w:history="1">
        <w:r w:rsidR="007567BB" w:rsidRPr="003D203B">
          <w:rPr>
            <w:rStyle w:val="Hyperlink"/>
          </w:rPr>
          <w:t>ParaView</w:t>
        </w:r>
      </w:hyperlink>
      <w:r w:rsidR="007567BB">
        <w:t xml:space="preserve"> </w:t>
      </w:r>
      <w:r w:rsidR="003D203B">
        <w:t>or</w:t>
      </w:r>
      <w:r w:rsidR="007567BB">
        <w:t xml:space="preserve"> </w:t>
      </w:r>
      <w:hyperlink r:id="rId40" w:history="1">
        <w:r w:rsidR="007567BB" w:rsidRPr="003D203B">
          <w:rPr>
            <w:rStyle w:val="Hyperlink"/>
          </w:rPr>
          <w:t>VisIt</w:t>
        </w:r>
      </w:hyperlink>
      <w:r w:rsidR="007567BB">
        <w:t>.</w:t>
      </w:r>
    </w:p>
    <w:p w14:paraId="3C84C0EA" w14:textId="4A6DCA6F" w:rsidR="00B16FD8" w:rsidRDefault="00B16FD8" w:rsidP="008B7E20">
      <w:pPr>
        <w:pStyle w:val="Heading4"/>
      </w:pPr>
      <w:r w:rsidRPr="00B16FD8">
        <w:t>WrVTK</w:t>
      </w:r>
      <w:r>
        <w:t xml:space="preserve">: </w:t>
      </w:r>
      <w:r w:rsidRPr="00B16FD8">
        <w:t xml:space="preserve">VTK </w:t>
      </w:r>
      <w:r w:rsidR="00072DCD">
        <w:t>v</w:t>
      </w:r>
      <w:r w:rsidRPr="00B16FD8">
        <w:t>isuali</w:t>
      </w:r>
      <w:r>
        <w:t>zation data output [0,</w:t>
      </w:r>
      <w:r w:rsidRPr="00B16FD8">
        <w:t xml:space="preserve"> 1</w:t>
      </w:r>
      <w:r>
        <w:t>, or</w:t>
      </w:r>
      <w:r w:rsidRPr="00B16FD8">
        <w:t xml:space="preserve"> 2</w:t>
      </w:r>
      <w:r>
        <w:t>]</w:t>
      </w:r>
    </w:p>
    <w:p w14:paraId="0730C2E7" w14:textId="111FD371" w:rsidR="00B16FD8" w:rsidRDefault="00B16FD8">
      <w:r>
        <w:t xml:space="preserve">When </w:t>
      </w:r>
      <w:r w:rsidR="00C202D9" w:rsidRPr="008B7E20">
        <w:rPr>
          <w:b/>
        </w:rPr>
        <w:t>WrVTK</w:t>
      </w:r>
      <w:r w:rsidR="00C202D9">
        <w:t xml:space="preserve"> = 0, visualization </w:t>
      </w:r>
      <w:r w:rsidR="001F200C">
        <w:t xml:space="preserve">output </w:t>
      </w:r>
      <w:r w:rsidR="00C202D9">
        <w:t xml:space="preserve">data will </w:t>
      </w:r>
      <w:r w:rsidR="001F200C">
        <w:t xml:space="preserve">not </w:t>
      </w:r>
      <w:r w:rsidR="00C202D9">
        <w:t>be generated</w:t>
      </w:r>
      <w:r w:rsidR="00D173FD">
        <w:t>, and the remaining input parameters in this section are not used</w:t>
      </w:r>
      <w:r w:rsidR="00C202D9">
        <w:t xml:space="preserve">. When </w:t>
      </w:r>
      <w:r w:rsidR="00C202D9" w:rsidRPr="00126F92">
        <w:rPr>
          <w:b/>
        </w:rPr>
        <w:t>WrVTK</w:t>
      </w:r>
      <w:r w:rsidR="00C202D9">
        <w:t> = 1, FAST will generate visualization data only at the initialization step</w:t>
      </w:r>
      <w:r w:rsidR="00FC5E0C">
        <w:t xml:space="preserve"> for visualizing the reference and initial configurations</w:t>
      </w:r>
      <w:r w:rsidR="005C6F8A">
        <w:t xml:space="preserve"> (or debugging output)</w:t>
      </w:r>
      <w:r w:rsidR="001F200C">
        <w:t xml:space="preserve">. When </w:t>
      </w:r>
      <w:r w:rsidR="001F200C" w:rsidRPr="00126F92">
        <w:rPr>
          <w:b/>
        </w:rPr>
        <w:t>WrVTK</w:t>
      </w:r>
      <w:r w:rsidR="001F200C">
        <w:t xml:space="preserve"> = 2 FAST will generate visualization </w:t>
      </w:r>
      <w:r w:rsidR="007D1304">
        <w:t xml:space="preserve">data </w:t>
      </w:r>
      <w:r w:rsidR="001F200C">
        <w:t>for animati</w:t>
      </w:r>
      <w:r w:rsidR="00FC5E0C">
        <w:t>ng time series</w:t>
      </w:r>
      <w:r w:rsidR="00072DCD">
        <w:t>;</w:t>
      </w:r>
      <w:r w:rsidR="001F200C">
        <w:t xml:space="preserve"> </w:t>
      </w:r>
      <w:r w:rsidR="00072DCD">
        <w:t>d</w:t>
      </w:r>
      <w:r w:rsidR="001F200C">
        <w:t xml:space="preserve">ata will be written at the initialization step </w:t>
      </w:r>
      <w:r w:rsidR="005B7522">
        <w:t xml:space="preserve">(including the reference configuration) </w:t>
      </w:r>
      <w:r w:rsidR="001F200C">
        <w:t xml:space="preserve">and at a fixed rate for the rest of the simulation, as specified by </w:t>
      </w:r>
      <w:r w:rsidR="001F200C" w:rsidRPr="008B7E20">
        <w:rPr>
          <w:b/>
        </w:rPr>
        <w:t>VTK_fps</w:t>
      </w:r>
      <w:r w:rsidR="001F200C" w:rsidRPr="008B7E20">
        <w:t>.</w:t>
      </w:r>
      <w:r w:rsidR="00D173FD">
        <w:t xml:space="preserve"> This option will generate </w:t>
      </w:r>
      <w:r w:rsidR="00D173FD">
        <w:rPr>
          <w:i/>
        </w:rPr>
        <w:t>many</w:t>
      </w:r>
      <w:r w:rsidR="00D173FD">
        <w:t xml:space="preserve"> output files.</w:t>
      </w:r>
    </w:p>
    <w:p w14:paraId="74B1CE76" w14:textId="74ED3682" w:rsidR="00B16FD8" w:rsidRDefault="00B16FD8" w:rsidP="008B7E20">
      <w:pPr>
        <w:pStyle w:val="Heading4"/>
      </w:pPr>
      <w:r w:rsidRPr="00B16FD8">
        <w:t>VTK_type</w:t>
      </w:r>
      <w:r>
        <w:t xml:space="preserve">: </w:t>
      </w:r>
      <w:r w:rsidRPr="00B16FD8">
        <w:t>Type of VTK visualization data</w:t>
      </w:r>
      <w:r>
        <w:t xml:space="preserve"> [1, 2, or 3]</w:t>
      </w:r>
    </w:p>
    <w:p w14:paraId="0FB0C0A6" w14:textId="3CFD81BB" w:rsidR="00B16FD8" w:rsidRDefault="007567BB">
      <w:r>
        <w:rPr>
          <w:b/>
        </w:rPr>
        <w:t>VTK_type</w:t>
      </w:r>
      <w:r>
        <w:t xml:space="preserve"> is used to indicate </w:t>
      </w:r>
      <w:r w:rsidR="005B7522">
        <w:t>whether visualization will be based on surface or stick</w:t>
      </w:r>
      <w:r w:rsidR="00CA1C5B">
        <w:t>-</w:t>
      </w:r>
      <w:r w:rsidR="005B7522">
        <w:t>figure</w:t>
      </w:r>
      <w:r w:rsidR="005B7522" w:rsidRPr="005B7522">
        <w:t xml:space="preserve"> </w:t>
      </w:r>
      <w:r w:rsidR="005B7522">
        <w:t>geometry</w:t>
      </w:r>
      <w:r>
        <w:t xml:space="preserve">. </w:t>
      </w:r>
      <w:r w:rsidR="001F200C">
        <w:t>This input</w:t>
      </w:r>
      <w:r w:rsidR="00702138">
        <w:t xml:space="preserve"> parameter</w:t>
      </w:r>
      <w:r w:rsidR="001F200C">
        <w:t xml:space="preserve"> is not used when </w:t>
      </w:r>
      <w:r w:rsidR="001F200C" w:rsidRPr="00126F92">
        <w:rPr>
          <w:b/>
        </w:rPr>
        <w:t>WrVTK</w:t>
      </w:r>
      <w:r w:rsidR="001F200C">
        <w:t> = 0.</w:t>
      </w:r>
    </w:p>
    <w:p w14:paraId="1E8229EA" w14:textId="32EBF0AC" w:rsidR="00765337" w:rsidRDefault="007567BB" w:rsidP="00765337">
      <w:r w:rsidRPr="008B7E20">
        <w:lastRenderedPageBreak/>
        <w:t xml:space="preserve">When </w:t>
      </w:r>
      <w:r>
        <w:rPr>
          <w:b/>
        </w:rPr>
        <w:t xml:space="preserve">VTK_type </w:t>
      </w:r>
      <w:r>
        <w:t>is 1, FAST will generate surface data</w:t>
      </w:r>
      <w:r w:rsidR="00507F7F">
        <w:t>;</w:t>
      </w:r>
      <w:r w:rsidR="008B7E20">
        <w:t xml:space="preserve"> </w:t>
      </w:r>
      <w:r w:rsidR="00507F7F">
        <w:fldChar w:fldCharType="begin"/>
      </w:r>
      <w:r w:rsidR="00507F7F">
        <w:instrText xml:space="preserve"> REF _Ref446682547 \h </w:instrText>
      </w:r>
      <w:r w:rsidR="00507F7F">
        <w:fldChar w:fldCharType="separate"/>
      </w:r>
      <w:r w:rsidR="00A87DA2">
        <w:t xml:space="preserve">Table </w:t>
      </w:r>
      <w:r w:rsidR="00A87DA2">
        <w:rPr>
          <w:noProof/>
        </w:rPr>
        <w:t>3</w:t>
      </w:r>
      <w:r w:rsidR="00507F7F">
        <w:fldChar w:fldCharType="end"/>
      </w:r>
      <w:r w:rsidR="00507F7F">
        <w:t xml:space="preserve"> describes the surfaces generated with this option.</w:t>
      </w:r>
      <w:r w:rsidR="00507F7F" w:rsidRPr="00765337">
        <w:t xml:space="preserve"> </w:t>
      </w:r>
      <w:r w:rsidR="000F360F">
        <w:t>T</w:t>
      </w:r>
      <w:r w:rsidR="008B7E20">
        <w:t xml:space="preserve">o generate surface </w:t>
      </w:r>
      <w:r w:rsidR="00FC5E0C">
        <w:t>visualization</w:t>
      </w:r>
      <w:r w:rsidR="008B7E20">
        <w:t xml:space="preserve">, the simulation must use AeroDyn </w:t>
      </w:r>
      <w:r w:rsidR="00072DCD">
        <w:t xml:space="preserve">v15 </w:t>
      </w:r>
      <w:r w:rsidR="008B7E20">
        <w:t>(</w:t>
      </w:r>
      <w:r w:rsidR="008B7E20">
        <w:rPr>
          <w:b/>
        </w:rPr>
        <w:t xml:space="preserve">CompAero </w:t>
      </w:r>
      <w:r w:rsidR="008B7E20" w:rsidRPr="008B7E20">
        <w:t>must be</w:t>
      </w:r>
      <w:r w:rsidR="008B7E20">
        <w:rPr>
          <w:b/>
        </w:rPr>
        <w:t xml:space="preserve"> </w:t>
      </w:r>
      <w:r w:rsidR="008B7E20">
        <w:t>2)</w:t>
      </w:r>
      <w:r w:rsidR="000F360F">
        <w:t>,</w:t>
      </w:r>
      <w:r w:rsidR="008B7E20">
        <w:t xml:space="preserve"> and AeroDyn’s airfoil tables must contain normalized x- and y-coordinate data (see the </w:t>
      </w:r>
      <w:r w:rsidR="000F360F">
        <w:t xml:space="preserve">airfoil files for the </w:t>
      </w:r>
      <w:r w:rsidR="008B7E20">
        <w:t>5</w:t>
      </w:r>
      <w:r w:rsidR="00072DCD">
        <w:t>-</w:t>
      </w:r>
      <w:r w:rsidR="008B7E20">
        <w:t xml:space="preserve">MW model in the </w:t>
      </w:r>
      <w:r w:rsidR="000F360F">
        <w:t xml:space="preserve">FAST </w:t>
      </w:r>
      <w:r w:rsidR="008B7E20">
        <w:t>CertTest directory</w:t>
      </w:r>
      <w:r w:rsidR="00507F7F">
        <w:t xml:space="preserve"> for an example</w:t>
      </w:r>
      <w:r w:rsidR="008B7E20">
        <w:t>)</w:t>
      </w:r>
      <w:r w:rsidR="00083F7F">
        <w:t>.</w:t>
      </w:r>
      <w:r w:rsidR="00C96B90">
        <w:t xml:space="preserve"> </w:t>
      </w:r>
    </w:p>
    <w:p w14:paraId="5C1BA542" w14:textId="1017995B" w:rsidR="00765337" w:rsidRDefault="00765337" w:rsidP="00765337">
      <w:r w:rsidRPr="000F5694">
        <w:t xml:space="preserve">When </w:t>
      </w:r>
      <w:r>
        <w:rPr>
          <w:b/>
        </w:rPr>
        <w:t xml:space="preserve">VTK_type </w:t>
      </w:r>
      <w:r>
        <w:t xml:space="preserve">is 2, FAST will generate </w:t>
      </w:r>
      <w:r w:rsidR="005B7522">
        <w:t>stick</w:t>
      </w:r>
      <w:r w:rsidR="00CA1C5B">
        <w:t>-</w:t>
      </w:r>
      <w:r w:rsidR="005B7522">
        <w:t>figure</w:t>
      </w:r>
      <w:r w:rsidR="00507F7F">
        <w:t xml:space="preserve"> data</w:t>
      </w:r>
      <w:r>
        <w:t xml:space="preserve"> using line </w:t>
      </w:r>
      <w:r w:rsidR="000F4685">
        <w:t xml:space="preserve">and point </w:t>
      </w:r>
      <w:r>
        <w:t xml:space="preserve">meshes (not surfaces) for a limited subset of </w:t>
      </w:r>
      <w:r w:rsidR="00FC5E0C">
        <w:t xml:space="preserve">FAST’s </w:t>
      </w:r>
      <w:r>
        <w:t xml:space="preserve">meshes. The meshes used with this option are listed in </w:t>
      </w:r>
      <w:r>
        <w:fldChar w:fldCharType="begin"/>
      </w:r>
      <w:r>
        <w:instrText xml:space="preserve"> REF _Ref446682695 \h </w:instrText>
      </w:r>
      <w:r>
        <w:fldChar w:fldCharType="separate"/>
      </w:r>
      <w:r w:rsidR="00A87DA2">
        <w:t xml:space="preserve">Table </w:t>
      </w:r>
      <w:r w:rsidR="00A87DA2">
        <w:rPr>
          <w:noProof/>
        </w:rPr>
        <w:t>4</w:t>
      </w:r>
      <w:r>
        <w:fldChar w:fldCharType="end"/>
      </w:r>
      <w:r>
        <w:t>.</w:t>
      </w:r>
    </w:p>
    <w:p w14:paraId="2B9FB5B6" w14:textId="63612732" w:rsidR="00765337" w:rsidRDefault="00765337" w:rsidP="00765337">
      <w:r w:rsidRPr="000F5694">
        <w:t xml:space="preserve">When </w:t>
      </w:r>
      <w:r>
        <w:rPr>
          <w:b/>
        </w:rPr>
        <w:t xml:space="preserve">VTK_type </w:t>
      </w:r>
      <w:r>
        <w:t xml:space="preserve">is 3, FAST will generate </w:t>
      </w:r>
      <w:r w:rsidR="005B7522">
        <w:t>stick</w:t>
      </w:r>
      <w:r w:rsidR="00CA1C5B">
        <w:t>-</w:t>
      </w:r>
      <w:r w:rsidR="005B7522">
        <w:t>figure</w:t>
      </w:r>
      <w:r w:rsidR="00507F7F">
        <w:t xml:space="preserve"> data</w:t>
      </w:r>
      <w:r>
        <w:t xml:space="preserve"> using line</w:t>
      </w:r>
      <w:r w:rsidR="00507F7F">
        <w:t xml:space="preserve"> and point</w:t>
      </w:r>
      <w:r>
        <w:t xml:space="preserve"> meshes (not surfaces) for all of the input and output meshes in the FAST simulation being run. </w:t>
      </w:r>
      <w:r>
        <w:fldChar w:fldCharType="begin"/>
      </w:r>
      <w:r>
        <w:instrText xml:space="preserve"> REF _Ref446682695 \h </w:instrText>
      </w:r>
      <w:r>
        <w:fldChar w:fldCharType="separate"/>
      </w:r>
      <w:r w:rsidR="00A87DA2">
        <w:t xml:space="preserve">Table </w:t>
      </w:r>
      <w:r w:rsidR="00A87DA2">
        <w:rPr>
          <w:noProof/>
        </w:rPr>
        <w:t>4</w:t>
      </w:r>
      <w:r>
        <w:fldChar w:fldCharType="end"/>
      </w:r>
      <w:r>
        <w:t xml:space="preserve"> lists all of the meshes that can be output in VTK format with this option. Modules that are not used will not generate VTK files.</w:t>
      </w:r>
    </w:p>
    <w:p w14:paraId="04A5FA4E" w14:textId="2CC3C6A2" w:rsidR="00C96B90" w:rsidRDefault="00C96B90" w:rsidP="004B07F4">
      <w:pPr>
        <w:pStyle w:val="Caption"/>
        <w:keepNext/>
        <w:jc w:val="center"/>
      </w:pPr>
      <w:bookmarkStart w:id="41" w:name="_Ref446682547"/>
      <w:r>
        <w:t xml:space="preserve">Table </w:t>
      </w:r>
      <w:fldSimple w:instr=" SEQ Table \* ARABIC ">
        <w:r w:rsidR="00A87DA2">
          <w:rPr>
            <w:noProof/>
          </w:rPr>
          <w:t>3</w:t>
        </w:r>
      </w:fldSimple>
      <w:bookmarkEnd w:id="41"/>
      <w:r>
        <w:t>: Surface</w:t>
      </w:r>
      <w:r>
        <w:rPr>
          <w:noProof/>
        </w:rPr>
        <w:t xml:space="preserve"> Visualization Features</w:t>
      </w:r>
    </w:p>
    <w:tbl>
      <w:tblPr>
        <w:tblStyle w:val="LightList-Accent1"/>
        <w:tblW w:w="0" w:type="auto"/>
        <w:tblLook w:val="04A0" w:firstRow="1" w:lastRow="0" w:firstColumn="1" w:lastColumn="0" w:noHBand="0" w:noVBand="1"/>
        <w:tblPrChange w:id="42" w:author="Bonnie Jonkman" w:date="2016-04-01T14:38:00Z">
          <w:tblPr>
            <w:tblStyle w:val="LightList-Accent1"/>
            <w:tblW w:w="0" w:type="auto"/>
            <w:tblLook w:val="04A0" w:firstRow="1" w:lastRow="0" w:firstColumn="1" w:lastColumn="0" w:noHBand="0" w:noVBand="1"/>
          </w:tblPr>
        </w:tblPrChange>
      </w:tblPr>
      <w:tblGrid>
        <w:gridCol w:w="1908"/>
        <w:gridCol w:w="7668"/>
        <w:tblGridChange w:id="43">
          <w:tblGrid>
            <w:gridCol w:w="1908"/>
            <w:gridCol w:w="7668"/>
          </w:tblGrid>
        </w:tblGridChange>
      </w:tblGrid>
      <w:tr w:rsidR="00702138" w14:paraId="52A16595" w14:textId="77777777" w:rsidTr="00FB2640">
        <w:trPr>
          <w:cnfStyle w:val="100000000000" w:firstRow="1" w:lastRow="0" w:firstColumn="0" w:lastColumn="0" w:oddVBand="0" w:evenVBand="0" w:oddHBand="0" w:evenHBand="0" w:firstRowFirstColumn="0" w:firstRowLastColumn="0" w:lastRowFirstColumn="0" w:lastRowLastColumn="0"/>
          <w:cantSplit/>
          <w:tblHeader/>
          <w:trPrChange w:id="44" w:author="Bonnie Jonkman" w:date="2016-04-01T14:38:00Z">
            <w:trPr>
              <w:cantSplit/>
            </w:trPr>
          </w:trPrChange>
        </w:trPr>
        <w:tc>
          <w:tcPr>
            <w:cnfStyle w:val="001000000000" w:firstRow="0" w:lastRow="0" w:firstColumn="1" w:lastColumn="0" w:oddVBand="0" w:evenVBand="0" w:oddHBand="0" w:evenHBand="0" w:firstRowFirstColumn="0" w:firstRowLastColumn="0" w:lastRowFirstColumn="0" w:lastRowLastColumn="0"/>
            <w:tcW w:w="1908" w:type="dxa"/>
            <w:tcPrChange w:id="45" w:author="Bonnie Jonkman" w:date="2016-04-01T14:38:00Z">
              <w:tcPr>
                <w:tcW w:w="1908" w:type="dxa"/>
              </w:tcPr>
            </w:tcPrChange>
          </w:tcPr>
          <w:p w14:paraId="5A890438" w14:textId="620176F7" w:rsidR="00702138" w:rsidRDefault="00702138">
            <w:pPr>
              <w:cnfStyle w:val="101000000000" w:firstRow="1" w:lastRow="0" w:firstColumn="1" w:lastColumn="0" w:oddVBand="0" w:evenVBand="0" w:oddHBand="0" w:evenHBand="0" w:firstRowFirstColumn="0" w:firstRowLastColumn="0" w:lastRowFirstColumn="0" w:lastRowLastColumn="0"/>
            </w:pPr>
            <w:r>
              <w:t>Surface</w:t>
            </w:r>
          </w:p>
        </w:tc>
        <w:tc>
          <w:tcPr>
            <w:tcW w:w="7668" w:type="dxa"/>
            <w:tcPrChange w:id="46" w:author="Bonnie Jonkman" w:date="2016-04-01T14:38:00Z">
              <w:tcPr>
                <w:tcW w:w="7668" w:type="dxa"/>
              </w:tcPr>
            </w:tcPrChange>
          </w:tcPr>
          <w:p w14:paraId="5573B2DB" w14:textId="6D3DD066" w:rsidR="00702138" w:rsidRDefault="00702138">
            <w:pPr>
              <w:cnfStyle w:val="100000000000" w:firstRow="1" w:lastRow="0" w:firstColumn="0" w:lastColumn="0" w:oddVBand="0" w:evenVBand="0" w:oddHBand="0" w:evenHBand="0" w:firstRowFirstColumn="0" w:firstRowLastColumn="0" w:lastRowFirstColumn="0" w:lastRowLastColumn="0"/>
            </w:pPr>
            <w:r>
              <w:t>Data</w:t>
            </w:r>
          </w:p>
        </w:tc>
      </w:tr>
      <w:tr w:rsidR="00702138" w14:paraId="71814263"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14C2DFCC" w14:textId="7770BDC1" w:rsidR="00702138" w:rsidRDefault="00702138">
            <w:r>
              <w:t>Blades</w:t>
            </w:r>
          </w:p>
        </w:tc>
        <w:tc>
          <w:tcPr>
            <w:tcW w:w="7668" w:type="dxa"/>
          </w:tcPr>
          <w:p w14:paraId="13104059" w14:textId="160CBF46" w:rsidR="00702138" w:rsidRDefault="00702138" w:rsidP="00507F7F">
            <w:pPr>
              <w:cnfStyle w:val="000000100000" w:firstRow="0" w:lastRow="0" w:firstColumn="0" w:lastColumn="0" w:oddVBand="0" w:evenVBand="0" w:oddHBand="1" w:evenHBand="0" w:firstRowFirstColumn="0" w:firstRowLastColumn="0" w:lastRowFirstColumn="0" w:lastRowLastColumn="0"/>
            </w:pPr>
            <w:r>
              <w:t xml:space="preserve">The AeroDyn </w:t>
            </w:r>
            <w:r w:rsidR="00072DCD">
              <w:t xml:space="preserve">v15 </w:t>
            </w:r>
            <w:r>
              <w:t xml:space="preserve">blade </w:t>
            </w:r>
            <w:r w:rsidR="00507F7F">
              <w:t>L</w:t>
            </w:r>
            <w:r w:rsidR="00A3746E">
              <w:t xml:space="preserve">ine2 </w:t>
            </w:r>
            <w:r>
              <w:t>meshes will be used for position and orientation of each node. The airfoil-coordinate data</w:t>
            </w:r>
            <w:r w:rsidR="00BE19A7">
              <w:t xml:space="preserve"> specified in the AeroDyn airfoil data input file(s)</w:t>
            </w:r>
            <w:r>
              <w:t xml:space="preserve"> is used to give shape to the blades. </w:t>
            </w:r>
            <w:r w:rsidR="006C6842">
              <w:t xml:space="preserve">Each airfoil must contain the same number of coordinates so that FAST can create polygons </w:t>
            </w:r>
            <w:r w:rsidR="00A62D2A">
              <w:t>between</w:t>
            </w:r>
            <w:r w:rsidR="006C6842">
              <w:t xml:space="preserve"> points on each adjacent airfoil.</w:t>
            </w:r>
          </w:p>
        </w:tc>
      </w:tr>
      <w:tr w:rsidR="00702138" w14:paraId="527A4070"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06DCC8AE" w14:textId="3B2C9A1D" w:rsidR="00702138" w:rsidRDefault="00702138">
            <w:r>
              <w:t>Hub</w:t>
            </w:r>
          </w:p>
        </w:tc>
        <w:tc>
          <w:tcPr>
            <w:tcW w:w="7668" w:type="dxa"/>
          </w:tcPr>
          <w:p w14:paraId="5F0B604D" w14:textId="61831167" w:rsidR="00702138" w:rsidRDefault="00702138">
            <w:pPr>
              <w:cnfStyle w:val="000000000000" w:firstRow="0" w:lastRow="0" w:firstColumn="0" w:lastColumn="0" w:oddVBand="0" w:evenVBand="0" w:oddHBand="0" w:evenHBand="0" w:firstRowFirstColumn="0" w:firstRowLastColumn="0" w:lastRowFirstColumn="0" w:lastRowLastColumn="0"/>
            </w:pPr>
            <w:r>
              <w:t xml:space="preserve">The hub is </w:t>
            </w:r>
            <w:r w:rsidR="00A62D2A">
              <w:t xml:space="preserve">visualized as </w:t>
            </w:r>
            <w:r>
              <w:t xml:space="preserve">a sphere centered at the node defined on ElastoDyn’s hub mesh. The radius of the sphere is determined by ElastoDyn’s </w:t>
            </w:r>
            <w:r w:rsidRPr="00445F52">
              <w:rPr>
                <w:b/>
              </w:rPr>
              <w:t>HubRad</w:t>
            </w:r>
            <w:r>
              <w:t xml:space="preserve"> input parameter.</w:t>
            </w:r>
          </w:p>
        </w:tc>
      </w:tr>
      <w:tr w:rsidR="00702138" w14:paraId="0790F58B"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3706FA0E" w14:textId="71D0E50C" w:rsidR="00702138" w:rsidRDefault="00702138">
            <w:r>
              <w:t>Nacelle</w:t>
            </w:r>
          </w:p>
        </w:tc>
        <w:tc>
          <w:tcPr>
            <w:tcW w:w="7668" w:type="dxa"/>
          </w:tcPr>
          <w:p w14:paraId="21B3BE1C" w14:textId="0DA8809A" w:rsidR="00702138" w:rsidRDefault="006C6842" w:rsidP="00A62D2A">
            <w:pPr>
              <w:cnfStyle w:val="000000100000" w:firstRow="0" w:lastRow="0" w:firstColumn="0" w:lastColumn="0" w:oddVBand="0" w:evenVBand="0" w:oddHBand="1" w:evenHBand="0" w:firstRowFirstColumn="0" w:firstRowLastColumn="0" w:lastRowFirstColumn="0" w:lastRowLastColumn="0"/>
            </w:pPr>
            <w:r>
              <w:t xml:space="preserve">The nacelle is </w:t>
            </w:r>
            <w:r w:rsidR="00A62D2A">
              <w:t xml:space="preserve">visualized as </w:t>
            </w:r>
            <w:r>
              <w:t xml:space="preserve">a box that sits on top of the tower. The shape of this box is </w:t>
            </w:r>
            <w:r w:rsidR="00A62D2A">
              <w:t>scaled</w:t>
            </w:r>
            <w:r>
              <w:t xml:space="preserve"> by the distance between the points defined by ElastoDyn’s nacelle and hub meshes (minus the hub radius).</w:t>
            </w:r>
          </w:p>
        </w:tc>
      </w:tr>
      <w:tr w:rsidR="00702138" w14:paraId="6946E09B"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5F287FE7" w14:textId="592ABA05" w:rsidR="00702138" w:rsidRDefault="00702138">
            <w:r>
              <w:t>Tower</w:t>
            </w:r>
          </w:p>
        </w:tc>
        <w:tc>
          <w:tcPr>
            <w:tcW w:w="7668" w:type="dxa"/>
          </w:tcPr>
          <w:p w14:paraId="2FBFB9C7" w14:textId="5301C81F" w:rsidR="00702138" w:rsidRDefault="006C6842" w:rsidP="009B1587">
            <w:pPr>
              <w:cnfStyle w:val="000000000000" w:firstRow="0" w:lastRow="0" w:firstColumn="0" w:lastColumn="0" w:oddVBand="0" w:evenVBand="0" w:oddHBand="0" w:evenHBand="0" w:firstRowFirstColumn="0" w:firstRowLastColumn="0" w:lastRowFirstColumn="0" w:lastRowLastColumn="0"/>
            </w:pPr>
            <w:r>
              <w:t xml:space="preserve">The tower is defined by the ElastoDyn </w:t>
            </w:r>
            <w:r w:rsidR="00A3746E">
              <w:t>t</w:t>
            </w:r>
            <w:r>
              <w:t>ower</w:t>
            </w:r>
            <w:r w:rsidR="00A3746E">
              <w:t xml:space="preserve"> </w:t>
            </w:r>
            <w:r w:rsidR="00507F7F">
              <w:t>L</w:t>
            </w:r>
            <w:r w:rsidR="00A3746E">
              <w:t>ine2 mesh</w:t>
            </w:r>
            <w:r w:rsidR="00A62D2A">
              <w:t xml:space="preserve"> and visualized as a </w:t>
            </w:r>
            <w:r w:rsidR="00BF396D">
              <w:t xml:space="preserve">truncated </w:t>
            </w:r>
            <w:r w:rsidR="00A62D2A">
              <w:t>conical surface</w:t>
            </w:r>
            <w:r w:rsidR="00A3746E">
              <w:t xml:space="preserve">. The top of the tower is assumed to have a diameter </w:t>
            </w:r>
            <w:r w:rsidR="00C96B90">
              <w:t>of</w:t>
            </w:r>
            <m:oMath>
              <m:r>
                <w:rPr>
                  <w:rFonts w:ascii="Cambria Math" w:hAnsi="Cambria Math"/>
                </w:rPr>
                <m:t xml:space="preserve"> </m:t>
              </m:r>
              <m:f>
                <m:fPr>
                  <m:ctrlPr>
                    <w:rPr>
                      <w:rFonts w:ascii="Cambria Math" w:hAnsi="Cambria Math" w:cs="Consolas"/>
                      <w:color w:val="000000"/>
                      <w:sz w:val="19"/>
                      <w:szCs w:val="19"/>
                    </w:rPr>
                  </m:ctrlPr>
                </m:fPr>
                <m:num>
                  <m:r>
                    <m:rPr>
                      <m:sty m:val="p"/>
                    </m:rPr>
                    <w:rPr>
                      <w:rFonts w:ascii="Cambria Math" w:hAnsi="Cambria Math" w:cs="Consolas"/>
                      <w:color w:val="000000"/>
                      <w:sz w:val="19"/>
                      <w:szCs w:val="19"/>
                      <w:highlight w:val="white"/>
                    </w:rPr>
                    <m:t>3.87</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A3746E">
              <w:rPr>
                <w:rFonts w:eastAsiaTheme="minorEastAsia"/>
                <w:color w:val="000000"/>
                <w:sz w:val="19"/>
                <w:szCs w:val="19"/>
              </w:rPr>
              <w:t xml:space="preserve">; </w:t>
            </w:r>
            <w:r w:rsidR="00A3746E" w:rsidRPr="00445F52">
              <w:t>the tower base has a diameter of</w:t>
            </w:r>
            <w:r w:rsidR="00A3746E">
              <w:rPr>
                <w:rFonts w:eastAsiaTheme="minorEastAsia"/>
                <w:color w:val="000000"/>
                <w:sz w:val="19"/>
                <w:szCs w:val="19"/>
              </w:rPr>
              <w:t xml:space="preserve"> </w:t>
            </w:r>
            <m:oMath>
              <m:f>
                <m:fPr>
                  <m:ctrlPr>
                    <w:rPr>
                      <w:rFonts w:ascii="Cambria Math" w:hAnsi="Cambria Math" w:cs="Consolas"/>
                      <w:color w:val="000000"/>
                      <w:sz w:val="19"/>
                      <w:szCs w:val="19"/>
                    </w:rPr>
                  </m:ctrlPr>
                </m:fPr>
                <m:num>
                  <m:r>
                    <w:rPr>
                      <w:rFonts w:ascii="Cambria Math" w:hAnsi="Cambria Math" w:cs="Consolas"/>
                      <w:color w:val="000000"/>
                      <w:sz w:val="19"/>
                      <w:szCs w:val="19"/>
                    </w:rPr>
                    <m:t>6</m:t>
                  </m:r>
                </m:num>
                <m:den>
                  <m:r>
                    <w:rPr>
                      <w:rFonts w:ascii="Cambria Math" w:hAnsi="Cambria Math" w:cs="Consolas"/>
                      <w:color w:val="000000"/>
                      <w:sz w:val="19"/>
                      <w:szCs w:val="19"/>
                    </w:rPr>
                    <m:t>87.6</m:t>
                  </m:r>
                </m:den>
              </m:f>
              <m:r>
                <w:rPr>
                  <w:rFonts w:ascii="Cambria Math" w:hAnsi="Cambria Math" w:cs="Consolas"/>
                  <w:color w:val="000000"/>
                  <w:sz w:val="19"/>
                  <w:szCs w:val="19"/>
                </w:rPr>
                <m:t xml:space="preserve"> TowerLength</m:t>
              </m:r>
            </m:oMath>
            <w:r w:rsidR="00493693">
              <w:rPr>
                <w:rFonts w:eastAsiaTheme="minorEastAsia"/>
                <w:color w:val="000000"/>
                <w:sz w:val="19"/>
                <w:szCs w:val="19"/>
              </w:rPr>
              <w:t xml:space="preserve">, </w:t>
            </w:r>
            <w:r w:rsidR="00493693" w:rsidRPr="009B1587">
              <w:t>where</w:t>
            </w:r>
            <w:r w:rsidR="00493693">
              <w:rPr>
                <w:rFonts w:eastAsiaTheme="minorEastAsia"/>
                <w:color w:val="000000"/>
                <w:sz w:val="19"/>
                <w:szCs w:val="19"/>
              </w:rPr>
              <w:t xml:space="preserve"> </w:t>
            </w:r>
            <m:oMath>
              <m:r>
                <w:rPr>
                  <w:rFonts w:ascii="Cambria Math" w:hAnsi="Cambria Math"/>
                </w:rPr>
                <m:t xml:space="preserve"> </m:t>
              </m:r>
              <m:r>
                <w:rPr>
                  <w:rFonts w:ascii="Cambria Math" w:hAnsi="Cambria Math" w:cs="Consolas"/>
                  <w:color w:val="000000"/>
                  <w:sz w:val="19"/>
                  <w:szCs w:val="19"/>
                </w:rPr>
                <m:t>TowerLength</m:t>
              </m:r>
            </m:oMath>
            <w:r w:rsidR="00493693">
              <w:rPr>
                <w:rFonts w:eastAsiaTheme="minorEastAsia"/>
                <w:color w:val="000000"/>
                <w:sz w:val="19"/>
                <w:szCs w:val="19"/>
              </w:rPr>
              <w:t xml:space="preserve"> </w:t>
            </w:r>
            <w:r w:rsidR="00493693" w:rsidRPr="009B1587">
              <w:t>equals</w:t>
            </w:r>
            <w:r w:rsidR="00493693">
              <w:rPr>
                <w:rFonts w:eastAsiaTheme="minorEastAsia"/>
                <w:color w:val="000000"/>
                <w:sz w:val="19"/>
                <w:szCs w:val="19"/>
              </w:rPr>
              <w:t xml:space="preserve"> </w:t>
            </w:r>
            <m:oMath>
              <m:d>
                <m:dPr>
                  <m:ctrlPr>
                    <w:rPr>
                      <w:rFonts w:ascii="Cambria Math" w:eastAsiaTheme="minorEastAsia" w:hAnsi="Cambria Math"/>
                      <w:b/>
                      <w:color w:val="000000"/>
                      <w:sz w:val="19"/>
                      <w:szCs w:val="19"/>
                    </w:rPr>
                  </m:ctrlPr>
                </m:dPr>
                <m:e>
                  <m:r>
                    <m:rPr>
                      <m:sty m:val="b"/>
                    </m:rPr>
                    <w:rPr>
                      <w:rFonts w:ascii="Cambria Math" w:eastAsiaTheme="minorEastAsia" w:hAnsi="Cambria Math"/>
                      <w:color w:val="000000"/>
                      <w:sz w:val="19"/>
                      <w:szCs w:val="19"/>
                    </w:rPr>
                    <m:t>TowerHt</m:t>
                  </m:r>
                  <m:r>
                    <m:rPr>
                      <m:sty m:val="b"/>
                    </m:rPr>
                    <w:rPr>
                      <w:rFonts w:ascii="Cambria Math" w:eastAsiaTheme="minorEastAsia" w:hAnsi="Cambria Math"/>
                      <w:color w:val="000000"/>
                      <w:sz w:val="19"/>
                      <w:szCs w:val="19"/>
                    </w:rPr>
                    <m:t>-</m:t>
                  </m:r>
                  <m:r>
                    <m:rPr>
                      <m:sty m:val="b"/>
                    </m:rPr>
                    <w:rPr>
                      <w:rFonts w:ascii="Cambria Math" w:eastAsiaTheme="minorEastAsia" w:hAnsi="Cambria Math"/>
                      <w:color w:val="000000"/>
                      <w:sz w:val="19"/>
                      <w:szCs w:val="19"/>
                    </w:rPr>
                    <m:t>TowerBsH</m:t>
                  </m:r>
                  <m:r>
                    <m:rPr>
                      <m:sty m:val="b"/>
                    </m:rPr>
                    <w:rPr>
                      <w:rFonts w:ascii="Cambria Math" w:eastAsiaTheme="minorEastAsia" w:hAnsi="Cambria Math"/>
                      <w:color w:val="000000"/>
                      <w:sz w:val="19"/>
                      <w:szCs w:val="19"/>
                    </w:rPr>
                    <m:t>t</m:t>
                  </m:r>
                </m:e>
              </m:d>
            </m:oMath>
            <w:r w:rsidR="00493693">
              <w:t>. T</w:t>
            </w:r>
            <w:r w:rsidR="00A3746E" w:rsidRPr="00445F52">
              <w:t>hese</w:t>
            </w:r>
            <w:r w:rsidR="00A3746E">
              <w:t xml:space="preserve"> ratios are based on values from the NREL 5</w:t>
            </w:r>
            <w:r w:rsidR="00A62D2A">
              <w:t>-</w:t>
            </w:r>
            <w:r w:rsidR="00A3746E">
              <w:t>MW turbine.</w:t>
            </w:r>
          </w:p>
        </w:tc>
      </w:tr>
      <w:tr w:rsidR="00702138" w14:paraId="51FC4B46" w14:textId="77777777" w:rsidTr="00445F5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0E62A9A8" w14:textId="5147B5F8" w:rsidR="00702138" w:rsidRDefault="00A3746E">
            <w:r>
              <w:t>Morison</w:t>
            </w:r>
          </w:p>
        </w:tc>
        <w:tc>
          <w:tcPr>
            <w:tcW w:w="7668" w:type="dxa"/>
          </w:tcPr>
          <w:p w14:paraId="7A13504B" w14:textId="073ADA08" w:rsidR="00702138" w:rsidRPr="00445F52" w:rsidRDefault="00A3746E" w:rsidP="00507F7F">
            <w:pPr>
              <w:cnfStyle w:val="000000100000" w:firstRow="0" w:lastRow="0" w:firstColumn="0" w:lastColumn="0" w:oddVBand="0" w:evenVBand="0" w:oddHBand="1" w:evenHBand="0" w:firstRowFirstColumn="0" w:firstRowLastColumn="0" w:lastRowFirstColumn="0" w:lastRowLastColumn="0"/>
              <w:rPr>
                <w:i/>
              </w:rPr>
            </w:pPr>
            <w:r>
              <w:t xml:space="preserve">For offshore turbines that use HydroDyn’s </w:t>
            </w:r>
            <w:r w:rsidR="00A62D2A">
              <w:t>strip-theory</w:t>
            </w:r>
            <w:r>
              <w:t xml:space="preserve"> </w:t>
            </w:r>
            <w:r w:rsidR="00A62D2A">
              <w:t>solution (Morison sub</w:t>
            </w:r>
            <w:r>
              <w:t>module</w:t>
            </w:r>
            <w:r w:rsidR="00A62D2A">
              <w:t>)</w:t>
            </w:r>
            <w:r>
              <w:t>, surface</w:t>
            </w:r>
            <w:r w:rsidR="00A62D2A">
              <w:t xml:space="preserve"> visualization</w:t>
            </w:r>
            <w:r>
              <w:t>s are based on the Morison distributed (</w:t>
            </w:r>
            <w:r w:rsidR="00507F7F">
              <w:t>L</w:t>
            </w:r>
            <w:r>
              <w:t>ine2) mesh. The diameters of these members come from the HydroDyn input file.</w:t>
            </w:r>
            <w:r w:rsidR="00C55BC2">
              <w:t xml:space="preserve"> </w:t>
            </w:r>
            <w:r w:rsidR="00C55BC2">
              <w:rPr>
                <w:i/>
              </w:rPr>
              <w:t xml:space="preserve">Note that HydroDyn currently uses the identity matrix for the orientations of this mesh, so elements that are not completely vertical will not be visualized correctly (horizontal elements look like planes instead of cylinders). </w:t>
            </w:r>
          </w:p>
        </w:tc>
      </w:tr>
      <w:tr w:rsidR="00702138" w14:paraId="7A8894FE" w14:textId="77777777" w:rsidTr="00445F52">
        <w:trPr>
          <w:cantSplit/>
        </w:trPr>
        <w:tc>
          <w:tcPr>
            <w:cnfStyle w:val="001000000000" w:firstRow="0" w:lastRow="0" w:firstColumn="1" w:lastColumn="0" w:oddVBand="0" w:evenVBand="0" w:oddHBand="0" w:evenHBand="0" w:firstRowFirstColumn="0" w:firstRowLastColumn="0" w:lastRowFirstColumn="0" w:lastRowLastColumn="0"/>
            <w:tcW w:w="1908" w:type="dxa"/>
          </w:tcPr>
          <w:p w14:paraId="2F9E5114" w14:textId="4FBE679F" w:rsidR="00702138" w:rsidRDefault="00A3746E">
            <w:r>
              <w:t>Ground/Seabed</w:t>
            </w:r>
          </w:p>
        </w:tc>
        <w:tc>
          <w:tcPr>
            <w:tcW w:w="7668" w:type="dxa"/>
          </w:tcPr>
          <w:p w14:paraId="67992E0D" w14:textId="0ADC58A0" w:rsidR="00702138" w:rsidRDefault="00A3746E" w:rsidP="003176BD">
            <w:pPr>
              <w:cnfStyle w:val="000000000000" w:firstRow="0" w:lastRow="0" w:firstColumn="0" w:lastColumn="0" w:oddVBand="0" w:evenVBand="0" w:oddHBand="0" w:evenHBand="0" w:firstRowFirstColumn="0" w:firstRowLastColumn="0" w:lastRowFirstColumn="0" w:lastRowLastColumn="0"/>
            </w:pPr>
            <w:r>
              <w:t>The land-based turbines will produce a VTK file that represents the ground</w:t>
            </w:r>
            <w:r w:rsidR="00C96B90">
              <w:t>. For offshore turbines, a VTK file representing the seabed is generated. Only one of these surfaces is produced for any given simulation.</w:t>
            </w:r>
            <w:r w:rsidR="00843770">
              <w:t xml:space="preserve"> These surfaces are squares whose size is </w:t>
            </w:r>
            <w:r w:rsidR="00A62D2A">
              <w:t>scaled</w:t>
            </w:r>
            <w:r w:rsidR="00843770">
              <w:t xml:space="preserve"> by the rotor diameter.</w:t>
            </w:r>
          </w:p>
        </w:tc>
      </w:tr>
      <w:tr w:rsidR="00843770" w14:paraId="3FC744AF" w14:textId="77777777" w:rsidTr="00C96B90">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908" w:type="dxa"/>
          </w:tcPr>
          <w:p w14:paraId="2F22666B" w14:textId="5772CDA5" w:rsidR="00843770" w:rsidRDefault="00843770">
            <w:r>
              <w:t>Still Water</w:t>
            </w:r>
          </w:p>
        </w:tc>
        <w:tc>
          <w:tcPr>
            <w:tcW w:w="7668" w:type="dxa"/>
          </w:tcPr>
          <w:p w14:paraId="55BFF282" w14:textId="2575FC9D" w:rsidR="00843770" w:rsidRDefault="00843770" w:rsidP="00E216E5">
            <w:pPr>
              <w:cnfStyle w:val="000000100000" w:firstRow="0" w:lastRow="0" w:firstColumn="0" w:lastColumn="0" w:oddVBand="0" w:evenVBand="0" w:oddHBand="1" w:evenHBand="0" w:firstRowFirstColumn="0" w:firstRowLastColumn="0" w:lastRowFirstColumn="0" w:lastRowLastColumn="0"/>
            </w:pPr>
            <w:r>
              <w:t xml:space="preserve">For models that use HydroDyn, a surface representing the still water level is generated. This surface is a </w:t>
            </w:r>
            <w:r w:rsidR="00E216E5">
              <w:t>square</w:t>
            </w:r>
            <w:r>
              <w:t xml:space="preserve"> the same size as the seabed surface.</w:t>
            </w:r>
          </w:p>
        </w:tc>
      </w:tr>
      <w:tr w:rsidR="00843770" w14:paraId="381F110E" w14:textId="77777777" w:rsidTr="00C96B90">
        <w:trPr>
          <w:cantSplit/>
        </w:trPr>
        <w:tc>
          <w:tcPr>
            <w:cnfStyle w:val="001000000000" w:firstRow="0" w:lastRow="0" w:firstColumn="1" w:lastColumn="0" w:oddVBand="0" w:evenVBand="0" w:oddHBand="0" w:evenHBand="0" w:firstRowFirstColumn="0" w:firstRowLastColumn="0" w:lastRowFirstColumn="0" w:lastRowLastColumn="0"/>
            <w:tcW w:w="1908" w:type="dxa"/>
          </w:tcPr>
          <w:p w14:paraId="202B1F77" w14:textId="130361DE" w:rsidR="00843770" w:rsidRDefault="00843770" w:rsidP="0048246B">
            <w:r>
              <w:lastRenderedPageBreak/>
              <w:t>Wave</w:t>
            </w:r>
          </w:p>
        </w:tc>
        <w:tc>
          <w:tcPr>
            <w:tcW w:w="7668" w:type="dxa"/>
          </w:tcPr>
          <w:p w14:paraId="3162D8AC" w14:textId="3D5C3D17" w:rsidR="00843770" w:rsidRDefault="00507F7F" w:rsidP="00507F7F">
            <w:pPr>
              <w:cnfStyle w:val="000000000000" w:firstRow="0" w:lastRow="0" w:firstColumn="0" w:lastColumn="0" w:oddVBand="0" w:evenVBand="0" w:oddHBand="0" w:evenHBand="0" w:firstRowFirstColumn="0" w:firstRowLastColumn="0" w:lastRowFirstColumn="0" w:lastRowLastColumn="0"/>
            </w:pPr>
            <w:r>
              <w:t>Incident w</w:t>
            </w:r>
            <w:r w:rsidR="00843770">
              <w:t xml:space="preserve">ave elevations are generated for models that use the HydroDyn module. </w:t>
            </w:r>
            <w:r w:rsidR="00E216E5">
              <w:t xml:space="preserve">The wave elevations are generated on a square </w:t>
            </w:r>
            <w:r w:rsidR="00F66681">
              <w:t>grid</w:t>
            </w:r>
            <w:r w:rsidR="00843770">
              <w:t xml:space="preserve"> </w:t>
            </w:r>
            <w:r w:rsidR="00E216E5">
              <w:t>the same size as the seabed surface</w:t>
            </w:r>
            <w:r w:rsidR="00E216E5" w:rsidDel="00E216E5">
              <w:t xml:space="preserve"> </w:t>
            </w:r>
            <w:r w:rsidR="00E216E5">
              <w:t>containing</w:t>
            </w:r>
            <w:r w:rsidR="00843770">
              <w:t xml:space="preserve"> 25 </w:t>
            </w:r>
            <w:r w:rsidR="00E216E5">
              <w:t xml:space="preserve">× 25 </w:t>
            </w:r>
            <w:r w:rsidR="00843770">
              <w:t>points in the X- and Y- directions.</w:t>
            </w:r>
            <w:r w:rsidR="00F66681">
              <w:t xml:space="preserve"> The </w:t>
            </w:r>
            <w:r w:rsidR="00E216E5">
              <w:t xml:space="preserve">local </w:t>
            </w:r>
            <w:r>
              <w:t xml:space="preserve">incident </w:t>
            </w:r>
            <w:r w:rsidR="00E216E5">
              <w:t xml:space="preserve">wave elevations </w:t>
            </w:r>
            <w:r>
              <w:t xml:space="preserve">(including second-order terms, but not including radiation or diffraction effects, when enabled) </w:t>
            </w:r>
            <w:r w:rsidR="00E216E5">
              <w:t xml:space="preserve">at each </w:t>
            </w:r>
            <w:r w:rsidR="00F66681">
              <w:t>grid point are connected using triangular elements to form a surface.</w:t>
            </w:r>
          </w:p>
        </w:tc>
      </w:tr>
    </w:tbl>
    <w:p w14:paraId="5C40C6B9" w14:textId="77777777" w:rsidR="001E3A9A" w:rsidRDefault="001E3A9A" w:rsidP="00496F27"/>
    <w:p w14:paraId="2A79A00D" w14:textId="0AA15597" w:rsidR="00496F27" w:rsidRDefault="00496F27" w:rsidP="00496F27">
      <w:pPr>
        <w:pStyle w:val="Caption"/>
        <w:keepNext/>
        <w:jc w:val="center"/>
      </w:pPr>
      <w:bookmarkStart w:id="47" w:name="_Ref446682695"/>
      <w:r>
        <w:t xml:space="preserve">Table </w:t>
      </w:r>
      <w:fldSimple w:instr=" SEQ Table \* ARABIC ">
        <w:r w:rsidR="00A87DA2">
          <w:rPr>
            <w:noProof/>
          </w:rPr>
          <w:t>4</w:t>
        </w:r>
      </w:fldSimple>
      <w:bookmarkEnd w:id="47"/>
      <w:r>
        <w:t xml:space="preserve">: </w:t>
      </w:r>
      <w:r w:rsidR="004169A6">
        <w:t>Stick-Figure Visualization Features</w:t>
      </w:r>
      <w:r w:rsidR="00E73D21">
        <w:t>.</w:t>
      </w:r>
      <w:r w:rsidR="00E73D21">
        <w:br/>
        <w:t>Fields marked as “In” are input</w:t>
      </w:r>
      <w:r w:rsidR="00F92341">
        <w:t xml:space="preserve"> to the module on the given mesh;</w:t>
      </w:r>
      <w:r w:rsidR="00E73D21">
        <w:t xml:space="preserve"> </w:t>
      </w:r>
      <w:r w:rsidR="00F92341">
        <w:t>fields</w:t>
      </w:r>
      <w:r w:rsidR="00E73D21">
        <w:t xml:space="preserve"> marked as “out” are output</w:t>
      </w:r>
      <w:r w:rsidR="00F92341">
        <w:t xml:space="preserve"> from the module</w:t>
      </w:r>
      <w:r w:rsidR="00E73D21">
        <w:t>.</w:t>
      </w:r>
    </w:p>
    <w:tbl>
      <w:tblPr>
        <w:tblStyle w:val="LightList-Accent1"/>
        <w:tblW w:w="5000" w:type="pct"/>
        <w:tblLook w:val="04A0" w:firstRow="1" w:lastRow="0" w:firstColumn="1" w:lastColumn="0" w:noHBand="0" w:noVBand="1"/>
      </w:tblPr>
      <w:tblGrid>
        <w:gridCol w:w="2850"/>
        <w:gridCol w:w="797"/>
        <w:gridCol w:w="1669"/>
        <w:gridCol w:w="715"/>
        <w:gridCol w:w="715"/>
        <w:gridCol w:w="566"/>
        <w:gridCol w:w="566"/>
        <w:gridCol w:w="566"/>
        <w:gridCol w:w="566"/>
        <w:gridCol w:w="566"/>
      </w:tblGrid>
      <w:tr w:rsidR="00375813" w14:paraId="082FDBEA" w14:textId="77777777" w:rsidTr="00857401">
        <w:trPr>
          <w:cnfStyle w:val="100000000000" w:firstRow="1" w:lastRow="0" w:firstColumn="0" w:lastColumn="0" w:oddVBand="0" w:evenVBand="0" w:oddHBand="0" w:evenHBand="0" w:firstRowFirstColumn="0" w:firstRowLastColumn="0" w:lastRowFirstColumn="0" w:lastRowLastColumn="0"/>
          <w:cantSplit/>
          <w:trHeight w:val="178"/>
          <w:tblHeader/>
        </w:trPr>
        <w:tc>
          <w:tcPr>
            <w:cnfStyle w:val="001000000000" w:firstRow="0" w:lastRow="0" w:firstColumn="1" w:lastColumn="0" w:oddVBand="0" w:evenVBand="0" w:oddHBand="0" w:evenHBand="0" w:firstRowFirstColumn="0" w:firstRowLastColumn="0" w:lastRowFirstColumn="0" w:lastRowLastColumn="0"/>
            <w:tcW w:w="1488" w:type="pct"/>
            <w:vAlign w:val="bottom"/>
          </w:tcPr>
          <w:p w14:paraId="3D390475" w14:textId="2F14576C" w:rsidR="007A517E" w:rsidRPr="00063E86" w:rsidRDefault="007A517E" w:rsidP="0078613A">
            <w:pPr>
              <w:rPr>
                <w:sz w:val="20"/>
                <w:szCs w:val="20"/>
              </w:rPr>
            </w:pPr>
            <w:r>
              <w:rPr>
                <w:sz w:val="20"/>
                <w:szCs w:val="20"/>
              </w:rPr>
              <w:t>Mesh Name</w:t>
            </w:r>
          </w:p>
        </w:tc>
        <w:tc>
          <w:tcPr>
            <w:tcW w:w="447" w:type="pct"/>
            <w:vAlign w:val="bottom"/>
          </w:tcPr>
          <w:p w14:paraId="4F6CDAC3" w14:textId="1D7E5EEE" w:rsidR="007A517E" w:rsidRPr="00063E86" w:rsidRDefault="007A517E">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Type</w:t>
            </w:r>
          </w:p>
        </w:tc>
        <w:tc>
          <w:tcPr>
            <w:tcW w:w="902" w:type="pct"/>
            <w:vAlign w:val="bottom"/>
          </w:tcPr>
          <w:p w14:paraId="5D38DC58" w14:textId="68F0CDF0" w:rsidR="007A517E" w:rsidRDefault="007A517E">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 xml:space="preserve">Output when </w:t>
            </w:r>
            <w:r>
              <w:rPr>
                <w:b w:val="0"/>
              </w:rPr>
              <w:t>VTK_type</w:t>
            </w:r>
            <w:r>
              <w:rPr>
                <w:sz w:val="20"/>
                <w:szCs w:val="20"/>
              </w:rPr>
              <w:t xml:space="preserve"> is 2?</w:t>
            </w:r>
          </w:p>
        </w:tc>
        <w:tc>
          <w:tcPr>
            <w:tcW w:w="2163" w:type="pct"/>
            <w:gridSpan w:val="7"/>
            <w:vAlign w:val="bottom"/>
          </w:tcPr>
          <w:p w14:paraId="021203FE" w14:textId="2960074A" w:rsidR="007A517E" w:rsidRPr="00063E86" w:rsidRDefault="007A517E" w:rsidP="0078613A">
            <w:pPr>
              <w:ind w:left="115" w:right="115"/>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Fields</w:t>
            </w:r>
          </w:p>
        </w:tc>
      </w:tr>
      <w:tr w:rsidR="00B81F0F" w:rsidRPr="00A658CC" w14:paraId="74B43E9A" w14:textId="77777777" w:rsidTr="00857401">
        <w:trPr>
          <w:cnfStyle w:val="100000000000" w:firstRow="1" w:lastRow="0" w:firstColumn="0" w:lastColumn="0" w:oddVBand="0" w:evenVBand="0" w:oddHBand="0" w:evenHBand="0" w:firstRowFirstColumn="0" w:firstRowLastColumn="0" w:lastRowFirstColumn="0" w:lastRowLastColumn="0"/>
          <w:cantSplit/>
          <w:trHeight w:val="1240"/>
          <w:tblHeader/>
        </w:trPr>
        <w:tc>
          <w:tcPr>
            <w:cnfStyle w:val="001000000000" w:firstRow="0" w:lastRow="0" w:firstColumn="1" w:lastColumn="0" w:oddVBand="0" w:evenVBand="0" w:oddHBand="0" w:evenHBand="0" w:firstRowFirstColumn="0" w:firstRowLastColumn="0" w:lastRowFirstColumn="0" w:lastRowLastColumn="0"/>
            <w:tcW w:w="1488" w:type="pct"/>
          </w:tcPr>
          <w:p w14:paraId="779E9F17" w14:textId="77777777" w:rsidR="007A517E" w:rsidRPr="0078613A" w:rsidRDefault="007A517E" w:rsidP="0078613A">
            <w:pPr>
              <w:jc w:val="center"/>
              <w:rPr>
                <w:sz w:val="20"/>
                <w:szCs w:val="20"/>
              </w:rPr>
            </w:pPr>
          </w:p>
        </w:tc>
        <w:tc>
          <w:tcPr>
            <w:tcW w:w="447" w:type="pct"/>
          </w:tcPr>
          <w:p w14:paraId="1B4A35EF" w14:textId="77777777" w:rsidR="007A517E" w:rsidRPr="0078613A"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902" w:type="pct"/>
          </w:tcPr>
          <w:p w14:paraId="236C1C54" w14:textId="77777777" w:rsidR="007A517E" w:rsidRPr="005672B6" w:rsidRDefault="007A517E" w:rsidP="0078613A">
            <w:pPr>
              <w:jc w:val="center"/>
              <w:cnfStyle w:val="100000000000" w:firstRow="1" w:lastRow="0" w:firstColumn="0" w:lastColumn="0" w:oddVBand="0" w:evenVBand="0" w:oddHBand="0" w:evenHBand="0" w:firstRowFirstColumn="0" w:firstRowLastColumn="0" w:lastRowFirstColumn="0" w:lastRowLastColumn="0"/>
              <w:rPr>
                <w:sz w:val="20"/>
                <w:szCs w:val="20"/>
              </w:rPr>
            </w:pPr>
          </w:p>
        </w:tc>
        <w:tc>
          <w:tcPr>
            <w:tcW w:w="307" w:type="pct"/>
            <w:textDirection w:val="btLr"/>
            <w:vAlign w:val="center"/>
          </w:tcPr>
          <w:p w14:paraId="5C3DA4C8" w14:textId="4A2BBD1E"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Force</w:t>
            </w:r>
          </w:p>
        </w:tc>
        <w:tc>
          <w:tcPr>
            <w:tcW w:w="308" w:type="pct"/>
            <w:textDirection w:val="btLr"/>
            <w:vAlign w:val="center"/>
          </w:tcPr>
          <w:p w14:paraId="43E77CAD" w14:textId="0B02FF58"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Moment</w:t>
            </w:r>
          </w:p>
        </w:tc>
        <w:tc>
          <w:tcPr>
            <w:tcW w:w="308" w:type="pct"/>
            <w:textDirection w:val="btLr"/>
            <w:vAlign w:val="center"/>
          </w:tcPr>
          <w:p w14:paraId="22A6C188" w14:textId="0D0A857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Orientation</w:t>
            </w:r>
          </w:p>
        </w:tc>
        <w:tc>
          <w:tcPr>
            <w:tcW w:w="308" w:type="pct"/>
            <w:textDirection w:val="btLr"/>
            <w:vAlign w:val="center"/>
          </w:tcPr>
          <w:p w14:paraId="725B3939" w14:textId="3ED03569"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Velocity</w:t>
            </w:r>
          </w:p>
        </w:tc>
        <w:tc>
          <w:tcPr>
            <w:tcW w:w="308" w:type="pct"/>
            <w:textDirection w:val="btLr"/>
            <w:vAlign w:val="center"/>
          </w:tcPr>
          <w:p w14:paraId="30AF301A" w14:textId="51F20516"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Velocity</w:t>
            </w:r>
          </w:p>
        </w:tc>
        <w:tc>
          <w:tcPr>
            <w:tcW w:w="314" w:type="pct"/>
            <w:textDirection w:val="btLr"/>
            <w:vAlign w:val="center"/>
          </w:tcPr>
          <w:p w14:paraId="4BD51A9B" w14:textId="4265217C"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Translational Acceleration</w:t>
            </w:r>
          </w:p>
        </w:tc>
        <w:tc>
          <w:tcPr>
            <w:tcW w:w="312" w:type="pct"/>
            <w:textDirection w:val="btLr"/>
            <w:vAlign w:val="center"/>
          </w:tcPr>
          <w:p w14:paraId="0903DFFA" w14:textId="3CC264B1" w:rsidR="007A517E" w:rsidRPr="0078613A" w:rsidRDefault="007A517E" w:rsidP="0078613A">
            <w:pPr>
              <w:ind w:left="115" w:right="115"/>
              <w:cnfStyle w:val="100000000000" w:firstRow="1" w:lastRow="0" w:firstColumn="0" w:lastColumn="0" w:oddVBand="0" w:evenVBand="0" w:oddHBand="0" w:evenHBand="0" w:firstRowFirstColumn="0" w:firstRowLastColumn="0" w:lastRowFirstColumn="0" w:lastRowLastColumn="0"/>
              <w:rPr>
                <w:sz w:val="18"/>
                <w:szCs w:val="20"/>
              </w:rPr>
            </w:pPr>
            <w:r w:rsidRPr="0078613A">
              <w:rPr>
                <w:sz w:val="18"/>
                <w:szCs w:val="20"/>
              </w:rPr>
              <w:t>Rotational Acceleration</w:t>
            </w:r>
          </w:p>
        </w:tc>
      </w:tr>
      <w:tr w:rsidR="00B81F0F" w14:paraId="27775E3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670454B" w14:textId="67248CD2" w:rsidR="007A517E" w:rsidRPr="000F5694" w:rsidRDefault="007A517E" w:rsidP="0044241D">
            <w:pPr>
              <w:rPr>
                <w:sz w:val="20"/>
                <w:szCs w:val="20"/>
              </w:rPr>
            </w:pPr>
            <w:r>
              <w:rPr>
                <w:sz w:val="20"/>
                <w:szCs w:val="20"/>
              </w:rPr>
              <w:t xml:space="preserve">ElastoDyn </w:t>
            </w:r>
          </w:p>
        </w:tc>
        <w:tc>
          <w:tcPr>
            <w:tcW w:w="447" w:type="pct"/>
            <w:shd w:val="clear" w:color="auto" w:fill="B8CCE4" w:themeFill="accent1" w:themeFillTint="66"/>
          </w:tcPr>
          <w:p w14:paraId="4C1F4B0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D7CE51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2B6C9C69"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0B93CD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D5EDB2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09DD4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7AD2F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56FD512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F205C07"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1118692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FBF9909" w14:textId="77777777" w:rsidR="007A517E" w:rsidRPr="000F5694" w:rsidRDefault="007A517E" w:rsidP="0044241D">
            <w:pPr>
              <w:rPr>
                <w:sz w:val="20"/>
                <w:szCs w:val="20"/>
              </w:rPr>
            </w:pPr>
            <w:r w:rsidRPr="000F5694">
              <w:rPr>
                <w:sz w:val="20"/>
                <w:szCs w:val="20"/>
              </w:rPr>
              <w:t>ED_BladeLn2Mesh_motion</w:t>
            </w:r>
          </w:p>
        </w:tc>
        <w:tc>
          <w:tcPr>
            <w:tcW w:w="447" w:type="pct"/>
          </w:tcPr>
          <w:p w14:paraId="745EF61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7A149C82" w14:textId="669AC480" w:rsidR="007A517E" w:rsidRPr="000F5694" w:rsidRDefault="000F2CA9">
            <w:pPr>
              <w:jc w:val="center"/>
              <w:cnfStyle w:val="000000000000" w:firstRow="0" w:lastRow="0" w:firstColumn="0" w:lastColumn="0" w:oddVBand="0" w:evenVBand="0" w:oddHBand="0" w:evenHBand="0" w:firstRowFirstColumn="0" w:firstRowLastColumn="0" w:lastRowFirstColumn="0" w:lastRowLastColumn="0"/>
              <w:rPr>
                <w:sz w:val="20"/>
                <w:szCs w:val="20"/>
              </w:rPr>
            </w:pPr>
            <w:bookmarkStart w:id="48" w:name="_Ref446709827"/>
            <w:r>
              <w:rPr>
                <w:sz w:val="20"/>
                <w:szCs w:val="20"/>
              </w:rPr>
              <w:sym w:font="Wingdings" w:char="F0FC"/>
            </w:r>
            <w:bookmarkStart w:id="49" w:name="_Ref447133564"/>
            <w:r w:rsidR="00375813">
              <w:rPr>
                <w:rStyle w:val="FootnoteReference"/>
                <w:sz w:val="20"/>
                <w:szCs w:val="20"/>
              </w:rPr>
              <w:footnoteReference w:id="8"/>
            </w:r>
            <w:bookmarkEnd w:id="48"/>
            <w:bookmarkEnd w:id="49"/>
          </w:p>
        </w:tc>
        <w:tc>
          <w:tcPr>
            <w:tcW w:w="307" w:type="pct"/>
          </w:tcPr>
          <w:p w14:paraId="03C52FA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EC2AA7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D13181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08FD0F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584F9C4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4" w:type="pct"/>
          </w:tcPr>
          <w:p w14:paraId="012BD4E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12" w:type="pct"/>
          </w:tcPr>
          <w:p w14:paraId="099415E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r>
      <w:tr w:rsidR="00B81F0F" w14:paraId="38DB2750"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076DE816" w14:textId="77777777" w:rsidR="007A517E" w:rsidRPr="000F5694" w:rsidRDefault="007A517E" w:rsidP="0044241D">
            <w:pPr>
              <w:rPr>
                <w:sz w:val="20"/>
                <w:szCs w:val="20"/>
              </w:rPr>
            </w:pPr>
            <w:r w:rsidRPr="000F5694">
              <w:rPr>
                <w:sz w:val="20"/>
                <w:szCs w:val="20"/>
              </w:rPr>
              <w:t>ED_BladePtLoads</w:t>
            </w:r>
          </w:p>
        </w:tc>
        <w:tc>
          <w:tcPr>
            <w:tcW w:w="447" w:type="pct"/>
          </w:tcPr>
          <w:p w14:paraId="1E6D3C7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FB50B4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F7E742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13B532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BF1446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1DAD3D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2FE2C4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6BF4C68D"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tcPr>
          <w:p w14:paraId="2872029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6EAA97A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085D6C9" w14:textId="77777777" w:rsidR="007A517E" w:rsidRPr="000F5694" w:rsidRDefault="007A517E" w:rsidP="0044241D">
            <w:pPr>
              <w:rPr>
                <w:sz w:val="20"/>
                <w:szCs w:val="20"/>
              </w:rPr>
            </w:pPr>
            <w:r w:rsidRPr="000F5694">
              <w:rPr>
                <w:sz w:val="20"/>
                <w:szCs w:val="20"/>
              </w:rPr>
              <w:t>ED_BladeRootMotion</w:t>
            </w:r>
          </w:p>
        </w:tc>
        <w:tc>
          <w:tcPr>
            <w:tcW w:w="447" w:type="pct"/>
          </w:tcPr>
          <w:p w14:paraId="598DE3A1"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Point</w:t>
            </w:r>
          </w:p>
        </w:tc>
        <w:tc>
          <w:tcPr>
            <w:tcW w:w="902" w:type="pct"/>
          </w:tcPr>
          <w:p w14:paraId="33626A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94415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9BAA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1D99F2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4BC8B96"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043FE9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4B89CAEE"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003AE688"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6146178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721275D" w14:textId="77777777" w:rsidR="007A517E" w:rsidRPr="00A27F24" w:rsidRDefault="007A517E" w:rsidP="0044241D">
            <w:pPr>
              <w:rPr>
                <w:sz w:val="20"/>
                <w:szCs w:val="20"/>
              </w:rPr>
            </w:pPr>
            <w:r w:rsidRPr="000F5694">
              <w:rPr>
                <w:sz w:val="20"/>
                <w:szCs w:val="20"/>
              </w:rPr>
              <w:t>ED_Hub</w:t>
            </w:r>
          </w:p>
        </w:tc>
        <w:tc>
          <w:tcPr>
            <w:tcW w:w="447" w:type="pct"/>
          </w:tcPr>
          <w:p w14:paraId="5DEFEDC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5882DB90" w14:textId="0AF8BDAE" w:rsidR="007A517E" w:rsidRPr="000F5694" w:rsidRDefault="000F4685"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2F2E1A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16B9804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57AD6BE"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48D24A5"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5C39DD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5C8A268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3AF4ED73"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7F89549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5901DCE7" w14:textId="77777777" w:rsidR="007A517E" w:rsidRPr="000F5694" w:rsidRDefault="007A517E" w:rsidP="0044241D">
            <w:pPr>
              <w:rPr>
                <w:sz w:val="20"/>
                <w:szCs w:val="20"/>
              </w:rPr>
            </w:pPr>
            <w:r w:rsidRPr="000F5694">
              <w:rPr>
                <w:sz w:val="20"/>
                <w:szCs w:val="20"/>
              </w:rPr>
              <w:t>ED_Nacelle</w:t>
            </w:r>
          </w:p>
        </w:tc>
        <w:tc>
          <w:tcPr>
            <w:tcW w:w="447" w:type="pct"/>
          </w:tcPr>
          <w:p w14:paraId="3784669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6D61163B" w14:textId="03917430" w:rsidR="007A517E" w:rsidRPr="000F5694" w:rsidRDefault="000F4685"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409ED20A"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27ECA62C"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CAFA5F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97F1FF1"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CF93C43"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4" w:type="pct"/>
          </w:tcPr>
          <w:p w14:paraId="6089BCC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12" w:type="pct"/>
          </w:tcPr>
          <w:p w14:paraId="1F1B90A9"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r>
      <w:tr w:rsidR="00B81F0F" w14:paraId="0D468E3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7E696D90" w14:textId="77777777" w:rsidR="007A517E" w:rsidRPr="000F5694" w:rsidRDefault="007A517E" w:rsidP="0044241D">
            <w:pPr>
              <w:rPr>
                <w:sz w:val="20"/>
                <w:szCs w:val="20"/>
              </w:rPr>
            </w:pPr>
            <w:r w:rsidRPr="000F5694">
              <w:rPr>
                <w:sz w:val="20"/>
                <w:szCs w:val="20"/>
              </w:rPr>
              <w:t>ED_TowerLn2Mesh_motion</w:t>
            </w:r>
          </w:p>
        </w:tc>
        <w:tc>
          <w:tcPr>
            <w:tcW w:w="447" w:type="pct"/>
          </w:tcPr>
          <w:p w14:paraId="2D9D320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2946AF2" w14:textId="63907543"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2D76ED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DC3753C"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7E7574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7B0F065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0A72E2B1"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4" w:type="pct"/>
          </w:tcPr>
          <w:p w14:paraId="746F64D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12" w:type="pct"/>
          </w:tcPr>
          <w:p w14:paraId="707D2D7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r>
      <w:tr w:rsidR="00B81F0F" w14:paraId="463739B4"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1885D2D" w14:textId="77777777" w:rsidR="007A517E" w:rsidRPr="000F5694" w:rsidRDefault="007A517E" w:rsidP="0044241D">
            <w:pPr>
              <w:rPr>
                <w:sz w:val="20"/>
                <w:szCs w:val="20"/>
              </w:rPr>
            </w:pPr>
            <w:r w:rsidRPr="00A27F24">
              <w:rPr>
                <w:sz w:val="20"/>
                <w:szCs w:val="20"/>
              </w:rPr>
              <w:t>ED_TowerPtLoads</w:t>
            </w:r>
          </w:p>
        </w:tc>
        <w:tc>
          <w:tcPr>
            <w:tcW w:w="447" w:type="pct"/>
          </w:tcPr>
          <w:p w14:paraId="076B4D1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3A79E2C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70FD70D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45DFAB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30B77FFF"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AB62385"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87D5C8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4C53EEF4"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tcPr>
          <w:p w14:paraId="4B02D1CB" w14:textId="77777777" w:rsidR="007A517E"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53C3565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AD93452" w14:textId="77777777" w:rsidR="007A517E" w:rsidRPr="000F5694" w:rsidRDefault="007A517E" w:rsidP="0044241D">
            <w:pPr>
              <w:rPr>
                <w:sz w:val="20"/>
                <w:szCs w:val="20"/>
              </w:rPr>
            </w:pPr>
            <w:r w:rsidRPr="000F5694">
              <w:rPr>
                <w:sz w:val="20"/>
                <w:szCs w:val="20"/>
              </w:rPr>
              <w:t>ED_PlatformPtMesh</w:t>
            </w:r>
          </w:p>
        </w:tc>
        <w:tc>
          <w:tcPr>
            <w:tcW w:w="447" w:type="pct"/>
          </w:tcPr>
          <w:p w14:paraId="39B8F69F"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07D9FA85"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506C821A"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6DC80BB7"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E765761"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D02ED4C"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445633E8"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3A12271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6571A492" w14:textId="77777777" w:rsidR="007A517E"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41D6969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123DE16E" w14:textId="55EE883A" w:rsidR="007A517E" w:rsidRPr="000F5694" w:rsidRDefault="007A517E" w:rsidP="0044241D">
            <w:pPr>
              <w:rPr>
                <w:sz w:val="20"/>
                <w:szCs w:val="20"/>
              </w:rPr>
            </w:pPr>
            <w:r>
              <w:rPr>
                <w:sz w:val="20"/>
                <w:szCs w:val="20"/>
              </w:rPr>
              <w:t xml:space="preserve">BeamDyn </w:t>
            </w:r>
          </w:p>
        </w:tc>
        <w:tc>
          <w:tcPr>
            <w:tcW w:w="447" w:type="pct"/>
            <w:shd w:val="clear" w:color="auto" w:fill="B8CCE4" w:themeFill="accent1" w:themeFillTint="66"/>
          </w:tcPr>
          <w:p w14:paraId="6AFDF64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2BDCE56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545A109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E3A443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C58055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7D2A5A4"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07294AC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626E26D"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CC94E8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492E52C" w14:textId="384099FF"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8143F03" w14:textId="6A172A8E" w:rsidR="007A517E" w:rsidRPr="0078613A" w:rsidRDefault="007A517E">
            <w:pPr>
              <w:rPr>
                <w:sz w:val="20"/>
                <w:szCs w:val="20"/>
              </w:rPr>
            </w:pPr>
            <w:r w:rsidRPr="0078613A">
              <w:rPr>
                <w:sz w:val="20"/>
                <w:szCs w:val="20"/>
              </w:rPr>
              <w:t>BD_BldMotion</w:t>
            </w:r>
          </w:p>
        </w:tc>
        <w:tc>
          <w:tcPr>
            <w:tcW w:w="447" w:type="pct"/>
          </w:tcPr>
          <w:p w14:paraId="4BC235B3" w14:textId="1FC23AE8" w:rsidR="007A517E" w:rsidRPr="0078613A" w:rsidRDefault="007A517E" w:rsidP="0078613A">
            <w:pPr>
              <w:jc w:val="center"/>
              <w:cnfStyle w:val="000000100000" w:firstRow="0" w:lastRow="0" w:firstColumn="0" w:lastColumn="0" w:oddVBand="0" w:evenVBand="0" w:oddHBand="1" w:evenHBand="0" w:firstRowFirstColumn="0" w:firstRowLastColumn="0" w:lastRowFirstColumn="0" w:lastRowLastColumn="0"/>
              <w:rPr>
                <w:sz w:val="20"/>
                <w:szCs w:val="20"/>
              </w:rPr>
            </w:pPr>
            <w:r w:rsidRPr="00A27F24">
              <w:rPr>
                <w:sz w:val="20"/>
                <w:szCs w:val="20"/>
              </w:rPr>
              <w:t>Line2</w:t>
            </w:r>
          </w:p>
        </w:tc>
        <w:tc>
          <w:tcPr>
            <w:tcW w:w="902" w:type="pct"/>
          </w:tcPr>
          <w:p w14:paraId="35071902" w14:textId="7FF4F3BB" w:rsidR="007A517E" w:rsidRPr="0078613A" w:rsidRDefault="000F2CA9" w:rsidP="00445F52">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45F52" w:rsidRPr="00857401">
              <w:rPr>
                <w:sz w:val="20"/>
                <w:szCs w:val="20"/>
                <w:vertAlign w:val="superscript"/>
              </w:rPr>
              <w:fldChar w:fldCharType="begin"/>
            </w:r>
            <w:r w:rsidR="00445F52" w:rsidRPr="00857401">
              <w:rPr>
                <w:sz w:val="20"/>
                <w:szCs w:val="20"/>
                <w:vertAlign w:val="superscript"/>
              </w:rPr>
              <w:instrText xml:space="preserve"> NOTEREF _Ref447133564 \h </w:instrText>
            </w:r>
            <w:r w:rsidR="00445F52">
              <w:rPr>
                <w:sz w:val="20"/>
                <w:szCs w:val="20"/>
                <w:vertAlign w:val="superscript"/>
              </w:rPr>
              <w:instrText xml:space="preserve"> \* MERGEFORMAT </w:instrText>
            </w:r>
            <w:r w:rsidR="00445F52" w:rsidRPr="00857401">
              <w:rPr>
                <w:sz w:val="20"/>
                <w:szCs w:val="20"/>
                <w:vertAlign w:val="superscript"/>
              </w:rPr>
            </w:r>
            <w:r w:rsidR="00445F52" w:rsidRPr="00857401">
              <w:rPr>
                <w:sz w:val="20"/>
                <w:szCs w:val="20"/>
                <w:vertAlign w:val="superscript"/>
              </w:rPr>
              <w:fldChar w:fldCharType="separate"/>
            </w:r>
            <w:r w:rsidR="00A87DA2">
              <w:rPr>
                <w:sz w:val="20"/>
                <w:szCs w:val="20"/>
                <w:vertAlign w:val="superscript"/>
              </w:rPr>
              <w:t>§§</w:t>
            </w:r>
            <w:r w:rsidR="00445F52" w:rsidRPr="00857401">
              <w:rPr>
                <w:sz w:val="20"/>
                <w:szCs w:val="20"/>
                <w:vertAlign w:val="superscript"/>
              </w:rPr>
              <w:fldChar w:fldCharType="end"/>
            </w:r>
          </w:p>
        </w:tc>
        <w:tc>
          <w:tcPr>
            <w:tcW w:w="307" w:type="pct"/>
          </w:tcPr>
          <w:p w14:paraId="7E464062" w14:textId="0B96E9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6820DB59" w14:textId="0281146D"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4F8BC6D0" w14:textId="6318FFF8"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4056FF77" w14:textId="78BFFF24"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08" w:type="pct"/>
          </w:tcPr>
          <w:p w14:paraId="64935344" w14:textId="7D82598E"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4" w:type="pct"/>
          </w:tcPr>
          <w:p w14:paraId="02EE4C25" w14:textId="65A32267"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c>
          <w:tcPr>
            <w:tcW w:w="312" w:type="pct"/>
          </w:tcPr>
          <w:p w14:paraId="2160AACC" w14:textId="42C4A840" w:rsidR="007A517E" w:rsidRPr="0078613A" w:rsidRDefault="007A517E" w:rsidP="00857401">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Out</w:t>
            </w:r>
          </w:p>
        </w:tc>
      </w:tr>
      <w:tr w:rsidR="00B81F0F" w14:paraId="0476AB2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69FC16B" w14:textId="5791CF8A" w:rsidR="007A517E" w:rsidRPr="00A27F24" w:rsidRDefault="007A517E" w:rsidP="009C339C">
            <w:pPr>
              <w:rPr>
                <w:sz w:val="20"/>
                <w:szCs w:val="20"/>
              </w:rPr>
            </w:pPr>
            <w:r w:rsidRPr="0078613A">
              <w:rPr>
                <w:sz w:val="20"/>
                <w:szCs w:val="20"/>
              </w:rPr>
              <w:t>BD_HubMotion</w:t>
            </w:r>
          </w:p>
        </w:tc>
        <w:tc>
          <w:tcPr>
            <w:tcW w:w="447" w:type="pct"/>
          </w:tcPr>
          <w:p w14:paraId="69CC2925" w14:textId="327A1769"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AE6E50"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31CAAA49"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46F38757" w14:textId="7777777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79BDFC3" w14:textId="2238DDD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1E3F670" w14:textId="72DAD6F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bookmarkStart w:id="51" w:name="_Ref447132571"/>
            <w:r w:rsidR="00FD3247">
              <w:rPr>
                <w:rStyle w:val="FootnoteReference"/>
                <w:sz w:val="20"/>
                <w:szCs w:val="20"/>
              </w:rPr>
              <w:footnoteReference w:id="9"/>
            </w:r>
            <w:bookmarkEnd w:id="51"/>
          </w:p>
        </w:tc>
        <w:tc>
          <w:tcPr>
            <w:tcW w:w="308" w:type="pct"/>
          </w:tcPr>
          <w:p w14:paraId="2171DBD0" w14:textId="20E1A4AC"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80A8C17" w14:textId="4F380CE0" w:rsidR="007A517E" w:rsidRDefault="007A517E"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5070C1" w:rsidRPr="00857401">
              <w:rPr>
                <w:sz w:val="20"/>
                <w:szCs w:val="20"/>
                <w:vertAlign w:val="superscript"/>
              </w:rPr>
              <w:fldChar w:fldCharType="begin"/>
            </w:r>
            <w:r w:rsidR="005070C1" w:rsidRPr="00857401">
              <w:rPr>
                <w:sz w:val="20"/>
                <w:szCs w:val="20"/>
                <w:vertAlign w:val="superscript"/>
              </w:rPr>
              <w:instrText xml:space="preserve"> NOTEREF _Ref447132571 \h </w:instrText>
            </w:r>
            <w:r w:rsidR="00445F52">
              <w:rPr>
                <w:sz w:val="20"/>
                <w:szCs w:val="20"/>
                <w:vertAlign w:val="superscript"/>
              </w:rPr>
              <w:instrText xml:space="preserve"> \* MERGEFORMAT </w:instrText>
            </w:r>
            <w:r w:rsidR="005070C1" w:rsidRPr="00857401">
              <w:rPr>
                <w:sz w:val="20"/>
                <w:szCs w:val="20"/>
                <w:vertAlign w:val="superscript"/>
              </w:rPr>
            </w:r>
            <w:r w:rsidR="005070C1" w:rsidRPr="00857401">
              <w:rPr>
                <w:sz w:val="20"/>
                <w:szCs w:val="20"/>
                <w:vertAlign w:val="superscript"/>
              </w:rPr>
              <w:fldChar w:fldCharType="separate"/>
            </w:r>
            <w:r w:rsidR="00A87DA2">
              <w:rPr>
                <w:sz w:val="20"/>
                <w:szCs w:val="20"/>
                <w:vertAlign w:val="superscript"/>
              </w:rPr>
              <w:t>***</w:t>
            </w:r>
            <w:r w:rsidR="005070C1" w:rsidRPr="00857401">
              <w:rPr>
                <w:sz w:val="20"/>
                <w:szCs w:val="20"/>
                <w:vertAlign w:val="superscript"/>
              </w:rPr>
              <w:fldChar w:fldCharType="end"/>
            </w:r>
            <w:r w:rsidR="00445F52">
              <w:rPr>
                <w:sz w:val="20"/>
                <w:szCs w:val="20"/>
              </w:rPr>
              <w:t xml:space="preserve"> </w:t>
            </w:r>
          </w:p>
        </w:tc>
        <w:tc>
          <w:tcPr>
            <w:tcW w:w="312" w:type="pct"/>
          </w:tcPr>
          <w:p w14:paraId="37AD0A73" w14:textId="0B7717D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A83B43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1BC78B3A" w14:textId="2E3AD638" w:rsidR="007A517E" w:rsidRPr="00857401" w:rsidRDefault="007A517E" w:rsidP="009C339C">
            <w:pPr>
              <w:rPr>
                <w:sz w:val="20"/>
                <w:szCs w:val="20"/>
              </w:rPr>
            </w:pPr>
            <w:r w:rsidRPr="00857401">
              <w:rPr>
                <w:sz w:val="20"/>
                <w:szCs w:val="20"/>
              </w:rPr>
              <w:t>BD_DistrLoad</w:t>
            </w:r>
          </w:p>
        </w:tc>
        <w:tc>
          <w:tcPr>
            <w:tcW w:w="447" w:type="pct"/>
          </w:tcPr>
          <w:p w14:paraId="5134FC7F" w14:textId="1D22CC6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Line2</w:t>
            </w:r>
          </w:p>
        </w:tc>
        <w:tc>
          <w:tcPr>
            <w:tcW w:w="902" w:type="pct"/>
          </w:tcPr>
          <w:p w14:paraId="17654F64" w14:textId="77777777" w:rsidR="007A517E" w:rsidRPr="00A27F24"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4A360DC" w14:textId="2315ECD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2AC78DDF" w14:textId="1B2BECF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49A7575" w14:textId="7F2E990B"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7498F459" w14:textId="39B2289E"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2AE2FB49" w14:textId="02CD055A"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4" w:type="pct"/>
          </w:tcPr>
          <w:p w14:paraId="60CEEA39" w14:textId="0E52F9E8"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12" w:type="pct"/>
          </w:tcPr>
          <w:p w14:paraId="7CFC6A37" w14:textId="2049F335" w:rsidR="007A517E" w:rsidRDefault="007A517E"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r>
      <w:tr w:rsidR="00B81F0F" w14:paraId="2849856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94B5BA5" w14:textId="51A69C61" w:rsidR="007A517E" w:rsidRPr="00857401" w:rsidRDefault="007A517E" w:rsidP="009C339C">
            <w:pPr>
              <w:rPr>
                <w:sz w:val="20"/>
                <w:szCs w:val="20"/>
              </w:rPr>
            </w:pPr>
            <w:r w:rsidRPr="00857401">
              <w:rPr>
                <w:sz w:val="20"/>
                <w:szCs w:val="20"/>
              </w:rPr>
              <w:t>BD_ReactionForce_RootMotion</w:t>
            </w:r>
          </w:p>
        </w:tc>
        <w:tc>
          <w:tcPr>
            <w:tcW w:w="447" w:type="pct"/>
          </w:tcPr>
          <w:p w14:paraId="5B07BBF4" w14:textId="088C1710"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9A6DF0B" w14:textId="77777777" w:rsidR="007A517E" w:rsidRPr="00A27F24"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61C75786" w14:textId="5E8B6D5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75A82A" w14:textId="25EE57A8"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7C13018" w14:textId="43A59296"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95EE496" w14:textId="41F55411"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873F622" w14:textId="7BA6E644"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3B62D33" w14:textId="4CDCB397"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6EF0D5DE" w14:textId="49E28F7B" w:rsidR="007A517E" w:rsidRDefault="007A517E"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78EA835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CC437A" w14:textId="3A789080" w:rsidR="007A517E" w:rsidRPr="000F5694" w:rsidRDefault="007A517E" w:rsidP="0044241D">
            <w:pPr>
              <w:rPr>
                <w:sz w:val="20"/>
                <w:szCs w:val="20"/>
              </w:rPr>
            </w:pPr>
            <w:r>
              <w:rPr>
                <w:sz w:val="20"/>
                <w:szCs w:val="20"/>
              </w:rPr>
              <w:t xml:space="preserve">ServoDyn </w:t>
            </w:r>
            <w:r w:rsidR="00C87F3E">
              <w:rPr>
                <w:sz w:val="20"/>
                <w:szCs w:val="20"/>
              </w:rPr>
              <w:t>(TMD)</w:t>
            </w:r>
          </w:p>
        </w:tc>
        <w:tc>
          <w:tcPr>
            <w:tcW w:w="447" w:type="pct"/>
            <w:shd w:val="clear" w:color="auto" w:fill="B8CCE4" w:themeFill="accent1" w:themeFillTint="66"/>
          </w:tcPr>
          <w:p w14:paraId="6A45805A"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759DF2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DD2A89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599B4D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4BC7B98"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DDE52FB"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5223C1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D679D63"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B0DBBCE"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D00654A"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10E1E244" w14:textId="3100531F" w:rsidR="007A517E" w:rsidRPr="000F5694" w:rsidRDefault="007A517E">
            <w:pPr>
              <w:rPr>
                <w:sz w:val="20"/>
                <w:szCs w:val="20"/>
              </w:rPr>
            </w:pPr>
            <w:r w:rsidRPr="00857401">
              <w:rPr>
                <w:sz w:val="20"/>
                <w:szCs w:val="20"/>
              </w:rPr>
              <w:t>SrvD_NTMD</w:t>
            </w:r>
          </w:p>
        </w:tc>
        <w:tc>
          <w:tcPr>
            <w:tcW w:w="447" w:type="pct"/>
          </w:tcPr>
          <w:p w14:paraId="44B21076" w14:textId="71F70F1C"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E2E5CD3"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3AC0250" w14:textId="2F58D768"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8E1940D" w14:textId="7E4C87B2"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0F97A28" w14:textId="58FEAC7A"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DD03CA8" w14:textId="3D2BA50E"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B3B0A2" w14:textId="4E67D0AB"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708BE1C8" w14:textId="7FBD0E01"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4161B8EE" w14:textId="12CF2D0F"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0388BA1F"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CDC6700" w14:textId="2BC0616C" w:rsidR="007A517E" w:rsidRPr="000F5694" w:rsidRDefault="007A517E">
            <w:pPr>
              <w:rPr>
                <w:sz w:val="20"/>
                <w:szCs w:val="20"/>
              </w:rPr>
            </w:pPr>
            <w:r w:rsidRPr="000F5694">
              <w:rPr>
                <w:sz w:val="20"/>
                <w:szCs w:val="20"/>
              </w:rPr>
              <w:t>SrvD_</w:t>
            </w:r>
            <w:r>
              <w:rPr>
                <w:sz w:val="20"/>
                <w:szCs w:val="20"/>
              </w:rPr>
              <w:t>T</w:t>
            </w:r>
            <w:r w:rsidRPr="000F5694">
              <w:rPr>
                <w:sz w:val="20"/>
                <w:szCs w:val="20"/>
              </w:rPr>
              <w:t>TMD</w:t>
            </w:r>
          </w:p>
        </w:tc>
        <w:tc>
          <w:tcPr>
            <w:tcW w:w="447" w:type="pct"/>
          </w:tcPr>
          <w:p w14:paraId="3E683D59" w14:textId="0F83C02D"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40064AB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4C6CF79E" w14:textId="6A5572B1"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0B643787" w14:textId="6B1DE5D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1EB2E254" w14:textId="750828E5"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4FA17167" w14:textId="5515E2AF"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7F8861CB" w14:textId="43A6396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2E1C9FBC" w14:textId="5AF4F87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2" w:type="pct"/>
          </w:tcPr>
          <w:p w14:paraId="1B28B3DC" w14:textId="02EDA59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r>
      <w:tr w:rsidR="00B81F0F" w14:paraId="1701C40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6DA527BE" w14:textId="316A7039" w:rsidR="007A517E" w:rsidRPr="000F5694" w:rsidRDefault="007A517E" w:rsidP="00177DF2">
            <w:pPr>
              <w:rPr>
                <w:sz w:val="20"/>
                <w:szCs w:val="20"/>
              </w:rPr>
            </w:pPr>
            <w:r>
              <w:rPr>
                <w:sz w:val="20"/>
                <w:szCs w:val="20"/>
              </w:rPr>
              <w:t xml:space="preserve">AeroDyn </w:t>
            </w:r>
            <w:r w:rsidR="00177DF2">
              <w:rPr>
                <w:sz w:val="20"/>
                <w:szCs w:val="20"/>
              </w:rPr>
              <w:t>v15</w:t>
            </w:r>
          </w:p>
        </w:tc>
        <w:tc>
          <w:tcPr>
            <w:tcW w:w="447" w:type="pct"/>
            <w:shd w:val="clear" w:color="auto" w:fill="B8CCE4" w:themeFill="accent1" w:themeFillTint="66"/>
          </w:tcPr>
          <w:p w14:paraId="73F29C5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3D65445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0FAE1F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3BBBB5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40DCC32"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05F75BB"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39343910"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237DE225"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F597C49"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8D20F2"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6E5BC8F8" w14:textId="77777777" w:rsidR="007A517E" w:rsidRPr="000F5694" w:rsidRDefault="007A517E" w:rsidP="0044241D">
            <w:pPr>
              <w:rPr>
                <w:sz w:val="20"/>
                <w:szCs w:val="20"/>
              </w:rPr>
            </w:pPr>
            <w:r w:rsidRPr="000F5694">
              <w:rPr>
                <w:sz w:val="20"/>
                <w:szCs w:val="20"/>
              </w:rPr>
              <w:t>AD_Blade</w:t>
            </w:r>
          </w:p>
        </w:tc>
        <w:tc>
          <w:tcPr>
            <w:tcW w:w="447" w:type="pct"/>
          </w:tcPr>
          <w:p w14:paraId="5239C722"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0D99328E" w14:textId="0A0FCFEF" w:rsidR="007A517E"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r w:rsidR="004169A6" w:rsidRPr="00857401">
              <w:rPr>
                <w:sz w:val="20"/>
                <w:szCs w:val="20"/>
                <w:vertAlign w:val="superscript"/>
              </w:rPr>
              <w:fldChar w:fldCharType="begin"/>
            </w:r>
            <w:r w:rsidR="004169A6" w:rsidRPr="00857401">
              <w:rPr>
                <w:sz w:val="20"/>
                <w:szCs w:val="20"/>
                <w:vertAlign w:val="superscript"/>
              </w:rPr>
              <w:instrText xml:space="preserve"> NOTEREF _Ref447133564 \h </w:instrText>
            </w:r>
            <w:r w:rsidR="004169A6">
              <w:rPr>
                <w:sz w:val="20"/>
                <w:szCs w:val="20"/>
                <w:vertAlign w:val="superscript"/>
              </w:rPr>
              <w:instrText xml:space="preserve"> \* MERGEFORMAT </w:instrText>
            </w:r>
            <w:r w:rsidR="004169A6" w:rsidRPr="00857401">
              <w:rPr>
                <w:sz w:val="20"/>
                <w:szCs w:val="20"/>
                <w:vertAlign w:val="superscript"/>
              </w:rPr>
            </w:r>
            <w:r w:rsidR="004169A6" w:rsidRPr="00857401">
              <w:rPr>
                <w:sz w:val="20"/>
                <w:szCs w:val="20"/>
                <w:vertAlign w:val="superscript"/>
              </w:rPr>
              <w:fldChar w:fldCharType="separate"/>
            </w:r>
            <w:r w:rsidR="00A87DA2">
              <w:rPr>
                <w:sz w:val="20"/>
                <w:szCs w:val="20"/>
                <w:vertAlign w:val="superscript"/>
              </w:rPr>
              <w:t>§§</w:t>
            </w:r>
            <w:r w:rsidR="004169A6" w:rsidRPr="00857401">
              <w:rPr>
                <w:sz w:val="20"/>
                <w:szCs w:val="20"/>
                <w:vertAlign w:val="superscript"/>
              </w:rPr>
              <w:fldChar w:fldCharType="end"/>
            </w:r>
          </w:p>
        </w:tc>
        <w:tc>
          <w:tcPr>
            <w:tcW w:w="307" w:type="pct"/>
          </w:tcPr>
          <w:p w14:paraId="493524D6"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16D308E0"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p>
        </w:tc>
        <w:tc>
          <w:tcPr>
            <w:tcW w:w="308" w:type="pct"/>
          </w:tcPr>
          <w:p w14:paraId="390838C4"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B76844F" w14:textId="77777777"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5CBE7AA7" w14:textId="4E39B48C"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tcPr>
          <w:p w14:paraId="12743C1A" w14:textId="2F48D548" w:rsidR="007A517E" w:rsidRPr="000F5694" w:rsidRDefault="007A517E">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10326659" w14:textId="64C6FB6B" w:rsidR="007A517E" w:rsidRPr="000F5694" w:rsidRDefault="007A517E"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521122C8"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35D43ABD" w14:textId="05D2AD3C" w:rsidR="007A517E" w:rsidRPr="000F5694" w:rsidRDefault="007A517E" w:rsidP="0044241D">
            <w:pPr>
              <w:rPr>
                <w:sz w:val="20"/>
                <w:szCs w:val="20"/>
              </w:rPr>
            </w:pPr>
            <w:r w:rsidRPr="00857401">
              <w:rPr>
                <w:sz w:val="20"/>
                <w:szCs w:val="20"/>
              </w:rPr>
              <w:t>AD_BladeRootMotion</w:t>
            </w:r>
          </w:p>
        </w:tc>
        <w:tc>
          <w:tcPr>
            <w:tcW w:w="447" w:type="pct"/>
          </w:tcPr>
          <w:p w14:paraId="29DE37C2" w14:textId="1220C11B"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2636E537"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230441DA"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55F1DFC" w14:textId="77777777"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D0E4BEC" w14:textId="0D9CE85A"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8394D9" w14:textId="67076C21" w:rsidR="007A517E"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B02ED0" w:rsidRPr="00D575EA">
              <w:rPr>
                <w:sz w:val="20"/>
                <w:szCs w:val="20"/>
                <w:vertAlign w:val="superscript"/>
              </w:rPr>
              <w:fldChar w:fldCharType="begin"/>
            </w:r>
            <w:r w:rsidR="00B02ED0" w:rsidRPr="00D575EA">
              <w:rPr>
                <w:sz w:val="20"/>
                <w:szCs w:val="20"/>
                <w:vertAlign w:val="superscript"/>
              </w:rPr>
              <w:instrText xml:space="preserve"> NOTEREF _Ref447132571 \h </w:instrText>
            </w:r>
            <w:r w:rsidR="00B02ED0">
              <w:rPr>
                <w:sz w:val="20"/>
                <w:szCs w:val="20"/>
                <w:vertAlign w:val="superscript"/>
              </w:rPr>
              <w:instrText xml:space="preserve"> \* MERGEFORMAT </w:instrText>
            </w:r>
            <w:r w:rsidR="00B02ED0" w:rsidRPr="00D575EA">
              <w:rPr>
                <w:sz w:val="20"/>
                <w:szCs w:val="20"/>
                <w:vertAlign w:val="superscript"/>
              </w:rPr>
            </w:r>
            <w:r w:rsidR="00B02ED0" w:rsidRPr="00D575EA">
              <w:rPr>
                <w:sz w:val="20"/>
                <w:szCs w:val="20"/>
                <w:vertAlign w:val="superscript"/>
              </w:rPr>
              <w:fldChar w:fldCharType="separate"/>
            </w:r>
            <w:r w:rsidR="00A87DA2">
              <w:rPr>
                <w:sz w:val="20"/>
                <w:szCs w:val="20"/>
                <w:vertAlign w:val="superscript"/>
              </w:rPr>
              <w:t>***</w:t>
            </w:r>
            <w:r w:rsidR="00B02ED0" w:rsidRPr="00D575EA">
              <w:rPr>
                <w:sz w:val="20"/>
                <w:szCs w:val="20"/>
                <w:vertAlign w:val="superscript"/>
              </w:rPr>
              <w:fldChar w:fldCharType="end"/>
            </w:r>
          </w:p>
        </w:tc>
        <w:tc>
          <w:tcPr>
            <w:tcW w:w="308" w:type="pct"/>
          </w:tcPr>
          <w:p w14:paraId="3AF202D4" w14:textId="2FECB4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163491E" w14:textId="40FEEF43" w:rsidR="007A517E" w:rsidRPr="000F5694" w:rsidRDefault="00F035CF">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8F8F664" w14:textId="7E808AD9" w:rsidR="007A517E" w:rsidRPr="000F5694" w:rsidRDefault="007A517E"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7C32CB3"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3338A7C5" w14:textId="50E40810" w:rsidR="00F035CF" w:rsidRPr="000F5694" w:rsidRDefault="00F035CF" w:rsidP="0044241D">
            <w:pPr>
              <w:rPr>
                <w:sz w:val="20"/>
                <w:szCs w:val="20"/>
              </w:rPr>
            </w:pPr>
            <w:r w:rsidRPr="00857401">
              <w:rPr>
                <w:sz w:val="20"/>
                <w:szCs w:val="20"/>
              </w:rPr>
              <w:t>AD_HubMotion</w:t>
            </w:r>
          </w:p>
        </w:tc>
        <w:tc>
          <w:tcPr>
            <w:tcW w:w="447" w:type="pct"/>
          </w:tcPr>
          <w:p w14:paraId="1F890E14" w14:textId="243A4049"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67EDE31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2C2EC52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194F0992"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tcPr>
          <w:p w14:paraId="082EDEB0" w14:textId="69C1009E"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08" w:type="pct"/>
          </w:tcPr>
          <w:p w14:paraId="0921C5B5" w14:textId="7AF4DDC1"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4928F5" w:rsidRPr="00D575EA">
              <w:rPr>
                <w:sz w:val="20"/>
                <w:szCs w:val="20"/>
                <w:vertAlign w:val="superscript"/>
              </w:rPr>
              <w:fldChar w:fldCharType="begin"/>
            </w:r>
            <w:r w:rsidR="004928F5" w:rsidRPr="00D575EA">
              <w:rPr>
                <w:sz w:val="20"/>
                <w:szCs w:val="20"/>
                <w:vertAlign w:val="superscript"/>
              </w:rPr>
              <w:instrText xml:space="preserve"> NOTEREF _Ref447132571 \h </w:instrText>
            </w:r>
            <w:r w:rsidR="004928F5">
              <w:rPr>
                <w:sz w:val="20"/>
                <w:szCs w:val="20"/>
                <w:vertAlign w:val="superscript"/>
              </w:rPr>
              <w:instrText xml:space="preserve"> \* MERGEFORMAT </w:instrText>
            </w:r>
            <w:r w:rsidR="004928F5" w:rsidRPr="00D575EA">
              <w:rPr>
                <w:sz w:val="20"/>
                <w:szCs w:val="20"/>
                <w:vertAlign w:val="superscript"/>
              </w:rPr>
            </w:r>
            <w:r w:rsidR="004928F5" w:rsidRPr="00D575EA">
              <w:rPr>
                <w:sz w:val="20"/>
                <w:szCs w:val="20"/>
                <w:vertAlign w:val="superscript"/>
              </w:rPr>
              <w:fldChar w:fldCharType="separate"/>
            </w:r>
            <w:r w:rsidR="00A87DA2">
              <w:rPr>
                <w:sz w:val="20"/>
                <w:szCs w:val="20"/>
                <w:vertAlign w:val="superscript"/>
              </w:rPr>
              <w:t>***</w:t>
            </w:r>
            <w:r w:rsidR="004928F5" w:rsidRPr="00D575EA">
              <w:rPr>
                <w:sz w:val="20"/>
                <w:szCs w:val="20"/>
                <w:vertAlign w:val="superscript"/>
              </w:rPr>
              <w:fldChar w:fldCharType="end"/>
            </w:r>
          </w:p>
        </w:tc>
        <w:tc>
          <w:tcPr>
            <w:tcW w:w="308" w:type="pct"/>
          </w:tcPr>
          <w:p w14:paraId="6FAA53F8" w14:textId="69EDD552"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p>
        </w:tc>
        <w:tc>
          <w:tcPr>
            <w:tcW w:w="314" w:type="pct"/>
          </w:tcPr>
          <w:p w14:paraId="7464392B" w14:textId="3BF51FD0"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w:t>
            </w:r>
            <w:r w:rsidR="00666F14" w:rsidRPr="00D575EA">
              <w:rPr>
                <w:sz w:val="20"/>
                <w:szCs w:val="20"/>
                <w:vertAlign w:val="superscript"/>
              </w:rPr>
              <w:fldChar w:fldCharType="begin"/>
            </w:r>
            <w:r w:rsidR="00666F14" w:rsidRPr="00D575EA">
              <w:rPr>
                <w:sz w:val="20"/>
                <w:szCs w:val="20"/>
                <w:vertAlign w:val="superscript"/>
              </w:rPr>
              <w:instrText xml:space="preserve"> NOTEREF _Ref447132571 \h </w:instrText>
            </w:r>
            <w:r w:rsidR="00666F14">
              <w:rPr>
                <w:sz w:val="20"/>
                <w:szCs w:val="20"/>
                <w:vertAlign w:val="superscript"/>
              </w:rPr>
              <w:instrText xml:space="preserve"> \* MERGEFORMAT </w:instrText>
            </w:r>
            <w:r w:rsidR="00666F14" w:rsidRPr="00D575EA">
              <w:rPr>
                <w:sz w:val="20"/>
                <w:szCs w:val="20"/>
                <w:vertAlign w:val="superscript"/>
              </w:rPr>
            </w:r>
            <w:r w:rsidR="00666F14" w:rsidRPr="00D575EA">
              <w:rPr>
                <w:sz w:val="20"/>
                <w:szCs w:val="20"/>
                <w:vertAlign w:val="superscript"/>
              </w:rPr>
              <w:fldChar w:fldCharType="separate"/>
            </w:r>
            <w:r w:rsidR="00A87DA2">
              <w:rPr>
                <w:sz w:val="20"/>
                <w:szCs w:val="20"/>
                <w:vertAlign w:val="superscript"/>
              </w:rPr>
              <w:t>***</w:t>
            </w:r>
            <w:r w:rsidR="00666F14" w:rsidRPr="00D575EA">
              <w:rPr>
                <w:sz w:val="20"/>
                <w:szCs w:val="20"/>
                <w:vertAlign w:val="superscript"/>
              </w:rPr>
              <w:fldChar w:fldCharType="end"/>
            </w:r>
          </w:p>
        </w:tc>
        <w:tc>
          <w:tcPr>
            <w:tcW w:w="312" w:type="pct"/>
          </w:tcPr>
          <w:p w14:paraId="43F20C00" w14:textId="61892115"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ED08789"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C49750A" w14:textId="095A3727" w:rsidR="00F035CF" w:rsidRPr="000F5694" w:rsidRDefault="00F035CF" w:rsidP="0044241D">
            <w:pPr>
              <w:rPr>
                <w:sz w:val="20"/>
                <w:szCs w:val="20"/>
              </w:rPr>
            </w:pPr>
            <w:r w:rsidRPr="00857401">
              <w:rPr>
                <w:sz w:val="20"/>
                <w:szCs w:val="20"/>
              </w:rPr>
              <w:t>AD_Tower</w:t>
            </w:r>
          </w:p>
        </w:tc>
        <w:tc>
          <w:tcPr>
            <w:tcW w:w="447" w:type="pct"/>
          </w:tcPr>
          <w:p w14:paraId="791BC198" w14:textId="1484CBB1"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Line2</w:t>
            </w:r>
          </w:p>
        </w:tc>
        <w:tc>
          <w:tcPr>
            <w:tcW w:w="902" w:type="pct"/>
          </w:tcPr>
          <w:p w14:paraId="38DEDEF1" w14:textId="77777777"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591BA255" w14:textId="36568E5A"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142F8E78" w14:textId="319FE87D"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Out</w:t>
            </w:r>
          </w:p>
        </w:tc>
        <w:tc>
          <w:tcPr>
            <w:tcW w:w="308" w:type="pct"/>
          </w:tcPr>
          <w:p w14:paraId="7F79412B" w14:textId="5EA6DC6C"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69C61BEF" w14:textId="42631358"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702A8FB1" w14:textId="49D523DB"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2BD75A69" w14:textId="613E1562"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7FB43134" w14:textId="027F1D06" w:rsidR="00F035CF" w:rsidRPr="000F5694" w:rsidRDefault="00F035C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1D3C7F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4F3B3183" w14:textId="4A67861E" w:rsidR="00F035CF" w:rsidRPr="000F5694" w:rsidRDefault="00F035CF" w:rsidP="0044241D">
            <w:pPr>
              <w:rPr>
                <w:sz w:val="20"/>
                <w:szCs w:val="20"/>
              </w:rPr>
            </w:pPr>
            <w:r>
              <w:rPr>
                <w:sz w:val="20"/>
                <w:szCs w:val="20"/>
              </w:rPr>
              <w:t xml:space="preserve">HydroDyn </w:t>
            </w:r>
          </w:p>
        </w:tc>
        <w:tc>
          <w:tcPr>
            <w:tcW w:w="447" w:type="pct"/>
            <w:shd w:val="clear" w:color="auto" w:fill="B8CCE4" w:themeFill="accent1" w:themeFillTint="66"/>
          </w:tcPr>
          <w:p w14:paraId="2CE755E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1D7DE5B"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117A159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399FA4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52220ED"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5955D600"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CFF96CA"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0448A698"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722BB536" w14:textId="77777777" w:rsidR="00F035CF" w:rsidRPr="000F5694" w:rsidRDefault="00F035CF"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14:paraId="32635C66"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0EDA6E2C" w14:textId="0D7320D1" w:rsidR="00C31C74" w:rsidRPr="000F5694" w:rsidRDefault="00C31C74" w:rsidP="00B81F0F">
            <w:pPr>
              <w:rPr>
                <w:sz w:val="20"/>
                <w:szCs w:val="20"/>
              </w:rPr>
            </w:pPr>
            <w:r w:rsidRPr="000F5694">
              <w:rPr>
                <w:sz w:val="20"/>
                <w:szCs w:val="20"/>
              </w:rPr>
              <w:lastRenderedPageBreak/>
              <w:t>HD_AllHdroOrigin</w:t>
            </w:r>
            <w:r w:rsidR="00B81F0F">
              <w:rPr>
                <w:rStyle w:val="FootnoteReference"/>
                <w:sz w:val="20"/>
                <w:szCs w:val="20"/>
              </w:rPr>
              <w:footnoteReference w:id="10"/>
            </w:r>
          </w:p>
        </w:tc>
        <w:tc>
          <w:tcPr>
            <w:tcW w:w="447" w:type="pct"/>
          </w:tcPr>
          <w:p w14:paraId="6CC1559D"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FFE5AC0" w14:textId="19A5F56A" w:rsidR="00C31C74" w:rsidRPr="000F5694" w:rsidRDefault="00B81F0F"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sym w:font="Wingdings" w:char="F0FC"/>
            </w:r>
          </w:p>
        </w:tc>
        <w:tc>
          <w:tcPr>
            <w:tcW w:w="307" w:type="pct"/>
          </w:tcPr>
          <w:p w14:paraId="6BEC552F"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48CD951"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A79F230" w14:textId="4D80095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34CD549" w14:textId="02BCCC3D"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359F0DB0" w14:textId="5B800BA5" w:rsidR="00C31C74" w:rsidRPr="000F5694" w:rsidRDefault="00146326"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31DCED4F" w14:textId="5A4BAFC7"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0388CE6A" w14:textId="24A34248" w:rsidR="00C31C74" w:rsidRPr="000F5694" w:rsidRDefault="00C31C74" w:rsidP="00146326">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11ABBECA"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43BE0949" w14:textId="167C13FF" w:rsidR="00C31C74" w:rsidRPr="000F5694" w:rsidRDefault="00C31C74">
            <w:pPr>
              <w:rPr>
                <w:sz w:val="20"/>
                <w:szCs w:val="20"/>
              </w:rPr>
            </w:pPr>
            <w:r w:rsidRPr="00857401">
              <w:rPr>
                <w:sz w:val="20"/>
                <w:szCs w:val="20"/>
              </w:rPr>
              <w:t>HD_Mesh</w:t>
            </w:r>
            <w:bookmarkStart w:id="52" w:name="_Ref447273210"/>
            <w:r w:rsidR="00B81F0F">
              <w:rPr>
                <w:rStyle w:val="FootnoteReference"/>
                <w:sz w:val="20"/>
                <w:szCs w:val="20"/>
              </w:rPr>
              <w:footnoteReference w:id="11"/>
            </w:r>
            <w:bookmarkEnd w:id="52"/>
          </w:p>
        </w:tc>
        <w:tc>
          <w:tcPr>
            <w:tcW w:w="447" w:type="pct"/>
          </w:tcPr>
          <w:p w14:paraId="6C7700AC" w14:textId="7A300D2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Point</w:t>
            </w:r>
          </w:p>
        </w:tc>
        <w:tc>
          <w:tcPr>
            <w:tcW w:w="902" w:type="pct"/>
          </w:tcPr>
          <w:p w14:paraId="2C61A771"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tcPr>
          <w:p w14:paraId="3961758A" w14:textId="4774EBA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6AE700A7" w14:textId="6B80C0E0"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Out</w:t>
            </w:r>
          </w:p>
        </w:tc>
        <w:tc>
          <w:tcPr>
            <w:tcW w:w="308" w:type="pct"/>
          </w:tcPr>
          <w:p w14:paraId="3B10F87C" w14:textId="22A6AE05"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15198398" w14:textId="6F6ECC0E"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08" w:type="pct"/>
          </w:tcPr>
          <w:p w14:paraId="0EDA09D5" w14:textId="089737E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4" w:type="pct"/>
          </w:tcPr>
          <w:p w14:paraId="5DB7D8EA" w14:textId="1F4AFF81"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c>
          <w:tcPr>
            <w:tcW w:w="312" w:type="pct"/>
          </w:tcPr>
          <w:p w14:paraId="71096D1C" w14:textId="1B38B648" w:rsidR="00C31C74" w:rsidRPr="000F5694" w:rsidRDefault="00C31C74" w:rsidP="000F4685">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p>
        </w:tc>
      </w:tr>
      <w:tr w:rsidR="00B81F0F" w14:paraId="295D644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27383DF1" w14:textId="5F1C76B3" w:rsidR="00C31C74" w:rsidRPr="000F5694" w:rsidRDefault="00C31C74" w:rsidP="0044241D">
            <w:pPr>
              <w:rPr>
                <w:sz w:val="20"/>
                <w:szCs w:val="20"/>
              </w:rPr>
            </w:pPr>
            <w:r w:rsidRPr="00857401">
              <w:rPr>
                <w:sz w:val="20"/>
                <w:szCs w:val="20"/>
              </w:rPr>
              <w:t>HD_MorisonLumped</w:t>
            </w:r>
          </w:p>
        </w:tc>
        <w:tc>
          <w:tcPr>
            <w:tcW w:w="447" w:type="pct"/>
          </w:tcPr>
          <w:p w14:paraId="33AD056B" w14:textId="46E71B8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FB59C9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tcPr>
          <w:p w14:paraId="4543E6C0" w14:textId="34966A5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8F8348E" w14:textId="097B464F"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45051F80" w14:textId="226DE9C6"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0964B43" w14:textId="6DAE1FE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50D23A68" w14:textId="4C0ACBFD"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2C17855E" w14:textId="5540987A"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1D643BF8" w14:textId="2A266BEB"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3C99C7E5"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5029FFF3" w14:textId="77777777" w:rsidR="00C31C74" w:rsidRPr="000F5694" w:rsidRDefault="00C31C74" w:rsidP="0044241D">
            <w:pPr>
              <w:rPr>
                <w:sz w:val="20"/>
                <w:szCs w:val="20"/>
              </w:rPr>
            </w:pPr>
            <w:r w:rsidRPr="000F5694">
              <w:rPr>
                <w:sz w:val="20"/>
                <w:szCs w:val="20"/>
              </w:rPr>
              <w:t>HD_MorisonDistrib</w:t>
            </w:r>
          </w:p>
        </w:tc>
        <w:tc>
          <w:tcPr>
            <w:tcW w:w="447" w:type="pct"/>
          </w:tcPr>
          <w:p w14:paraId="764CE5EA" w14:textId="77777777"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Line2</w:t>
            </w:r>
          </w:p>
        </w:tc>
        <w:tc>
          <w:tcPr>
            <w:tcW w:w="902" w:type="pct"/>
          </w:tcPr>
          <w:p w14:paraId="7F1D3DA3" w14:textId="2C77781F" w:rsidR="00C31C74" w:rsidRPr="000F5694" w:rsidRDefault="000F2CA9"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sym w:font="Wingdings" w:char="F0FC"/>
            </w:r>
          </w:p>
        </w:tc>
        <w:tc>
          <w:tcPr>
            <w:tcW w:w="307" w:type="pct"/>
          </w:tcPr>
          <w:p w14:paraId="1FD28B2E" w14:textId="1F06E9E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6B322C04" w14:textId="6748A426"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Out</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ECF7A27" w14:textId="68CE4674"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788E2F2A" w14:textId="4C71CB9F"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08" w:type="pct"/>
          </w:tcPr>
          <w:p w14:paraId="01B447FC" w14:textId="449D79CA"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4" w:type="pct"/>
          </w:tcPr>
          <w:p w14:paraId="7C3A4D69" w14:textId="68560AD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c>
          <w:tcPr>
            <w:tcW w:w="312" w:type="pct"/>
          </w:tcPr>
          <w:p w14:paraId="63B89E32" w14:textId="47EB508B" w:rsidR="00C31C74" w:rsidRPr="000F5694" w:rsidRDefault="00C31C74" w:rsidP="0044241D">
            <w:pPr>
              <w:jc w:val="center"/>
              <w:cnfStyle w:val="000000100000" w:firstRow="0" w:lastRow="0" w:firstColumn="0" w:lastColumn="0" w:oddVBand="0" w:evenVBand="0" w:oddHBand="1" w:evenHBand="0" w:firstRowFirstColumn="0" w:firstRowLastColumn="0" w:lastRowFirstColumn="0" w:lastRowLastColumn="0"/>
              <w:rPr>
                <w:sz w:val="20"/>
                <w:szCs w:val="20"/>
              </w:rPr>
            </w:pPr>
            <w:r w:rsidRPr="000F5694">
              <w:rPr>
                <w:sz w:val="20"/>
                <w:szCs w:val="20"/>
              </w:rPr>
              <w:t>In</w:t>
            </w:r>
            <w:r w:rsidR="00B81F0F" w:rsidRPr="00B81F0F">
              <w:rPr>
                <w:sz w:val="20"/>
                <w:szCs w:val="20"/>
                <w:vertAlign w:val="superscript"/>
              </w:rPr>
              <w:fldChar w:fldCharType="begin"/>
            </w:r>
            <w:r w:rsidR="00B81F0F" w:rsidRPr="00B81F0F">
              <w:rPr>
                <w:sz w:val="20"/>
                <w:szCs w:val="20"/>
                <w:vertAlign w:val="superscript"/>
              </w:rPr>
              <w:instrText xml:space="preserve"> NOTEREF _Ref447273210 \h </w:instrText>
            </w:r>
            <w:r w:rsidR="00B81F0F" w:rsidRPr="00B81F0F">
              <w:rPr>
                <w:sz w:val="20"/>
                <w:szCs w:val="20"/>
                <w:vertAlign w:val="superscript"/>
              </w:rPr>
            </w:r>
            <w:r w:rsidR="00B81F0F">
              <w:rPr>
                <w:sz w:val="20"/>
                <w:szCs w:val="20"/>
                <w:vertAlign w:val="superscript"/>
              </w:rPr>
              <w:instrText xml:space="preserve"> \* MERGEFORMAT </w:instrText>
            </w:r>
            <w:r w:rsidR="00B81F0F" w:rsidRPr="00B81F0F">
              <w:rPr>
                <w:sz w:val="20"/>
                <w:szCs w:val="20"/>
                <w:vertAlign w:val="superscript"/>
              </w:rPr>
              <w:fldChar w:fldCharType="separate"/>
            </w:r>
            <w:r w:rsidR="00A87DA2">
              <w:rPr>
                <w:sz w:val="20"/>
                <w:szCs w:val="20"/>
                <w:vertAlign w:val="superscript"/>
              </w:rPr>
              <w:t>‡‡‡</w:t>
            </w:r>
            <w:r w:rsidR="00B81F0F" w:rsidRPr="00B81F0F">
              <w:rPr>
                <w:sz w:val="20"/>
                <w:szCs w:val="20"/>
                <w:vertAlign w:val="superscript"/>
              </w:rPr>
              <w:fldChar w:fldCharType="end"/>
            </w:r>
          </w:p>
        </w:tc>
      </w:tr>
      <w:tr w:rsidR="00B81F0F" w14:paraId="64F6ED00"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77AFA6B9" w14:textId="011098F3" w:rsidR="00C31C74" w:rsidRPr="000F5694" w:rsidRDefault="00C31C74" w:rsidP="0044241D">
            <w:pPr>
              <w:rPr>
                <w:sz w:val="20"/>
                <w:szCs w:val="20"/>
              </w:rPr>
            </w:pPr>
            <w:r>
              <w:rPr>
                <w:sz w:val="20"/>
                <w:szCs w:val="20"/>
              </w:rPr>
              <w:t xml:space="preserve">SubDyn </w:t>
            </w:r>
          </w:p>
        </w:tc>
        <w:tc>
          <w:tcPr>
            <w:tcW w:w="447" w:type="pct"/>
            <w:shd w:val="clear" w:color="auto" w:fill="B8CCE4" w:themeFill="accent1" w:themeFillTint="66"/>
          </w:tcPr>
          <w:p w14:paraId="289BF25B"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902" w:type="pct"/>
            <w:shd w:val="clear" w:color="auto" w:fill="B8CCE4" w:themeFill="accent1" w:themeFillTint="66"/>
          </w:tcPr>
          <w:p w14:paraId="01AD5D2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7" w:type="pct"/>
            <w:shd w:val="clear" w:color="auto" w:fill="B8CCE4" w:themeFill="accent1" w:themeFillTint="66"/>
          </w:tcPr>
          <w:p w14:paraId="72DBA809"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6FCA5FA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1C54ABC"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48D0F4E0"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shd w:val="clear" w:color="auto" w:fill="B8CCE4" w:themeFill="accent1" w:themeFillTint="66"/>
          </w:tcPr>
          <w:p w14:paraId="134F0268"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shd w:val="clear" w:color="auto" w:fill="B8CCE4" w:themeFill="accent1" w:themeFillTint="66"/>
          </w:tcPr>
          <w:p w14:paraId="591BF8C4"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2" w:type="pct"/>
            <w:shd w:val="clear" w:color="auto" w:fill="B8CCE4" w:themeFill="accent1" w:themeFillTint="66"/>
          </w:tcPr>
          <w:p w14:paraId="21235EC2" w14:textId="77777777" w:rsidR="00C31C74" w:rsidRPr="000F5694" w:rsidRDefault="00C31C74" w:rsidP="0044241D">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rsidRPr="00E40ED8" w14:paraId="74A042F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tcPr>
          <w:p w14:paraId="2C86FF93" w14:textId="1C9AB989" w:rsidR="00C31C74" w:rsidRPr="00726CF0" w:rsidRDefault="00C31C74" w:rsidP="009C339C">
            <w:pPr>
              <w:rPr>
                <w:sz w:val="20"/>
                <w:szCs w:val="20"/>
              </w:rPr>
            </w:pPr>
            <w:r w:rsidRPr="0078613A">
              <w:rPr>
                <w:sz w:val="20"/>
                <w:szCs w:val="20"/>
              </w:rPr>
              <w:t>SD_LMesh_y2Mesh</w:t>
            </w:r>
          </w:p>
        </w:tc>
        <w:tc>
          <w:tcPr>
            <w:tcW w:w="447" w:type="pct"/>
          </w:tcPr>
          <w:p w14:paraId="52076EA9" w14:textId="042C63CE"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r>
              <w:rPr>
                <w:sz w:val="20"/>
                <w:szCs w:val="20"/>
              </w:rPr>
              <w:t>Point</w:t>
            </w:r>
          </w:p>
        </w:tc>
        <w:tc>
          <w:tcPr>
            <w:tcW w:w="902" w:type="pct"/>
          </w:tcPr>
          <w:p w14:paraId="1B68070C" w14:textId="77777777" w:rsidR="00C31C74" w:rsidRPr="0078613A" w:rsidRDefault="00C31C74" w:rsidP="009C339C">
            <w:pPr>
              <w:jc w:val="center"/>
              <w:cnfStyle w:val="000000100000" w:firstRow="0" w:lastRow="0" w:firstColumn="0" w:lastColumn="0" w:oddVBand="0" w:evenVBand="0" w:oddHBand="1" w:evenHBand="0" w:firstRowFirstColumn="0" w:firstRowLastColumn="0" w:lastRowFirstColumn="0" w:lastRowLastColumn="0"/>
              <w:rPr>
                <w:b/>
                <w:bCs/>
                <w:sz w:val="20"/>
                <w:szCs w:val="20"/>
              </w:rPr>
            </w:pPr>
          </w:p>
        </w:tc>
        <w:tc>
          <w:tcPr>
            <w:tcW w:w="307" w:type="pct"/>
          </w:tcPr>
          <w:p w14:paraId="00E3066C" w14:textId="27F713A4"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207A040D" w14:textId="4CB93B9E"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78613A">
              <w:rPr>
                <w:sz w:val="20"/>
                <w:szCs w:val="20"/>
              </w:rPr>
              <w:t>In</w:t>
            </w:r>
          </w:p>
        </w:tc>
        <w:tc>
          <w:tcPr>
            <w:tcW w:w="308" w:type="pct"/>
          </w:tcPr>
          <w:p w14:paraId="03FA1DA6" w14:textId="7930E959"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2D502DC1" w14:textId="6474EA13"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08" w:type="pct"/>
          </w:tcPr>
          <w:p w14:paraId="77F80908" w14:textId="7444C692"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4" w:type="pct"/>
          </w:tcPr>
          <w:p w14:paraId="017F7E25" w14:textId="0D82CFEB"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c>
          <w:tcPr>
            <w:tcW w:w="312" w:type="pct"/>
          </w:tcPr>
          <w:p w14:paraId="13170179" w14:textId="6E6F2E07" w:rsidR="00C31C74" w:rsidRPr="00E40ED8" w:rsidRDefault="00C31C74" w:rsidP="009C339C">
            <w:pPr>
              <w:jc w:val="center"/>
              <w:cnfStyle w:val="000000100000" w:firstRow="0" w:lastRow="0" w:firstColumn="0" w:lastColumn="0" w:oddVBand="0" w:evenVBand="0" w:oddHBand="1" w:evenHBand="0" w:firstRowFirstColumn="0" w:firstRowLastColumn="0" w:lastRowFirstColumn="0" w:lastRowLastColumn="0"/>
              <w:rPr>
                <w:sz w:val="20"/>
                <w:szCs w:val="20"/>
              </w:rPr>
            </w:pPr>
            <w:r w:rsidRPr="00857401">
              <w:rPr>
                <w:sz w:val="20"/>
                <w:szCs w:val="20"/>
              </w:rPr>
              <w:t>Out</w:t>
            </w:r>
          </w:p>
        </w:tc>
      </w:tr>
      <w:tr w:rsidR="00B81F0F" w:rsidRPr="00E40ED8" w14:paraId="228F498B"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35DF221" w14:textId="51A04652" w:rsidR="00C31C74" w:rsidRPr="00857401" w:rsidRDefault="00C31C74" w:rsidP="009C339C">
            <w:pPr>
              <w:rPr>
                <w:sz w:val="20"/>
                <w:szCs w:val="20"/>
              </w:rPr>
            </w:pPr>
            <w:r w:rsidRPr="00857401">
              <w:rPr>
                <w:sz w:val="20"/>
                <w:szCs w:val="20"/>
              </w:rPr>
              <w:t>SD_y1Mesh_TPMesh</w:t>
            </w:r>
          </w:p>
        </w:tc>
        <w:tc>
          <w:tcPr>
            <w:tcW w:w="447" w:type="pct"/>
          </w:tcPr>
          <w:p w14:paraId="761EE3C1" w14:textId="35FD7E99"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r>
              <w:rPr>
                <w:sz w:val="20"/>
                <w:szCs w:val="20"/>
              </w:rPr>
              <w:t>Point</w:t>
            </w:r>
          </w:p>
        </w:tc>
        <w:tc>
          <w:tcPr>
            <w:tcW w:w="902" w:type="pct"/>
          </w:tcPr>
          <w:p w14:paraId="1A14686A" w14:textId="77777777" w:rsidR="00C31C74" w:rsidRPr="00857401" w:rsidRDefault="00C31C74" w:rsidP="009C339C">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1BF66362" w14:textId="3D2B747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564F54E8" w14:textId="471F1AF8"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3C792BDD" w14:textId="79A54F3F"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0F948020" w14:textId="55DE2F8D"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08" w:type="pct"/>
          </w:tcPr>
          <w:p w14:paraId="4F040000" w14:textId="47D3243E"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4" w:type="pct"/>
          </w:tcPr>
          <w:p w14:paraId="6780D890" w14:textId="0A222735"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c>
          <w:tcPr>
            <w:tcW w:w="312" w:type="pct"/>
          </w:tcPr>
          <w:p w14:paraId="550100FA" w14:textId="5B46D712" w:rsidR="00C31C74" w:rsidRPr="00E40ED8" w:rsidRDefault="00C31C74" w:rsidP="009C339C">
            <w:pPr>
              <w:jc w:val="center"/>
              <w:cnfStyle w:val="000000000000" w:firstRow="0" w:lastRow="0" w:firstColumn="0" w:lastColumn="0" w:oddVBand="0" w:evenVBand="0" w:oddHBand="0" w:evenHBand="0" w:firstRowFirstColumn="0" w:firstRowLastColumn="0" w:lastRowFirstColumn="0" w:lastRowLastColumn="0"/>
              <w:rPr>
                <w:sz w:val="20"/>
                <w:szCs w:val="20"/>
              </w:rPr>
            </w:pPr>
            <w:r w:rsidRPr="000F5694">
              <w:rPr>
                <w:sz w:val="20"/>
                <w:szCs w:val="20"/>
              </w:rPr>
              <w:t>In</w:t>
            </w:r>
          </w:p>
        </w:tc>
      </w:tr>
      <w:tr w:rsidR="00B81F0F" w14:paraId="5FC90717"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8" w:type="pct"/>
            <w:shd w:val="clear" w:color="auto" w:fill="B8CCE4" w:themeFill="accent1" w:themeFillTint="66"/>
          </w:tcPr>
          <w:p w14:paraId="0875DEA3" w14:textId="66BEE3C2" w:rsidR="00C31C74" w:rsidRPr="000F5694" w:rsidRDefault="00C31C74" w:rsidP="0044241D">
            <w:pPr>
              <w:rPr>
                <w:sz w:val="20"/>
                <w:szCs w:val="20"/>
              </w:rPr>
            </w:pPr>
            <w:r>
              <w:rPr>
                <w:sz w:val="20"/>
                <w:szCs w:val="20"/>
              </w:rPr>
              <w:t>MAP++</w:t>
            </w:r>
            <w:bookmarkStart w:id="53" w:name="_Ref447256594"/>
            <w:r w:rsidR="00A45E41">
              <w:rPr>
                <w:rStyle w:val="FootnoteReference"/>
                <w:sz w:val="20"/>
                <w:szCs w:val="20"/>
              </w:rPr>
              <w:footnoteReference w:id="12"/>
            </w:r>
            <w:bookmarkEnd w:id="53"/>
          </w:p>
        </w:tc>
        <w:tc>
          <w:tcPr>
            <w:tcW w:w="447" w:type="pct"/>
            <w:shd w:val="clear" w:color="auto" w:fill="B8CCE4" w:themeFill="accent1" w:themeFillTint="66"/>
          </w:tcPr>
          <w:p w14:paraId="2CEAB6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436B41C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7" w:type="pct"/>
            <w:shd w:val="clear" w:color="auto" w:fill="B8CCE4" w:themeFill="accent1" w:themeFillTint="66"/>
          </w:tcPr>
          <w:p w14:paraId="04C74C5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CC9097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77CDBD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C0BB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7B7DE66"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3DBBE5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40217D19"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1D60F3C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8" w:type="pct"/>
          </w:tcPr>
          <w:p w14:paraId="7CB17BDF" w14:textId="2B75DD22" w:rsidR="00C31C74" w:rsidRPr="00E40ED8" w:rsidRDefault="00C31C74" w:rsidP="009C339C">
            <w:pPr>
              <w:rPr>
                <w:sz w:val="20"/>
                <w:szCs w:val="20"/>
              </w:rPr>
            </w:pPr>
            <w:r w:rsidRPr="00857401">
              <w:rPr>
                <w:sz w:val="20"/>
                <w:szCs w:val="20"/>
              </w:rPr>
              <w:t>MAP_PtFairlead</w:t>
            </w:r>
          </w:p>
        </w:tc>
        <w:tc>
          <w:tcPr>
            <w:tcW w:w="447" w:type="pct"/>
          </w:tcPr>
          <w:p w14:paraId="3FEA1079" w14:textId="63B13D23"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1186D28B"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7" w:type="pct"/>
          </w:tcPr>
          <w:p w14:paraId="7C47D723" w14:textId="2183551D"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6B156634" w14:textId="569888EF"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2EFEC8E9" w14:textId="34CA240C"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F6E5B65" w14:textId="6FD741D9"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47B54034"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0F6CF72A" w14:textId="752992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6252CBC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44C910BD"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A4AD577" w14:textId="46799D0C" w:rsidR="00C31C74" w:rsidRPr="000F5694" w:rsidRDefault="00C31C74">
            <w:pPr>
              <w:rPr>
                <w:sz w:val="20"/>
                <w:szCs w:val="20"/>
              </w:rPr>
            </w:pPr>
            <w:r>
              <w:rPr>
                <w:sz w:val="20"/>
                <w:szCs w:val="20"/>
              </w:rPr>
              <w:t>MoorDyn</w:t>
            </w:r>
            <w:r w:rsidR="00A45E41" w:rsidRPr="00A45E41">
              <w:rPr>
                <w:sz w:val="20"/>
                <w:szCs w:val="20"/>
                <w:vertAlign w:val="superscript"/>
              </w:rPr>
              <w:fldChar w:fldCharType="begin"/>
            </w:r>
            <w:r w:rsidR="00A45E41" w:rsidRPr="00A45E41">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A45E41">
              <w:rPr>
                <w:sz w:val="20"/>
                <w:szCs w:val="20"/>
                <w:vertAlign w:val="superscript"/>
              </w:rPr>
            </w:r>
            <w:r w:rsidR="00A45E41" w:rsidRPr="00A45E41">
              <w:rPr>
                <w:sz w:val="20"/>
                <w:szCs w:val="20"/>
                <w:vertAlign w:val="superscript"/>
              </w:rPr>
              <w:fldChar w:fldCharType="separate"/>
            </w:r>
            <w:r w:rsidR="00A87DA2">
              <w:rPr>
                <w:sz w:val="20"/>
                <w:szCs w:val="20"/>
                <w:vertAlign w:val="superscript"/>
              </w:rPr>
              <w:t>§§§</w:t>
            </w:r>
            <w:r w:rsidR="00A45E41" w:rsidRPr="00A45E41">
              <w:rPr>
                <w:sz w:val="20"/>
                <w:szCs w:val="20"/>
                <w:vertAlign w:val="superscript"/>
              </w:rPr>
              <w:fldChar w:fldCharType="end"/>
            </w:r>
          </w:p>
        </w:tc>
        <w:tc>
          <w:tcPr>
            <w:tcW w:w="447" w:type="pct"/>
            <w:shd w:val="clear" w:color="auto" w:fill="B8CCE4" w:themeFill="accent1" w:themeFillTint="66"/>
          </w:tcPr>
          <w:p w14:paraId="23EC394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85E4D28"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4C2D4BF"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168555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A9FB08B"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0B44A395"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34451D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F0550BE"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9F7717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522274F"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CBCE30A" w14:textId="4F602731" w:rsidR="00C31C74" w:rsidRPr="00857401" w:rsidRDefault="00A13995" w:rsidP="009C339C">
            <w:pPr>
              <w:rPr>
                <w:sz w:val="20"/>
                <w:szCs w:val="20"/>
              </w:rPr>
            </w:pPr>
            <w:r w:rsidRPr="00857401">
              <w:rPr>
                <w:sz w:val="20"/>
                <w:szCs w:val="20"/>
              </w:rPr>
              <w:t>MD_PtFairlead</w:t>
            </w:r>
          </w:p>
        </w:tc>
        <w:tc>
          <w:tcPr>
            <w:tcW w:w="447" w:type="pct"/>
          </w:tcPr>
          <w:p w14:paraId="355EB9B2" w14:textId="34511E2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E06AAF3"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30D8D21E" w14:textId="5772370D"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9019853"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1D3D7050"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590A5D77" w14:textId="2193C295"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7DB0851B"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7EF45B5" w14:textId="744A85C1"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315215FC"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3DA3A571"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056AD706" w14:textId="3F1CE223" w:rsidR="00C31C74" w:rsidRPr="000F5694" w:rsidRDefault="00485E21">
            <w:pPr>
              <w:rPr>
                <w:sz w:val="20"/>
                <w:szCs w:val="20"/>
              </w:rPr>
            </w:pPr>
            <w:r>
              <w:rPr>
                <w:sz w:val="20"/>
                <w:szCs w:val="20"/>
              </w:rPr>
              <w:t>FEAMooring</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6EC7C1F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006A0BB0"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F4F0D5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6BEC6FA"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FE431EC"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05C010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4A13327"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77343A6D"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9B270F1" w14:textId="77777777" w:rsidR="00C31C74" w:rsidRPr="000F5694" w:rsidRDefault="00C31C74">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AF71EF1"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08A63B31" w14:textId="5B2CF8AD" w:rsidR="00C31C74" w:rsidRPr="00857401" w:rsidRDefault="00A13995" w:rsidP="009C339C">
            <w:pPr>
              <w:rPr>
                <w:sz w:val="20"/>
                <w:szCs w:val="20"/>
              </w:rPr>
            </w:pPr>
            <w:r w:rsidRPr="00857401">
              <w:rPr>
                <w:sz w:val="20"/>
                <w:szCs w:val="20"/>
              </w:rPr>
              <w:t>FEAM_PtFairlead</w:t>
            </w:r>
          </w:p>
        </w:tc>
        <w:tc>
          <w:tcPr>
            <w:tcW w:w="447" w:type="pct"/>
          </w:tcPr>
          <w:p w14:paraId="6C396FC9" w14:textId="26FFAD3E"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72825991"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DB310EE" w14:textId="53B6C28B"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99D3AAD" w14:textId="77777777" w:rsidR="00C31C7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0FE0CBE1"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FA1FB9" w14:textId="21283F4C"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08" w:type="pct"/>
          </w:tcPr>
          <w:p w14:paraId="3F9FE3C2"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73F1645D" w14:textId="1B120E5C" w:rsidR="00C31C74" w:rsidRDefault="004A5415" w:rsidP="00445F52">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DC3480" w:rsidRPr="00D575EA">
              <w:rPr>
                <w:sz w:val="20"/>
                <w:szCs w:val="20"/>
                <w:vertAlign w:val="superscript"/>
              </w:rPr>
              <w:fldChar w:fldCharType="begin"/>
            </w:r>
            <w:r w:rsidR="00DC3480" w:rsidRPr="00D575EA">
              <w:rPr>
                <w:sz w:val="20"/>
                <w:szCs w:val="20"/>
                <w:vertAlign w:val="superscript"/>
              </w:rPr>
              <w:instrText xml:space="preserve"> NOTEREF _Ref447132571 \h </w:instrText>
            </w:r>
            <w:r w:rsidR="00DC3480">
              <w:rPr>
                <w:sz w:val="20"/>
                <w:szCs w:val="20"/>
                <w:vertAlign w:val="superscript"/>
              </w:rPr>
              <w:instrText xml:space="preserve"> \* MERGEFORMAT </w:instrText>
            </w:r>
            <w:r w:rsidR="00DC3480" w:rsidRPr="00D575EA">
              <w:rPr>
                <w:sz w:val="20"/>
                <w:szCs w:val="20"/>
                <w:vertAlign w:val="superscript"/>
              </w:rPr>
            </w:r>
            <w:r w:rsidR="00DC3480" w:rsidRPr="00D575EA">
              <w:rPr>
                <w:sz w:val="20"/>
                <w:szCs w:val="20"/>
                <w:vertAlign w:val="superscript"/>
              </w:rPr>
              <w:fldChar w:fldCharType="separate"/>
            </w:r>
            <w:r w:rsidR="00A87DA2">
              <w:rPr>
                <w:sz w:val="20"/>
                <w:szCs w:val="20"/>
                <w:vertAlign w:val="superscript"/>
              </w:rPr>
              <w:t>***</w:t>
            </w:r>
            <w:r w:rsidR="00DC3480" w:rsidRPr="00D575EA">
              <w:rPr>
                <w:sz w:val="20"/>
                <w:szCs w:val="20"/>
                <w:vertAlign w:val="superscript"/>
              </w:rPr>
              <w:fldChar w:fldCharType="end"/>
            </w:r>
          </w:p>
        </w:tc>
        <w:tc>
          <w:tcPr>
            <w:tcW w:w="312" w:type="pct"/>
          </w:tcPr>
          <w:p w14:paraId="0EA42A4A" w14:textId="77777777" w:rsidR="00C31C74" w:rsidRPr="000F5694" w:rsidRDefault="00C31C74">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78C687DE"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3B65863C" w14:textId="2AD2A976" w:rsidR="00485E21" w:rsidRPr="000F5694" w:rsidRDefault="00485E21" w:rsidP="0044241D">
            <w:pPr>
              <w:rPr>
                <w:sz w:val="20"/>
                <w:szCs w:val="20"/>
              </w:rPr>
            </w:pPr>
            <w:r>
              <w:rPr>
                <w:sz w:val="20"/>
                <w:szCs w:val="20"/>
              </w:rPr>
              <w:t>OrcaFlex Interface</w:t>
            </w:r>
            <w:r w:rsidR="00A45E41" w:rsidRPr="009D4513">
              <w:rPr>
                <w:sz w:val="20"/>
                <w:szCs w:val="20"/>
                <w:vertAlign w:val="superscript"/>
              </w:rPr>
              <w:fldChar w:fldCharType="begin"/>
            </w:r>
            <w:r w:rsidR="00A45E41" w:rsidRPr="009D4513">
              <w:rPr>
                <w:sz w:val="20"/>
                <w:szCs w:val="20"/>
                <w:vertAlign w:val="superscript"/>
              </w:rPr>
              <w:instrText xml:space="preserve"> NOTEREF _Ref447256594 \h </w:instrText>
            </w:r>
            <w:r w:rsidR="00A45E41">
              <w:rPr>
                <w:sz w:val="20"/>
                <w:szCs w:val="20"/>
                <w:vertAlign w:val="superscript"/>
              </w:rPr>
              <w:instrText xml:space="preserve"> \* MERGEFORMAT </w:instrText>
            </w:r>
            <w:r w:rsidR="00A45E41" w:rsidRPr="009D4513">
              <w:rPr>
                <w:sz w:val="20"/>
                <w:szCs w:val="20"/>
                <w:vertAlign w:val="superscript"/>
              </w:rPr>
            </w:r>
            <w:r w:rsidR="00A45E41" w:rsidRPr="009D4513">
              <w:rPr>
                <w:sz w:val="20"/>
                <w:szCs w:val="20"/>
                <w:vertAlign w:val="superscript"/>
              </w:rPr>
              <w:fldChar w:fldCharType="separate"/>
            </w:r>
            <w:r w:rsidR="00A87DA2">
              <w:rPr>
                <w:sz w:val="20"/>
                <w:szCs w:val="20"/>
                <w:vertAlign w:val="superscript"/>
              </w:rPr>
              <w:t>§§§</w:t>
            </w:r>
            <w:r w:rsidR="00A45E41" w:rsidRPr="009D4513">
              <w:rPr>
                <w:sz w:val="20"/>
                <w:szCs w:val="20"/>
                <w:vertAlign w:val="superscript"/>
              </w:rPr>
              <w:fldChar w:fldCharType="end"/>
            </w:r>
          </w:p>
        </w:tc>
        <w:tc>
          <w:tcPr>
            <w:tcW w:w="447" w:type="pct"/>
            <w:shd w:val="clear" w:color="auto" w:fill="B8CCE4" w:themeFill="accent1" w:themeFillTint="66"/>
          </w:tcPr>
          <w:p w14:paraId="40DB6FFB"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3D63D54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9F94674"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B10A53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89DDC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1B12D8F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3D199887"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19FD3A0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2A6EC5E"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3DA3B65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26C045ED" w14:textId="0E5AB155" w:rsidR="00C31C74" w:rsidRPr="00857401" w:rsidRDefault="00A13995" w:rsidP="009C339C">
            <w:pPr>
              <w:rPr>
                <w:sz w:val="20"/>
                <w:szCs w:val="20"/>
              </w:rPr>
            </w:pPr>
            <w:r w:rsidRPr="00857401">
              <w:rPr>
                <w:sz w:val="20"/>
                <w:szCs w:val="20"/>
              </w:rPr>
              <w:t>Orca_PtfmMesh</w:t>
            </w:r>
          </w:p>
        </w:tc>
        <w:tc>
          <w:tcPr>
            <w:tcW w:w="447" w:type="pct"/>
          </w:tcPr>
          <w:p w14:paraId="39475BAE" w14:textId="39A5F7E5" w:rsidR="00C31C74"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0195001A" w14:textId="77777777" w:rsidR="00C31C74" w:rsidRPr="00A13995" w:rsidRDefault="00C31C74">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4C318969" w14:textId="255230A7" w:rsidR="00C31C74"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2371622E" w14:textId="178E8864" w:rsidR="00C31C7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FD04644" w14:textId="52131F72"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4248A74" w14:textId="56845E1B"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8E03F43" w14:textId="42AA3E51"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4" w:type="pct"/>
          </w:tcPr>
          <w:p w14:paraId="1DE7ACE2" w14:textId="177505E7" w:rsidR="00C31C74"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12" w:type="pct"/>
          </w:tcPr>
          <w:p w14:paraId="5BE00EC6" w14:textId="18258477" w:rsidR="00C31C74" w:rsidRPr="000F5694" w:rsidRDefault="00863C7E">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r>
      <w:tr w:rsidR="00B81F0F" w14:paraId="1D464A8C"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2B3091EF" w14:textId="34ECBA40" w:rsidR="00485E21" w:rsidRPr="000F5694" w:rsidRDefault="00A13995" w:rsidP="0044241D">
            <w:pPr>
              <w:rPr>
                <w:sz w:val="20"/>
                <w:szCs w:val="20"/>
              </w:rPr>
            </w:pPr>
            <w:r>
              <w:rPr>
                <w:sz w:val="20"/>
                <w:szCs w:val="20"/>
              </w:rPr>
              <w:t>IceFloe</w:t>
            </w:r>
          </w:p>
        </w:tc>
        <w:tc>
          <w:tcPr>
            <w:tcW w:w="447" w:type="pct"/>
            <w:shd w:val="clear" w:color="auto" w:fill="B8CCE4" w:themeFill="accent1" w:themeFillTint="66"/>
          </w:tcPr>
          <w:p w14:paraId="015B5AD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8B7A100"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27A842C3"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D15F5EF"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E88D82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2D86DA2"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3F2E585"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485C2151"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1176FFF6" w14:textId="77777777" w:rsidR="00485E21" w:rsidRPr="000F5694" w:rsidRDefault="00485E21">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77C712FE"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37605356" w14:textId="7C71C908" w:rsidR="00485E21" w:rsidRPr="00857401" w:rsidRDefault="00A13995" w:rsidP="009C339C">
            <w:pPr>
              <w:rPr>
                <w:sz w:val="20"/>
                <w:szCs w:val="20"/>
              </w:rPr>
            </w:pPr>
            <w:r w:rsidRPr="00857401">
              <w:rPr>
                <w:sz w:val="20"/>
                <w:szCs w:val="20"/>
              </w:rPr>
              <w:t>IceF_iceMesh</w:t>
            </w:r>
          </w:p>
        </w:tc>
        <w:tc>
          <w:tcPr>
            <w:tcW w:w="447" w:type="pct"/>
          </w:tcPr>
          <w:p w14:paraId="0569DDCB" w14:textId="2F23D3E6" w:rsidR="00485E21"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96E562A" w14:textId="77777777" w:rsidR="00485E21" w:rsidRPr="00A13995" w:rsidRDefault="00485E21">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28EC638C" w14:textId="5D214E8F" w:rsidR="00485E21"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0FB3C6FB" w14:textId="18D3C3AE" w:rsidR="00485E21" w:rsidRDefault="006868C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7EE54BD8"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3D9B944E" w14:textId="2F1B1F48"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14955153"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F5DA097" w14:textId="72681C73" w:rsidR="00485E21"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05E6869E" w14:textId="77777777" w:rsidR="00485E21" w:rsidRPr="000F5694" w:rsidRDefault="00485E21">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B81F0F" w14:paraId="12D50619" w14:textId="77777777" w:rsidTr="00857401">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1487" w:type="pct"/>
            <w:shd w:val="clear" w:color="auto" w:fill="B8CCE4" w:themeFill="accent1" w:themeFillTint="66"/>
          </w:tcPr>
          <w:p w14:paraId="7F17C9DE" w14:textId="7FB9229C" w:rsidR="00A13995" w:rsidRPr="000F5694" w:rsidRDefault="00A13995" w:rsidP="0044241D">
            <w:pPr>
              <w:rPr>
                <w:sz w:val="20"/>
                <w:szCs w:val="20"/>
              </w:rPr>
            </w:pPr>
            <w:r>
              <w:rPr>
                <w:sz w:val="20"/>
                <w:szCs w:val="20"/>
              </w:rPr>
              <w:t>IceDyn</w:t>
            </w:r>
          </w:p>
        </w:tc>
        <w:tc>
          <w:tcPr>
            <w:tcW w:w="447" w:type="pct"/>
            <w:shd w:val="clear" w:color="auto" w:fill="B8CCE4" w:themeFill="accent1" w:themeFillTint="66"/>
          </w:tcPr>
          <w:p w14:paraId="4EA84A26"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902" w:type="pct"/>
            <w:shd w:val="clear" w:color="auto" w:fill="B8CCE4" w:themeFill="accent1" w:themeFillTint="66"/>
          </w:tcPr>
          <w:p w14:paraId="2931816D"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3F0278"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6B4EA78F"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37EFD6E"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79CD2EC3"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08" w:type="pct"/>
            <w:shd w:val="clear" w:color="auto" w:fill="B8CCE4" w:themeFill="accent1" w:themeFillTint="66"/>
          </w:tcPr>
          <w:p w14:paraId="4F87EBD2"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4" w:type="pct"/>
            <w:shd w:val="clear" w:color="auto" w:fill="B8CCE4" w:themeFill="accent1" w:themeFillTint="66"/>
          </w:tcPr>
          <w:p w14:paraId="2C6EB03B"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312" w:type="pct"/>
            <w:shd w:val="clear" w:color="auto" w:fill="B8CCE4" w:themeFill="accent1" w:themeFillTint="66"/>
          </w:tcPr>
          <w:p w14:paraId="2D6B9237" w14:textId="77777777" w:rsidR="00A13995" w:rsidRPr="000F5694" w:rsidRDefault="00A13995">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B81F0F" w:rsidRPr="00E40ED8" w14:paraId="43D1C172" w14:textId="77777777" w:rsidTr="00857401">
        <w:trPr>
          <w:cantSplit/>
        </w:trPr>
        <w:tc>
          <w:tcPr>
            <w:cnfStyle w:val="001000000000" w:firstRow="0" w:lastRow="0" w:firstColumn="1" w:lastColumn="0" w:oddVBand="0" w:evenVBand="0" w:oddHBand="0" w:evenHBand="0" w:firstRowFirstColumn="0" w:firstRowLastColumn="0" w:lastRowFirstColumn="0" w:lastRowLastColumn="0"/>
            <w:tcW w:w="1487" w:type="pct"/>
          </w:tcPr>
          <w:p w14:paraId="6A54FC08" w14:textId="3933D429" w:rsidR="00A13995" w:rsidRPr="00857401" w:rsidRDefault="00A13995" w:rsidP="009C339C">
            <w:pPr>
              <w:rPr>
                <w:sz w:val="20"/>
                <w:szCs w:val="20"/>
              </w:rPr>
            </w:pPr>
            <w:r w:rsidRPr="00857401">
              <w:rPr>
                <w:sz w:val="20"/>
                <w:szCs w:val="20"/>
              </w:rPr>
              <w:t>IceD_PointMesh</w:t>
            </w:r>
          </w:p>
        </w:tc>
        <w:tc>
          <w:tcPr>
            <w:tcW w:w="447" w:type="pct"/>
          </w:tcPr>
          <w:p w14:paraId="5955B5D1" w14:textId="0C84F1E1" w:rsidR="00A13995" w:rsidRDefault="00375813">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Point</w:t>
            </w:r>
          </w:p>
        </w:tc>
        <w:tc>
          <w:tcPr>
            <w:tcW w:w="902" w:type="pct"/>
          </w:tcPr>
          <w:p w14:paraId="482CF6E1" w14:textId="77777777" w:rsidR="00A13995" w:rsidRPr="00A13995" w:rsidRDefault="00A13995">
            <w:pPr>
              <w:jc w:val="center"/>
              <w:cnfStyle w:val="000000000000" w:firstRow="0" w:lastRow="0" w:firstColumn="0" w:lastColumn="0" w:oddVBand="0" w:evenVBand="0" w:oddHBand="0" w:evenHBand="0" w:firstRowFirstColumn="0" w:firstRowLastColumn="0" w:lastRowFirstColumn="0" w:lastRowLastColumn="0"/>
              <w:rPr>
                <w:b/>
                <w:bCs/>
                <w:sz w:val="20"/>
                <w:szCs w:val="20"/>
              </w:rPr>
            </w:pPr>
          </w:p>
        </w:tc>
        <w:tc>
          <w:tcPr>
            <w:tcW w:w="308" w:type="pct"/>
          </w:tcPr>
          <w:p w14:paraId="0007FB6C" w14:textId="61CFA042" w:rsidR="00A13995" w:rsidRDefault="00870681">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Out</w:t>
            </w:r>
          </w:p>
        </w:tc>
        <w:tc>
          <w:tcPr>
            <w:tcW w:w="308" w:type="pct"/>
          </w:tcPr>
          <w:p w14:paraId="4D44FE01" w14:textId="77777777" w:rsidR="00A13995"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6AD146CD"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08" w:type="pct"/>
          </w:tcPr>
          <w:p w14:paraId="79961729" w14:textId="3E8BCF18"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p>
        </w:tc>
        <w:tc>
          <w:tcPr>
            <w:tcW w:w="308" w:type="pct"/>
          </w:tcPr>
          <w:p w14:paraId="0E03874B"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314" w:type="pct"/>
          </w:tcPr>
          <w:p w14:paraId="386A046A" w14:textId="03743B4D" w:rsidR="00A13995" w:rsidRDefault="004A5415">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In</w:t>
            </w:r>
            <w:r w:rsidR="00445F52" w:rsidRPr="00D575EA">
              <w:rPr>
                <w:sz w:val="20"/>
                <w:szCs w:val="20"/>
                <w:vertAlign w:val="superscript"/>
              </w:rPr>
              <w:fldChar w:fldCharType="begin"/>
            </w:r>
            <w:r w:rsidR="00445F52" w:rsidRPr="00D575EA">
              <w:rPr>
                <w:sz w:val="20"/>
                <w:szCs w:val="20"/>
                <w:vertAlign w:val="superscript"/>
              </w:rPr>
              <w:instrText xml:space="preserve"> NOTEREF _Ref447132571 \h </w:instrText>
            </w:r>
            <w:r w:rsidR="00445F52">
              <w:rPr>
                <w:sz w:val="20"/>
                <w:szCs w:val="20"/>
                <w:vertAlign w:val="superscript"/>
              </w:rPr>
              <w:instrText xml:space="preserve"> \* MERGEFORMAT </w:instrText>
            </w:r>
            <w:r w:rsidR="00445F52" w:rsidRPr="00D575EA">
              <w:rPr>
                <w:sz w:val="20"/>
                <w:szCs w:val="20"/>
                <w:vertAlign w:val="superscript"/>
              </w:rPr>
            </w:r>
            <w:r w:rsidR="00445F52" w:rsidRPr="00D575EA">
              <w:rPr>
                <w:sz w:val="20"/>
                <w:szCs w:val="20"/>
                <w:vertAlign w:val="superscript"/>
              </w:rPr>
              <w:fldChar w:fldCharType="separate"/>
            </w:r>
            <w:r w:rsidR="00A87DA2">
              <w:rPr>
                <w:sz w:val="20"/>
                <w:szCs w:val="20"/>
                <w:vertAlign w:val="superscript"/>
              </w:rPr>
              <w:t>***</w:t>
            </w:r>
            <w:r w:rsidR="00445F52" w:rsidRPr="00D575EA">
              <w:rPr>
                <w:sz w:val="20"/>
                <w:szCs w:val="20"/>
                <w:vertAlign w:val="superscript"/>
              </w:rPr>
              <w:fldChar w:fldCharType="end"/>
            </w:r>
          </w:p>
        </w:tc>
        <w:tc>
          <w:tcPr>
            <w:tcW w:w="312" w:type="pct"/>
          </w:tcPr>
          <w:p w14:paraId="56382AE0" w14:textId="77777777" w:rsidR="00A13995" w:rsidRPr="000F5694" w:rsidRDefault="00A13995">
            <w:pPr>
              <w:jc w:val="center"/>
              <w:cnfStyle w:val="000000000000" w:firstRow="0" w:lastRow="0" w:firstColumn="0" w:lastColumn="0" w:oddVBand="0" w:evenVBand="0" w:oddHBand="0" w:evenHBand="0" w:firstRowFirstColumn="0" w:firstRowLastColumn="0" w:lastRowFirstColumn="0" w:lastRowLastColumn="0"/>
              <w:rPr>
                <w:sz w:val="20"/>
                <w:szCs w:val="20"/>
              </w:rPr>
            </w:pPr>
          </w:p>
        </w:tc>
      </w:tr>
    </w:tbl>
    <w:p w14:paraId="0ADB6A1D" w14:textId="15B7CD5B" w:rsidR="00B16FD8" w:rsidRDefault="00B16FD8" w:rsidP="008B7E20">
      <w:pPr>
        <w:pStyle w:val="Heading4"/>
      </w:pPr>
      <w:r w:rsidRPr="00B16FD8">
        <w:t>VTK_fields</w:t>
      </w:r>
      <w:r>
        <w:t xml:space="preserve">: </w:t>
      </w:r>
      <w:r w:rsidRPr="00B16FD8">
        <w:t>Write mesh fields to VTK data files?</w:t>
      </w:r>
      <w:r>
        <w:t xml:space="preserve"> [T/F]</w:t>
      </w:r>
    </w:p>
    <w:p w14:paraId="2C3B4C7D" w14:textId="6FA02E8A" w:rsidR="00610AF8" w:rsidRDefault="009F741E">
      <w:pPr>
        <w:rPr>
          <w:ins w:id="54" w:author="Bonnie Jonkman" w:date="2016-04-01T13:44:00Z"/>
        </w:rPr>
      </w:pPr>
      <w:r>
        <w:t xml:space="preserve">Except for the reference </w:t>
      </w:r>
      <w:r w:rsidR="00610AF8">
        <w:t>configuration</w:t>
      </w:r>
      <w:r>
        <w:t>, t</w:t>
      </w:r>
      <w:r w:rsidR="008B0B08">
        <w:t>he visualization output always includes the translational displacement simulated by FAST</w:t>
      </w:r>
      <w:r w:rsidR="00610AF8">
        <w:t>,</w:t>
      </w:r>
      <w:r w:rsidR="008B0B08">
        <w:t xml:space="preserve"> i.e.</w:t>
      </w:r>
      <w:r w:rsidR="00610AF8">
        <w:t>,</w:t>
      </w:r>
      <w:r w:rsidR="008B0B08">
        <w:t xml:space="preserve"> the turbine is always shown in its deflected state. T</w:t>
      </w:r>
      <w:r w:rsidR="0044241D">
        <w:t xml:space="preserve">he </w:t>
      </w:r>
      <w:r w:rsidR="0044241D">
        <w:rPr>
          <w:b/>
        </w:rPr>
        <w:t>VTK_fields</w:t>
      </w:r>
      <w:r w:rsidR="0044241D">
        <w:t xml:space="preserve"> input parameter controls whether the VTK files </w:t>
      </w:r>
      <w:r w:rsidR="008F599D">
        <w:t>will also be augmented to include</w:t>
      </w:r>
      <w:r w:rsidR="0044241D">
        <w:t xml:space="preserve"> data arrays</w:t>
      </w:r>
      <w:r w:rsidR="00FC5E0C">
        <w:t xml:space="preserve">, which can be used to </w:t>
      </w:r>
      <w:r w:rsidR="008B0B08">
        <w:t xml:space="preserve">additionally </w:t>
      </w:r>
      <w:r w:rsidR="00FC5E0C">
        <w:t xml:space="preserve">visualize </w:t>
      </w:r>
      <w:r w:rsidR="008B0B08">
        <w:t xml:space="preserve">orientations, </w:t>
      </w:r>
      <w:r w:rsidR="00FC5E0C">
        <w:t>velocities, accelerations, forces, and/or moments</w:t>
      </w:r>
      <w:r w:rsidR="008B0B08">
        <w:t xml:space="preserve"> (because </w:t>
      </w:r>
      <w:r w:rsidR="008F599D">
        <w:t xml:space="preserve">the </w:t>
      </w:r>
      <w:r w:rsidR="008B0B08">
        <w:t>translational displacement</w:t>
      </w:r>
      <w:r w:rsidR="008F599D">
        <w:t xml:space="preserve"> fields </w:t>
      </w:r>
      <w:r w:rsidR="00CA1C5B">
        <w:t>are</w:t>
      </w:r>
      <w:r w:rsidR="008B0B08">
        <w:t xml:space="preserve"> used to position the nodes for visualization, </w:t>
      </w:r>
      <w:r w:rsidR="00CA1C5B">
        <w:t>they are</w:t>
      </w:r>
      <w:r w:rsidR="008B0B08">
        <w:t xml:space="preserve"> not included as separate field</w:t>
      </w:r>
      <w:r w:rsidR="008F599D">
        <w:t>s</w:t>
      </w:r>
      <w:r w:rsidR="008B0B08">
        <w:t>)</w:t>
      </w:r>
      <w:r w:rsidR="0044241D">
        <w:t xml:space="preserve">. When </w:t>
      </w:r>
      <w:r w:rsidR="0044241D" w:rsidRPr="00857401">
        <w:rPr>
          <w:b/>
        </w:rPr>
        <w:t>VTK_fields</w:t>
      </w:r>
      <w:r w:rsidR="0044241D">
        <w:t xml:space="preserve"> is </w:t>
      </w:r>
      <w:r w:rsidR="00072DCD">
        <w:t>“T</w:t>
      </w:r>
      <w:r w:rsidR="0044241D">
        <w:t>rue</w:t>
      </w:r>
      <w:r w:rsidR="00072DCD">
        <w:t>”</w:t>
      </w:r>
      <w:r w:rsidR="0044241D">
        <w:t xml:space="preserve">, the mesh fields </w:t>
      </w:r>
      <w:r w:rsidR="008B0B08">
        <w:t xml:space="preserve">shown in </w:t>
      </w:r>
      <w:r w:rsidR="008B0B08">
        <w:fldChar w:fldCharType="begin"/>
      </w:r>
      <w:r w:rsidR="008B0B08">
        <w:instrText xml:space="preserve"> REF _Ref446682695 \h </w:instrText>
      </w:r>
      <w:r w:rsidR="008B0B08">
        <w:fldChar w:fldCharType="separate"/>
      </w:r>
      <w:r w:rsidR="00A87DA2">
        <w:t xml:space="preserve">Table </w:t>
      </w:r>
      <w:r w:rsidR="00A87DA2">
        <w:rPr>
          <w:noProof/>
        </w:rPr>
        <w:t>4</w:t>
      </w:r>
      <w:r w:rsidR="008B0B08">
        <w:fldChar w:fldCharType="end"/>
      </w:r>
      <w:r w:rsidR="0044241D">
        <w:t xml:space="preserve"> are output</w:t>
      </w:r>
      <w:r w:rsidR="004E65C1">
        <w:t xml:space="preserve"> as data arrays</w:t>
      </w:r>
      <w:r w:rsidR="0044241D">
        <w:t xml:space="preserve"> in the VTK files</w:t>
      </w:r>
      <w:r w:rsidR="008B0B08">
        <w:t xml:space="preserve">; this data is not </w:t>
      </w:r>
      <w:r w:rsidR="005F5DCE">
        <w:t>included</w:t>
      </w:r>
      <w:r w:rsidR="008B0B08">
        <w:t xml:space="preserve"> in the VTK files when </w:t>
      </w:r>
      <w:r w:rsidR="008B0B08" w:rsidRPr="00857401">
        <w:rPr>
          <w:b/>
        </w:rPr>
        <w:t>VTK_fields</w:t>
      </w:r>
      <w:r w:rsidR="008B0B08">
        <w:t xml:space="preserve"> is “False”</w:t>
      </w:r>
      <w:r w:rsidR="0044241D">
        <w:t xml:space="preserve">. The reference </w:t>
      </w:r>
      <w:r w:rsidR="00CA1C5B">
        <w:t xml:space="preserve">configuration </w:t>
      </w:r>
      <w:r w:rsidR="0044241D">
        <w:t xml:space="preserve">meshes always contain the reference orientation fields, even when </w:t>
      </w:r>
      <w:r w:rsidR="0044241D">
        <w:rPr>
          <w:b/>
        </w:rPr>
        <w:t>VTK_fields</w:t>
      </w:r>
      <w:r w:rsidR="0044241D" w:rsidRPr="00857401">
        <w:t xml:space="preserve"> is </w:t>
      </w:r>
      <w:r w:rsidR="00072DCD">
        <w:t>“F</w:t>
      </w:r>
      <w:r w:rsidR="0044241D" w:rsidRPr="00857401">
        <w:t>alse</w:t>
      </w:r>
      <w:r w:rsidR="00072DCD">
        <w:t>”</w:t>
      </w:r>
      <w:r w:rsidR="001F200C">
        <w:t>.</w:t>
      </w:r>
      <w:r w:rsidR="00B45E32">
        <w:t xml:space="preserve"> </w:t>
      </w:r>
    </w:p>
    <w:p w14:paraId="58AF6CE5" w14:textId="40BB0617" w:rsidR="00B16FD8" w:rsidRDefault="00610AF8">
      <w:ins w:id="55" w:author="Bonnie Jonkman" w:date="2016-04-01T13:44:00Z">
        <w:r>
          <w:t xml:space="preserve">When FAST is </w:t>
        </w:r>
      </w:ins>
      <w:ins w:id="56" w:author="Bonnie Jonkman" w:date="2016-04-01T13:45:00Z">
        <w:r>
          <w:t>generating</w:t>
        </w:r>
      </w:ins>
      <w:ins w:id="57" w:author="Bonnie Jonkman" w:date="2016-04-01T13:44:00Z">
        <w:r>
          <w:t xml:space="preserve"> surface visualization data (</w:t>
        </w:r>
      </w:ins>
      <w:ins w:id="58" w:author="Bonnie Jonkman" w:date="2016-04-01T13:47:00Z">
        <w:r w:rsidR="004A0C4B">
          <w:rPr>
            <w:b/>
          </w:rPr>
          <w:t>VTK_type</w:t>
        </w:r>
      </w:ins>
      <w:ins w:id="59" w:author="Bonnie Jonkman" w:date="2016-04-01T13:43:00Z">
        <w:r>
          <w:rPr>
            <w:b/>
          </w:rPr>
          <w:t> </w:t>
        </w:r>
        <w:r>
          <w:t>= 1</w:t>
        </w:r>
      </w:ins>
      <w:ins w:id="60" w:author="Bonnie Jonkman" w:date="2016-04-01T13:44:00Z">
        <w:r>
          <w:t>),</w:t>
        </w:r>
      </w:ins>
      <w:ins w:id="61" w:author="Bonnie Jonkman" w:date="2016-04-01T13:43:00Z">
        <w:r>
          <w:t xml:space="preserve"> </w:t>
        </w:r>
      </w:ins>
      <w:ins w:id="62" w:author="Bonnie Jonkman" w:date="2016-04-01T13:44:00Z">
        <w:r>
          <w:t>field data will be generated on the basic meshes instead of surfaces</w:t>
        </w:r>
      </w:ins>
      <w:ins w:id="63" w:author="Bonnie Jonkman" w:date="2016-04-01T13:45:00Z">
        <w:r>
          <w:t xml:space="preserve"> (this will generate all of the files </w:t>
        </w:r>
      </w:ins>
      <w:ins w:id="64" w:author="Bonnie Jonkman" w:date="2016-04-01T13:46:00Z">
        <w:r w:rsidR="00176209">
          <w:t>that are generated</w:t>
        </w:r>
      </w:ins>
      <w:ins w:id="65" w:author="Bonnie Jonkman" w:date="2016-04-01T13:45:00Z">
        <w:r>
          <w:t xml:space="preserve"> when </w:t>
        </w:r>
      </w:ins>
      <w:ins w:id="66" w:author="Bonnie Jonkman" w:date="2016-04-01T13:47:00Z">
        <w:r w:rsidR="004A0C4B">
          <w:rPr>
            <w:b/>
          </w:rPr>
          <w:t>VTK_type</w:t>
        </w:r>
      </w:ins>
      <w:ins w:id="67" w:author="Bonnie Jonkman" w:date="2016-04-01T13:46:00Z">
        <w:r>
          <w:t> = 2</w:t>
        </w:r>
        <w:r w:rsidR="00176209">
          <w:t xml:space="preserve"> as well as the files normally generated with </w:t>
        </w:r>
      </w:ins>
      <w:ins w:id="68" w:author="Bonnie Jonkman" w:date="2016-04-01T13:47:00Z">
        <w:r w:rsidR="004A0C4B">
          <w:rPr>
            <w:b/>
          </w:rPr>
          <w:t>VTK_type</w:t>
        </w:r>
      </w:ins>
      <w:ins w:id="69" w:author="Bonnie Jonkman" w:date="2016-04-01T13:46:00Z">
        <w:r w:rsidR="004A0C4B">
          <w:t> = </w:t>
        </w:r>
      </w:ins>
      <w:ins w:id="70" w:author="Bonnie Jonkman" w:date="2016-04-01T13:47:00Z">
        <w:r w:rsidR="004A0C4B">
          <w:t>1</w:t>
        </w:r>
      </w:ins>
      <w:ins w:id="71" w:author="Bonnie Jonkman" w:date="2016-04-01T13:46:00Z">
        <w:r>
          <w:t>)</w:t>
        </w:r>
      </w:ins>
      <w:ins w:id="72" w:author="Bonnie Jonkman" w:date="2016-04-01T13:44:00Z">
        <w:r>
          <w:t xml:space="preserve">. </w:t>
        </w:r>
      </w:ins>
      <w:r w:rsidR="00B45E32">
        <w:t xml:space="preserve">This input parameter is not used when </w:t>
      </w:r>
      <w:r w:rsidR="00B45E32" w:rsidRPr="00126F92">
        <w:rPr>
          <w:b/>
        </w:rPr>
        <w:t>WrVTK</w:t>
      </w:r>
      <w:r w:rsidR="00B45E32">
        <w:t> = 0.</w:t>
      </w:r>
    </w:p>
    <w:p w14:paraId="5CF16BE6" w14:textId="1D3CE2F3" w:rsidR="00B16FD8" w:rsidRDefault="00B16FD8" w:rsidP="008B7E20">
      <w:pPr>
        <w:pStyle w:val="Heading4"/>
      </w:pPr>
      <w:r w:rsidRPr="00B16FD8">
        <w:lastRenderedPageBreak/>
        <w:t>VTK_fps</w:t>
      </w:r>
      <w:r>
        <w:t xml:space="preserve">: </w:t>
      </w:r>
      <w:r w:rsidRPr="00B16FD8">
        <w:t>Frame rate for VTK output</w:t>
      </w:r>
      <w:r>
        <w:t xml:space="preserve"> [fps]</w:t>
      </w:r>
    </w:p>
    <w:p w14:paraId="7E9D9EAF" w14:textId="1AD9BFE3" w:rsidR="00B16FD8" w:rsidRPr="0044241D" w:rsidRDefault="0044241D">
      <w:r>
        <w:t>W</w:t>
      </w:r>
      <w:r w:rsidR="001F200C">
        <w:t xml:space="preserve">hen </w:t>
      </w:r>
      <w:r w:rsidR="001F200C" w:rsidRPr="00126F92">
        <w:rPr>
          <w:b/>
        </w:rPr>
        <w:t>WrVTK</w:t>
      </w:r>
      <w:r w:rsidR="001F200C">
        <w:t> = 2</w:t>
      </w:r>
      <w:r>
        <w:t xml:space="preserve">, the rate at which the VTK files are output is determined by </w:t>
      </w:r>
      <w:r>
        <w:rPr>
          <w:b/>
        </w:rPr>
        <w:t>VTK_fps</w:t>
      </w:r>
      <w:r w:rsidR="001F200C">
        <w:t>.</w:t>
      </w:r>
      <w:r>
        <w:t xml:space="preserve"> This input specifies the desired number of frames that should be generated per second of simulation time. FAST will use the integer multiple of </w:t>
      </w:r>
      <w:r w:rsidRPr="00857401">
        <w:rPr>
          <w:b/>
        </w:rPr>
        <w:t>DT</w:t>
      </w:r>
      <w:r w:rsidR="00ED57F8">
        <w:t xml:space="preserve"> closest to 1/</w:t>
      </w:r>
      <w:r w:rsidR="00ED57F8">
        <w:rPr>
          <w:b/>
        </w:rPr>
        <w:t>VTK_fps</w:t>
      </w:r>
      <w:r w:rsidR="00ED57F8" w:rsidRPr="00857401">
        <w:t xml:space="preserve"> to determine if VTK files should be output at the end of a simulation step; the actual frame rate</w:t>
      </w:r>
      <w:r w:rsidR="00ED57F8">
        <w:t xml:space="preserve"> used </w:t>
      </w:r>
      <w:r w:rsidR="00B45E32">
        <w:t xml:space="preserve">resulting from this rounding </w:t>
      </w:r>
      <w:r w:rsidR="00ED57F8">
        <w:t>is written to the screen and the FAST summary file.</w:t>
      </w:r>
      <w:r w:rsidR="00B45E32">
        <w:t xml:space="preserve"> This input parameter is only used when </w:t>
      </w:r>
      <w:r w:rsidR="00B45E32" w:rsidRPr="00126F92">
        <w:rPr>
          <w:b/>
        </w:rPr>
        <w:t>WrVTK</w:t>
      </w:r>
      <w:r w:rsidR="00B45E32">
        <w:t> = 2.</w:t>
      </w:r>
    </w:p>
    <w:p w14:paraId="71CCFC02" w14:textId="2CCE53FE" w:rsidR="00053AB0" w:rsidRDefault="00053AB0" w:rsidP="00241AB7">
      <w:pPr>
        <w:pStyle w:val="Heading2"/>
      </w:pPr>
      <w:bookmarkStart w:id="73" w:name="_Ref416868785"/>
      <w:bookmarkStart w:id="74" w:name="_Toc447284361"/>
      <w:r>
        <w:t>Checkpoint Files (Restart Capability)</w:t>
      </w:r>
      <w:bookmarkEnd w:id="73"/>
      <w:bookmarkEnd w:id="74"/>
    </w:p>
    <w:p w14:paraId="6C1CE3C1" w14:textId="500DB124" w:rsidR="001B7F07" w:rsidRDefault="00053AB0" w:rsidP="00053AB0">
      <w:r>
        <w:t>For long FAST simulations that may not run to completion due to hardware failure or system availability, FAST has the ability to generate checkpoint files. These files can be used to restart the FAST simulation from the place the checkpoint file was written.</w:t>
      </w:r>
      <w:r w:rsidR="001B7F07">
        <w:t xml:space="preserve"> </w:t>
      </w:r>
      <w:r w:rsidR="005914E1">
        <w:t>See section, “</w:t>
      </w:r>
      <w:r w:rsidR="005914E1">
        <w:fldChar w:fldCharType="begin"/>
      </w:r>
      <w:r w:rsidR="005914E1">
        <w:instrText xml:space="preserve"> REF _Ref431810105 \h </w:instrText>
      </w:r>
      <w:r w:rsidR="005914E1">
        <w:fldChar w:fldCharType="separate"/>
      </w:r>
      <w:r w:rsidR="00A87DA2">
        <w:t>Restart: Starting FAST from a checkpoint file</w:t>
      </w:r>
      <w:r w:rsidR="005914E1">
        <w:fldChar w:fldCharType="end"/>
      </w:r>
      <w:r w:rsidR="005914E1">
        <w:t>” for a description on how to restart FAST from the checkpoint.</w:t>
      </w:r>
    </w:p>
    <w:p w14:paraId="27576A51" w14:textId="5A0CE45E" w:rsidR="00053AB0" w:rsidRDefault="001B7F07" w:rsidP="00053AB0">
      <w:r>
        <w:t>Checkpoint capability has not been added to the FAST-Simulink</w:t>
      </w:r>
      <w:r w:rsidR="00B405B9">
        <w:t xml:space="preserve"> or FAST-OrcaFlex</w:t>
      </w:r>
      <w:r>
        <w:t xml:space="preserve"> interface</w:t>
      </w:r>
      <w:r w:rsidR="00B405B9">
        <w:t>s</w:t>
      </w:r>
      <w:r>
        <w:t>.</w:t>
      </w:r>
    </w:p>
    <w:p w14:paraId="6F85F628" w14:textId="5D3BF1EA" w:rsidR="00CF6546" w:rsidRDefault="00CF6546" w:rsidP="00053AB0">
      <w:r>
        <w:t xml:space="preserve">If you generate a checkpoint file, </w:t>
      </w:r>
      <w:r w:rsidR="002351D0">
        <w:t>keep in mind the following caveats:</w:t>
      </w:r>
    </w:p>
    <w:p w14:paraId="439529C9" w14:textId="0FF2CBF5" w:rsidR="00CF6546" w:rsidRDefault="00CF6546" w:rsidP="00241AB7">
      <w:pPr>
        <w:pStyle w:val="ListParagraph"/>
        <w:numPr>
          <w:ilvl w:val="0"/>
          <w:numId w:val="29"/>
        </w:numPr>
      </w:pPr>
      <w:r>
        <w:t xml:space="preserve">Any Bladed-style DLL used for control must </w:t>
      </w:r>
      <w:r w:rsidR="00C66AA9">
        <w:t>be modified for checkpoint/restart capability. We have made these modifications to the DLL</w:t>
      </w:r>
      <w:r w:rsidR="007016AA">
        <w:t>s provided in the FAST archive</w:t>
      </w:r>
      <w:r w:rsidR="00C66AA9">
        <w:t>:</w:t>
      </w:r>
    </w:p>
    <w:p w14:paraId="49CBC356" w14:textId="09D4744B" w:rsidR="00C66AA9" w:rsidRDefault="00C66AA9" w:rsidP="00241AB7">
      <w:pPr>
        <w:pStyle w:val="ListParagraph"/>
        <w:numPr>
          <w:ilvl w:val="1"/>
          <w:numId w:val="29"/>
        </w:numPr>
      </w:pPr>
      <w:r>
        <w:t>When record 1 of the “DATA” (avrSwap) array is –8, the DLL should create a checkpoint file. The file must be named according to the file name passed in argument “INFILE” for this call. This file must contain all static data in the DLL that is necessary to start the DLL in the middle of the simulation.</w:t>
      </w:r>
    </w:p>
    <w:p w14:paraId="1FF35152" w14:textId="4FB3941B" w:rsidR="00C66AA9" w:rsidRDefault="00C66AA9" w:rsidP="00241AB7">
      <w:pPr>
        <w:pStyle w:val="ListParagraph"/>
        <w:numPr>
          <w:ilvl w:val="1"/>
          <w:numId w:val="29"/>
        </w:numPr>
      </w:pPr>
      <w:r>
        <w:t>When record 1 of the “DATA” (avrSwap) array is –9, the DLL should read the checkpoint file whose named is specified in the argument “INFILE”. The data from this file should be used to set the values of any static variables contained in the DLL so that the simulation can continue from that point.</w:t>
      </w:r>
    </w:p>
    <w:p w14:paraId="24A2D95F" w14:textId="2B02A654" w:rsidR="000D703D" w:rsidRDefault="000D703D" w:rsidP="000D703D">
      <w:pPr>
        <w:pStyle w:val="ListParagraph"/>
        <w:numPr>
          <w:ilvl w:val="1"/>
          <w:numId w:val="29"/>
        </w:numPr>
      </w:pPr>
      <w:r>
        <w:t>Source files</w:t>
      </w:r>
      <w:r w:rsidR="00DE7C4D">
        <w:t xml:space="preserve"> to generate the Bladed-style DLL</w:t>
      </w:r>
      <w:r>
        <w:t xml:space="preserve"> modified for</w:t>
      </w:r>
      <w:r w:rsidR="00AF0E6F">
        <w:t xml:space="preserve"> this change are in the &lt;FAST8&gt;/</w:t>
      </w:r>
      <w:r w:rsidRPr="000D703D">
        <w:t>CertTest</w:t>
      </w:r>
      <w:r w:rsidR="00AF0E6F">
        <w:t>/</w:t>
      </w:r>
      <w:r w:rsidRPr="000D703D">
        <w:t>5MW_Baseline</w:t>
      </w:r>
      <w:r w:rsidR="00AF0E6F">
        <w:t>/ServoData/</w:t>
      </w:r>
      <w:r w:rsidRPr="000D703D">
        <w:t>Source</w:t>
      </w:r>
      <w:r>
        <w:t xml:space="preserve"> folder.</w:t>
      </w:r>
    </w:p>
    <w:p w14:paraId="42F901C8" w14:textId="03DE9EC9" w:rsidR="00C955A4" w:rsidRDefault="00C955A4" w:rsidP="00241AB7">
      <w:pPr>
        <w:pStyle w:val="ListParagraph"/>
        <w:numPr>
          <w:ilvl w:val="0"/>
          <w:numId w:val="29"/>
        </w:numPr>
      </w:pPr>
      <w:r w:rsidRPr="00D044DF">
        <w:rPr>
          <w:b/>
        </w:rPr>
        <w:t>Any files that were open when the checkpoint file was created will not be open on restart.</w:t>
      </w:r>
      <w:r>
        <w:t xml:space="preserve"> </w:t>
      </w:r>
      <w:r w:rsidR="00176F14">
        <w:t>We recommend you use only binary output files when starting from checkpoint files.</w:t>
      </w:r>
    </w:p>
    <w:p w14:paraId="1FCCB3B7" w14:textId="2800911E" w:rsidR="00C07F3C" w:rsidRDefault="00176F14" w:rsidP="00AF0E6F">
      <w:pPr>
        <w:pStyle w:val="ListParagraph"/>
        <w:numPr>
          <w:ilvl w:val="0"/>
          <w:numId w:val="29"/>
        </w:numPr>
      </w:pPr>
      <w:r>
        <w:t>The user-defined control routines are not available for checkpoint restart</w:t>
      </w:r>
      <w:r w:rsidR="00976EEE">
        <w:t xml:space="preserve"> (i.e., CertTests 11-13 won’t work)</w:t>
      </w:r>
      <w:r w:rsidR="00B405B9">
        <w:t>.</w:t>
      </w:r>
    </w:p>
    <w:p w14:paraId="7CD3C4A7" w14:textId="32CA0EB5" w:rsidR="003D203B" w:rsidRDefault="003D203B" w:rsidP="00AF0E6F">
      <w:pPr>
        <w:pStyle w:val="ListParagraph"/>
        <w:numPr>
          <w:ilvl w:val="0"/>
          <w:numId w:val="29"/>
        </w:numPr>
      </w:pPr>
      <w:r>
        <w:t xml:space="preserve">Before FAST creates a checkpoint file, it doubles the amount of memory in use in the simulation because all of the data is packed into three arrays that are then written to a file. Thus, it is </w:t>
      </w:r>
      <w:del w:id="75" w:author="Bonnie Jonkman" w:date="2016-04-04T12:07:00Z">
        <w:r w:rsidDel="001B2586">
          <w:delText xml:space="preserve">highly </w:delText>
        </w:r>
      </w:del>
      <w:r>
        <w:t xml:space="preserve">likely that 32-bit simulations will not be able to create checkpoint files. </w:t>
      </w:r>
    </w:p>
    <w:p w14:paraId="59F77BED" w14:textId="623280E3" w:rsidR="007101D0" w:rsidRDefault="008E1EC9" w:rsidP="00857401">
      <w:pPr>
        <w:pStyle w:val="Heading2"/>
      </w:pPr>
      <w:bookmarkStart w:id="76" w:name="_Toc447284362"/>
      <w:r>
        <w:t>Visualization Toolkit Files (</w:t>
      </w:r>
      <w:r w:rsidR="007101D0">
        <w:t xml:space="preserve">Visualization </w:t>
      </w:r>
      <w:r w:rsidR="00930284">
        <w:t>Capability</w:t>
      </w:r>
      <w:r>
        <w:t>)</w:t>
      </w:r>
      <w:bookmarkEnd w:id="76"/>
    </w:p>
    <w:p w14:paraId="4C4604DD" w14:textId="0BA084E3" w:rsidR="0087574F" w:rsidRDefault="005070C1" w:rsidP="00857401">
      <w:pPr>
        <w:rPr>
          <w:ins w:id="77" w:author="Bonnie Jonkman" w:date="2016-04-04T12:11:00Z"/>
        </w:rPr>
      </w:pPr>
      <w:r>
        <w:t xml:space="preserve">FAST v8.15 introduced </w:t>
      </w:r>
      <w:r w:rsidR="008F599D">
        <w:t xml:space="preserve">visualization capability based on either surface or stick-figure geometry for model reference and initial configurations and time-series animation through the generation of </w:t>
      </w:r>
      <w:r>
        <w:t xml:space="preserve">VTK output files. </w:t>
      </w:r>
      <w:hyperlink r:id="rId41" w:history="1">
        <w:r w:rsidR="002F1E94" w:rsidRPr="00746BE1">
          <w:rPr>
            <w:rStyle w:val="Hyperlink"/>
          </w:rPr>
          <w:t>Visualization Toolkit</w:t>
        </w:r>
      </w:hyperlink>
      <w:r w:rsidR="002F1E94">
        <w:t xml:space="preserve"> (VTK) is an open-source, freely available software system for 3D computer graphics, image processing, and visualization</w:t>
      </w:r>
      <w:r w:rsidR="003D203B">
        <w:t>.</w:t>
      </w:r>
      <w:r>
        <w:t xml:space="preserve"> The VTK files generated by FAST can be read with standard </w:t>
      </w:r>
      <w:r>
        <w:lastRenderedPageBreak/>
        <w:t xml:space="preserve">open-source visualization packages such as </w:t>
      </w:r>
      <w:hyperlink r:id="rId42" w:history="1">
        <w:r w:rsidRPr="003D203B">
          <w:rPr>
            <w:rStyle w:val="Hyperlink"/>
          </w:rPr>
          <w:t>ParaView</w:t>
        </w:r>
      </w:hyperlink>
      <w:r>
        <w:t xml:space="preserve"> or </w:t>
      </w:r>
      <w:hyperlink r:id="rId43" w:history="1">
        <w:r w:rsidRPr="003D203B">
          <w:rPr>
            <w:rStyle w:val="Hyperlink"/>
          </w:rPr>
          <w:t>VisIt</w:t>
        </w:r>
      </w:hyperlink>
      <w:r>
        <w:t>.</w:t>
      </w:r>
      <w:r w:rsidR="00026604">
        <w:t xml:space="preserve"> </w:t>
      </w:r>
      <w:commentRangeStart w:id="78"/>
      <w:ins w:id="79" w:author="Bonnie Jonkman" w:date="2016-04-04T12:12:00Z">
        <w:r w:rsidR="0087574F">
          <w:t xml:space="preserve">Note that </w:t>
        </w:r>
      </w:ins>
      <w:ins w:id="80" w:author="Bonnie Jonkman" w:date="2016-04-04T12:13:00Z">
        <w:r w:rsidR="0087574F">
          <w:t>NREL does n</w:t>
        </w:r>
      </w:ins>
      <w:ins w:id="81" w:author="Bonnie Jonkman" w:date="2016-04-04T12:12:00Z">
        <w:r w:rsidR="0087574F">
          <w:t>ot provide support for these packages.</w:t>
        </w:r>
      </w:ins>
      <w:commentRangeEnd w:id="78"/>
      <w:ins w:id="82" w:author="Bonnie Jonkman" w:date="2016-04-04T12:13:00Z">
        <w:r w:rsidR="0087574F">
          <w:rPr>
            <w:rStyle w:val="CommentReference"/>
          </w:rPr>
          <w:commentReference w:id="78"/>
        </w:r>
      </w:ins>
    </w:p>
    <w:p w14:paraId="32E6E198" w14:textId="353573EB" w:rsidR="002F1E94" w:rsidRDefault="00026604" w:rsidP="00857401">
      <w:r>
        <w:t xml:space="preserve">An example of FAST’s surface visualization capability is shown in </w:t>
      </w:r>
      <w:r>
        <w:fldChar w:fldCharType="begin"/>
      </w:r>
      <w:r>
        <w:instrText xml:space="preserve"> REF _Ref447134879 \h </w:instrText>
      </w:r>
      <w:r>
        <w:fldChar w:fldCharType="separate"/>
      </w:r>
      <w:r w:rsidR="00A87DA2">
        <w:t xml:space="preserve">Figure </w:t>
      </w:r>
      <w:r w:rsidR="00A87DA2">
        <w:rPr>
          <w:noProof/>
        </w:rPr>
        <w:t>5</w:t>
      </w:r>
      <w:r>
        <w:fldChar w:fldCharType="end"/>
      </w:r>
      <w:r w:rsidR="00637831">
        <w:t>.</w:t>
      </w:r>
      <w:r w:rsidR="00A45E41">
        <w:t xml:space="preserve"> </w:t>
      </w:r>
      <w:ins w:id="83" w:author="Bonnie Jonkman" w:date="2016-04-04T12:05:00Z">
        <w:r w:rsidR="00E4575A">
          <w:t xml:space="preserve">Examples of stick-figure visualization are shown in </w:t>
        </w:r>
        <w:r w:rsidR="00E4575A">
          <w:fldChar w:fldCharType="begin"/>
        </w:r>
        <w:r w:rsidR="00E4575A">
          <w:instrText xml:space="preserve"> REF _Ref447534877 \h </w:instrText>
        </w:r>
      </w:ins>
      <w:r w:rsidR="00E4575A">
        <w:fldChar w:fldCharType="separate"/>
      </w:r>
      <w:ins w:id="84" w:author="Bonnie Jonkman" w:date="2016-04-04T12:05:00Z">
        <w:r w:rsidR="00E4575A">
          <w:t xml:space="preserve">Figure </w:t>
        </w:r>
        <w:r w:rsidR="00E4575A">
          <w:rPr>
            <w:noProof/>
          </w:rPr>
          <w:t>6</w:t>
        </w:r>
        <w:r w:rsidR="00E4575A">
          <w:fldChar w:fldCharType="end"/>
        </w:r>
        <w:r w:rsidR="00E4575A">
          <w:t xml:space="preserve"> and </w:t>
        </w:r>
        <w:r w:rsidR="00E4575A">
          <w:fldChar w:fldCharType="begin"/>
        </w:r>
        <w:r w:rsidR="00E4575A">
          <w:instrText xml:space="preserve"> REF _Ref447534885 \h </w:instrText>
        </w:r>
      </w:ins>
      <w:r w:rsidR="00E4575A">
        <w:fldChar w:fldCharType="separate"/>
      </w:r>
      <w:ins w:id="85" w:author="Bonnie Jonkman" w:date="2016-04-04T12:05:00Z">
        <w:r w:rsidR="00E4575A">
          <w:t xml:space="preserve">Figure </w:t>
        </w:r>
        <w:r w:rsidR="00E4575A">
          <w:rPr>
            <w:noProof/>
          </w:rPr>
          <w:t>7</w:t>
        </w:r>
        <w:r w:rsidR="00E4575A">
          <w:fldChar w:fldCharType="end"/>
        </w:r>
      </w:ins>
      <w:ins w:id="86" w:author="Bonnie Jonkman" w:date="2016-04-04T12:06:00Z">
        <w:r w:rsidR="00E4575A">
          <w:t xml:space="preserve">. </w:t>
        </w:r>
      </w:ins>
      <w:r w:rsidR="00A45E41">
        <w:t>With the current release, it is not yet possible to visualize the mooring lines.</w:t>
      </w:r>
    </w:p>
    <w:p w14:paraId="21467FC8" w14:textId="38CDD3F7" w:rsidR="001252CC" w:rsidRDefault="00026604" w:rsidP="00857401">
      <w:r>
        <w:t>FAST will</w:t>
      </w:r>
      <w:r w:rsidR="001252CC">
        <w:t xml:space="preserve"> generate a lot of files </w:t>
      </w:r>
      <w:r>
        <w:t xml:space="preserve">when </w:t>
      </w:r>
      <w:r>
        <w:rPr>
          <w:b/>
        </w:rPr>
        <w:t>WrVTK</w:t>
      </w:r>
      <w:r>
        <w:t xml:space="preserve"> &gt; 0. This </w:t>
      </w:r>
      <w:r w:rsidR="001252CC">
        <w:t>can take a long time, especially when generating surface data with fields.</w:t>
      </w:r>
    </w:p>
    <w:p w14:paraId="1F4A0228" w14:textId="3B13403F" w:rsidR="00637831" w:rsidRPr="000E3B15" w:rsidRDefault="00637831" w:rsidP="00637831">
      <w:commentRangeStart w:id="87"/>
      <w:r>
        <w:t xml:space="preserve">If a FAST simulation encounters an error when </w:t>
      </w:r>
      <w:r>
        <w:rPr>
          <w:b/>
        </w:rPr>
        <w:t>WrVTK </w:t>
      </w:r>
      <w:r>
        <w:t xml:space="preserve">&gt; 0, </w:t>
      </w:r>
      <w:r w:rsidR="00791D80">
        <w:t xml:space="preserve">for debugging purposes, </w:t>
      </w:r>
      <w:r>
        <w:t xml:space="preserve">all of the meshes and field data will be output at the final step before the program ends (this is equivalent to having </w:t>
      </w:r>
      <w:r>
        <w:rPr>
          <w:b/>
        </w:rPr>
        <w:t>WrVTK </w:t>
      </w:r>
      <w:r>
        <w:t xml:space="preserve">= 2, </w:t>
      </w:r>
      <w:r>
        <w:rPr>
          <w:b/>
        </w:rPr>
        <w:t>VTK_Type</w:t>
      </w:r>
      <w:r>
        <w:t xml:space="preserve"> = 3, and </w:t>
      </w:r>
      <w:r>
        <w:rPr>
          <w:b/>
        </w:rPr>
        <w:t>VTK_fields</w:t>
      </w:r>
      <w:r>
        <w:t xml:space="preserve"> = TRUE when the program ends). These output files will include “.DebugError.” in their file names and may not be generated at the exact time step that VTK files would normally be written. </w:t>
      </w:r>
      <w:commentRangeEnd w:id="87"/>
      <w:r w:rsidR="005F5DCE">
        <w:rPr>
          <w:rStyle w:val="CommentReference"/>
        </w:rPr>
        <w:commentReference w:id="87"/>
      </w:r>
    </w:p>
    <w:p w14:paraId="4508F66D" w14:textId="4D9E5CDD" w:rsidR="005070C1" w:rsidRDefault="00174F3D" w:rsidP="00857401">
      <w:pPr>
        <w:keepNext/>
      </w:pPr>
      <w:r>
        <w:rPr>
          <w:noProof/>
        </w:rPr>
        <w:drawing>
          <wp:inline distT="0" distB="0" distL="0" distR="0" wp14:anchorId="6AEA9C13" wp14:editId="4F5D6FAA">
            <wp:extent cx="5943600" cy="4965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965700"/>
                    </a:xfrm>
                    <a:prstGeom prst="rect">
                      <a:avLst/>
                    </a:prstGeom>
                  </pic:spPr>
                </pic:pic>
              </a:graphicData>
            </a:graphic>
          </wp:inline>
        </w:drawing>
      </w:r>
    </w:p>
    <w:p w14:paraId="5E4189D9" w14:textId="5DC84742" w:rsidR="000E3B15" w:rsidRDefault="005070C1" w:rsidP="00857401">
      <w:pPr>
        <w:pStyle w:val="Caption"/>
        <w:jc w:val="center"/>
        <w:rPr>
          <w:ins w:id="88" w:author="Bonnie Jonkman" w:date="2016-04-04T11:11:00Z"/>
        </w:rPr>
      </w:pPr>
      <w:bookmarkStart w:id="89" w:name="_Ref447134879"/>
      <w:bookmarkStart w:id="90" w:name="_Ref447134875"/>
      <w:r>
        <w:t xml:space="preserve">Figure </w:t>
      </w:r>
      <w:fldSimple w:instr=" SEQ Figure \* ARABIC ">
        <w:r w:rsidR="007E3E3B">
          <w:rPr>
            <w:noProof/>
          </w:rPr>
          <w:t>5</w:t>
        </w:r>
      </w:fldSimple>
      <w:bookmarkEnd w:id="89"/>
      <w:r>
        <w:t xml:space="preserve">: FAST </w:t>
      </w:r>
      <w:r w:rsidR="00CA1C5B">
        <w:t xml:space="preserve">surface </w:t>
      </w:r>
      <w:r w:rsidR="00215E39">
        <w:t>visualization</w:t>
      </w:r>
      <w:r>
        <w:t xml:space="preserve"> generated from Cert</w:t>
      </w:r>
      <w:r w:rsidR="00637831">
        <w:t xml:space="preserve">ification </w:t>
      </w:r>
      <w:r>
        <w:t xml:space="preserve">Test #25 </w:t>
      </w:r>
      <w:r w:rsidR="00215E39">
        <w:t>as</w:t>
      </w:r>
      <w:r>
        <w:t xml:space="preserve"> displayed in ParaView</w:t>
      </w:r>
      <w:bookmarkEnd w:id="90"/>
    </w:p>
    <w:p w14:paraId="2B58D319" w14:textId="2BAFDC9A" w:rsidR="00832B3D" w:rsidRDefault="00832B3D" w:rsidP="00832B3D">
      <w:pPr>
        <w:keepNext/>
        <w:rPr>
          <w:ins w:id="91" w:author="Bonnie Jonkman" w:date="2016-04-04T11:12:00Z"/>
        </w:rPr>
        <w:pPrChange w:id="92" w:author="Bonnie Jonkman" w:date="2016-04-04T11:12:00Z">
          <w:pPr/>
        </w:pPrChange>
      </w:pPr>
      <w:ins w:id="93" w:author="Bonnie Jonkman" w:date="2016-04-04T11:14:00Z">
        <w:r>
          <w:rPr>
            <w:noProof/>
          </w:rPr>
          <w:lastRenderedPageBreak/>
          <w:drawing>
            <wp:inline distT="0" distB="0" distL="0" distR="0" wp14:anchorId="14AEDB10" wp14:editId="43024812">
              <wp:extent cx="5943600" cy="4834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4834890"/>
                      </a:xfrm>
                      <a:prstGeom prst="rect">
                        <a:avLst/>
                      </a:prstGeom>
                    </pic:spPr>
                  </pic:pic>
                </a:graphicData>
              </a:graphic>
            </wp:inline>
          </w:drawing>
        </w:r>
      </w:ins>
    </w:p>
    <w:p w14:paraId="18FF6346" w14:textId="6E52E17C" w:rsidR="00832B3D" w:rsidRDefault="00832B3D" w:rsidP="00832B3D">
      <w:pPr>
        <w:pStyle w:val="Caption"/>
        <w:jc w:val="center"/>
        <w:rPr>
          <w:ins w:id="94" w:author="Bonnie Jonkman" w:date="2016-04-04T11:12:00Z"/>
        </w:rPr>
      </w:pPr>
      <w:bookmarkStart w:id="95" w:name="_Ref447534877"/>
      <w:ins w:id="96" w:author="Bonnie Jonkman" w:date="2016-04-04T11:12:00Z">
        <w:r>
          <w:t xml:space="preserve">Figure </w:t>
        </w:r>
        <w:r>
          <w:fldChar w:fldCharType="begin"/>
        </w:r>
        <w:r>
          <w:instrText xml:space="preserve"> SEQ Figure \* ARABIC </w:instrText>
        </w:r>
      </w:ins>
      <w:r>
        <w:fldChar w:fldCharType="separate"/>
      </w:r>
      <w:ins w:id="97" w:author="Bonnie Jonkman" w:date="2016-04-04T11:57:00Z">
        <w:r w:rsidR="007E3E3B">
          <w:rPr>
            <w:noProof/>
          </w:rPr>
          <w:t>6</w:t>
        </w:r>
      </w:ins>
      <w:ins w:id="98" w:author="Bonnie Jonkman" w:date="2016-04-04T11:12:00Z">
        <w:r>
          <w:fldChar w:fldCharType="end"/>
        </w:r>
        <w:bookmarkEnd w:id="95"/>
        <w:r>
          <w:t>: F</w:t>
        </w:r>
        <w:r w:rsidRPr="00F44277">
          <w:t xml:space="preserve">AST </w:t>
        </w:r>
        <w:r>
          <w:t>basic mesh stick-figure</w:t>
        </w:r>
        <w:r w:rsidRPr="00F44277">
          <w:t xml:space="preserve"> visualization generated from Certification Test #25 as displayed in ParaView</w:t>
        </w:r>
      </w:ins>
      <w:ins w:id="99" w:author="Bonnie Jonkman" w:date="2016-04-04T12:07:00Z">
        <w:r w:rsidR="0087574F">
          <w:t>. Glyphs were added to visualize the hub and nacelle point meshes.</w:t>
        </w:r>
      </w:ins>
    </w:p>
    <w:p w14:paraId="37CA0AE7" w14:textId="77777777" w:rsidR="007E3E3B" w:rsidRDefault="007E3E3B" w:rsidP="007E3E3B">
      <w:pPr>
        <w:keepNext/>
        <w:rPr>
          <w:ins w:id="100" w:author="Bonnie Jonkman" w:date="2016-04-04T11:57:00Z"/>
        </w:rPr>
        <w:pPrChange w:id="101" w:author="Bonnie Jonkman" w:date="2016-04-04T11:57:00Z">
          <w:pPr/>
        </w:pPrChange>
      </w:pPr>
      <w:ins w:id="102" w:author="Bonnie Jonkman" w:date="2016-04-04T11:55:00Z">
        <w:r>
          <w:rPr>
            <w:noProof/>
          </w:rPr>
          <w:lastRenderedPageBreak/>
          <w:drawing>
            <wp:inline distT="0" distB="0" distL="0" distR="0" wp14:anchorId="6E9EDAA1" wp14:editId="1619E927">
              <wp:extent cx="5943600" cy="4821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4821555"/>
                      </a:xfrm>
                      <a:prstGeom prst="rect">
                        <a:avLst/>
                      </a:prstGeom>
                    </pic:spPr>
                  </pic:pic>
                </a:graphicData>
              </a:graphic>
            </wp:inline>
          </w:drawing>
        </w:r>
      </w:ins>
    </w:p>
    <w:p w14:paraId="12508774" w14:textId="41070BF0" w:rsidR="00832B3D" w:rsidRPr="00832B3D" w:rsidRDefault="007E3E3B" w:rsidP="007E3E3B">
      <w:pPr>
        <w:pStyle w:val="Caption"/>
        <w:jc w:val="center"/>
      </w:pPr>
      <w:bookmarkStart w:id="103" w:name="_Ref447534885"/>
      <w:ins w:id="104" w:author="Bonnie Jonkman" w:date="2016-04-04T11:57:00Z">
        <w:r>
          <w:t xml:space="preserve">Figure </w:t>
        </w:r>
        <w:r>
          <w:fldChar w:fldCharType="begin"/>
        </w:r>
        <w:r>
          <w:instrText xml:space="preserve"> SEQ Figure \* ARABIC </w:instrText>
        </w:r>
      </w:ins>
      <w:r>
        <w:fldChar w:fldCharType="separate"/>
      </w:r>
      <w:ins w:id="105" w:author="Bonnie Jonkman" w:date="2016-04-04T11:57:00Z">
        <w:r>
          <w:rPr>
            <w:noProof/>
          </w:rPr>
          <w:t>7</w:t>
        </w:r>
        <w:r>
          <w:fldChar w:fldCharType="end"/>
        </w:r>
        <w:bookmarkEnd w:id="103"/>
        <w:r>
          <w:t xml:space="preserve">: </w:t>
        </w:r>
        <w:r w:rsidRPr="004539EE">
          <w:t xml:space="preserve">FAST stick-figure visualization </w:t>
        </w:r>
        <w:r>
          <w:t xml:space="preserve">of all meshes </w:t>
        </w:r>
        <w:r w:rsidRPr="004539EE">
          <w:t>generated from Certification Test #25 as displayed in ParaView</w:t>
        </w:r>
        <w:r>
          <w:rPr>
            <w:noProof/>
          </w:rPr>
          <w:t>. Nodes on ElastoDyn</w:t>
        </w:r>
      </w:ins>
      <w:ins w:id="106" w:author="Bonnie Jonkman" w:date="2016-04-04T12:06:00Z">
        <w:r w:rsidR="00E4575A">
          <w:rPr>
            <w:noProof/>
          </w:rPr>
          <w:t>’s</w:t>
        </w:r>
      </w:ins>
      <w:ins w:id="107" w:author="Bonnie Jonkman" w:date="2016-04-04T11:57:00Z">
        <w:r>
          <w:rPr>
            <w:noProof/>
          </w:rPr>
          <w:t xml:space="preserve"> blade 2 mesh are </w:t>
        </w:r>
      </w:ins>
      <w:ins w:id="108" w:author="Bonnie Jonkman" w:date="2016-04-04T12:04:00Z">
        <w:r w:rsidR="00E4575A">
          <w:rPr>
            <w:noProof/>
          </w:rPr>
          <w:t xml:space="preserve">displayed in </w:t>
        </w:r>
      </w:ins>
      <w:ins w:id="109" w:author="Bonnie Jonkman" w:date="2016-04-04T11:57:00Z">
        <w:r>
          <w:rPr>
            <w:noProof/>
          </w:rPr>
          <w:t>orange; Nodes on AeroDyn's blade 2 mesh are blue.</w:t>
        </w:r>
      </w:ins>
    </w:p>
    <w:p w14:paraId="2164B3FA" w14:textId="267C50EE" w:rsidR="00CA74B5" w:rsidRDefault="00CA74B5" w:rsidP="00992CCA">
      <w:pPr>
        <w:pStyle w:val="Heading1"/>
      </w:pPr>
      <w:bookmarkStart w:id="110" w:name="_Ref352670793"/>
      <w:bookmarkStart w:id="111" w:name="_Toc447284363"/>
      <w:bookmarkEnd w:id="38"/>
      <w:r>
        <w:t>Converting to FAST v8.</w:t>
      </w:r>
      <w:r w:rsidR="00673035">
        <w:t>1</w:t>
      </w:r>
      <w:r w:rsidR="007101D0">
        <w:t>5</w:t>
      </w:r>
      <w:r>
        <w:t>.x</w:t>
      </w:r>
      <w:bookmarkEnd w:id="110"/>
      <w:bookmarkEnd w:id="111"/>
    </w:p>
    <w:p w14:paraId="40A75BFB" w14:textId="0A3972A9" w:rsidR="001143AF" w:rsidRDefault="001143AF" w:rsidP="00214A47">
      <w:r>
        <w:t>You can find example up-to-date input files in the FAST v8.1</w:t>
      </w:r>
      <w:r w:rsidR="00475F37">
        <w:t>5</w:t>
      </w:r>
      <w:r>
        <w:t>.00a-bjj archive’s CertTest folder. See the “</w:t>
      </w:r>
      <w:r w:rsidR="00AD1B9B">
        <w:fldChar w:fldCharType="begin"/>
      </w:r>
      <w:r w:rsidR="00AD1B9B">
        <w:instrText xml:space="preserve"> REF _Ref417469673 \h </w:instrText>
      </w:r>
      <w:r w:rsidR="00AD1B9B">
        <w:fldChar w:fldCharType="separate"/>
      </w:r>
      <w:r w:rsidR="00A87DA2">
        <w:t>Certification Tests</w:t>
      </w:r>
      <w:r w:rsidR="00AD1B9B">
        <w:fldChar w:fldCharType="end"/>
      </w:r>
      <w:r>
        <w:t>” section of this document for descriptions.</w:t>
      </w:r>
    </w:p>
    <w:p w14:paraId="2164B3FB" w14:textId="2D0B4F17" w:rsidR="00214A47" w:rsidRDefault="001143AF" w:rsidP="00214A47">
      <w:r>
        <w:t>Also note that w</w:t>
      </w:r>
      <w:r w:rsidR="00214A47">
        <w:t>e have created template input files for</w:t>
      </w:r>
      <w:r w:rsidR="00BA0751">
        <w:t xml:space="preserve"> FAST</w:t>
      </w:r>
      <w:r w:rsidR="006F4EDC">
        <w:t xml:space="preserve"> and many of its modules</w:t>
      </w:r>
      <w:r w:rsidR="00BA0751" w:rsidRPr="00253827">
        <w:t>. T</w:t>
      </w:r>
      <w:r w:rsidR="00BA0751">
        <w:t xml:space="preserve">hese template files can be found in the </w:t>
      </w:r>
      <w:r w:rsidR="00AE3A86">
        <w:t xml:space="preserve">MATLAB </w:t>
      </w:r>
      <w:r w:rsidR="00BA0751">
        <w:t xml:space="preserve">Simulation Toolbox that is now included in the FAST archive:  </w:t>
      </w:r>
      <w:r w:rsidR="006F4EDC">
        <w:t>&lt;FAST8</w:t>
      </w:r>
      <w:r w:rsidR="00A03338">
        <w:t>&gt;/</w:t>
      </w:r>
      <w:r w:rsidR="00BA0751" w:rsidRPr="00BA0751">
        <w:t>Utilities</w:t>
      </w:r>
      <w:r w:rsidR="00A03338">
        <w:t>/</w:t>
      </w:r>
      <w:r w:rsidR="00BA0751" w:rsidRPr="00BA0751">
        <w:t>SimulationToolbox</w:t>
      </w:r>
      <w:r w:rsidR="00A03338">
        <w:t>/</w:t>
      </w:r>
      <w:r w:rsidR="00BA0751" w:rsidRPr="00BA0751">
        <w:t>ConvertFASTVersions</w:t>
      </w:r>
      <w:r w:rsidR="00A03338">
        <w:t>/</w:t>
      </w:r>
      <w:r w:rsidR="00BA0751" w:rsidRPr="00BA0751">
        <w:t>TemplateFiles</w:t>
      </w:r>
      <w:r w:rsidR="00813432">
        <w:t>.</w:t>
      </w:r>
    </w:p>
    <w:p w14:paraId="2164B3FC" w14:textId="77777777" w:rsidR="00F81797" w:rsidRDefault="00F81797" w:rsidP="00214A47">
      <w:r>
        <w:t>See the “</w:t>
      </w:r>
      <w:r w:rsidR="002C4FC6">
        <w:fldChar w:fldCharType="begin"/>
      </w:r>
      <w:r w:rsidR="002C4FC6">
        <w:instrText xml:space="preserve"> REF _Ref391845887 \h </w:instrText>
      </w:r>
      <w:r w:rsidR="002C4FC6">
        <w:fldChar w:fldCharType="separate"/>
      </w:r>
      <w:r w:rsidR="00A87DA2">
        <w:t>MATLAB Conversion Scripts</w:t>
      </w:r>
      <w:r w:rsidR="002C4FC6">
        <w:fldChar w:fldCharType="end"/>
      </w:r>
      <w:r>
        <w:t>” section below for help in automatically converting input files to the latest version.</w:t>
      </w:r>
    </w:p>
    <w:p w14:paraId="2164B3FE" w14:textId="77777777" w:rsidR="00214A47" w:rsidRDefault="00214A47" w:rsidP="005847A9">
      <w:pPr>
        <w:pStyle w:val="Heading2"/>
      </w:pPr>
      <w:bookmarkStart w:id="112" w:name="_Toc447284364"/>
      <w:r>
        <w:t>Summary of Changes to Inputs</w:t>
      </w:r>
      <w:bookmarkEnd w:id="112"/>
    </w:p>
    <w:p w14:paraId="2164B3FF" w14:textId="109B22BA" w:rsidR="00A961B1" w:rsidRPr="00A961B1" w:rsidRDefault="00A961B1" w:rsidP="00A961B1">
      <w:r>
        <w:t xml:space="preserve">This section summarizes changes to the </w:t>
      </w:r>
      <w:r w:rsidR="007D09CB">
        <w:t xml:space="preserve">FAST </w:t>
      </w:r>
      <w:r>
        <w:t>input file</w:t>
      </w:r>
      <w:r w:rsidR="00FF78BD">
        <w:t>s</w:t>
      </w:r>
      <w:r w:rsidR="003F11AE">
        <w:t xml:space="preserve"> between major releases</w:t>
      </w:r>
      <w:r>
        <w:t xml:space="preserve">. </w:t>
      </w:r>
    </w:p>
    <w:p w14:paraId="2D23D2E7" w14:textId="50C63135" w:rsidR="002370F0" w:rsidRDefault="002370F0" w:rsidP="002370F0">
      <w:pPr>
        <w:pStyle w:val="Heading3"/>
      </w:pPr>
      <w:commentRangeStart w:id="113"/>
      <w:r>
        <w:lastRenderedPageBreak/>
        <w:t>Changes in FAST v8.1</w:t>
      </w:r>
      <w:r w:rsidR="007101D0">
        <w:t>5</w:t>
      </w:r>
      <w:r>
        <w:t>.00a-bjj</w:t>
      </w:r>
      <w:commentRangeEnd w:id="113"/>
      <w:r w:rsidR="00EA1CDB">
        <w:rPr>
          <w:rStyle w:val="CommentReference"/>
          <w:rFonts w:asciiTheme="minorHAnsi" w:eastAsiaTheme="minorHAnsi" w:hAnsiTheme="minorHAnsi" w:cstheme="minorBidi"/>
          <w:b w:val="0"/>
          <w:bCs w:val="0"/>
          <w:color w:val="auto"/>
        </w:rPr>
        <w:commentReference w:id="113"/>
      </w:r>
    </w:p>
    <w:p w14:paraId="4F86ABC5" w14:textId="77777777" w:rsidR="002247E9" w:rsidRDefault="002247E9" w:rsidP="002247E9">
      <w:pPr>
        <w:pStyle w:val="ListParagraph"/>
        <w:numPr>
          <w:ilvl w:val="0"/>
          <w:numId w:val="28"/>
        </w:numPr>
      </w:pPr>
      <w:r w:rsidRPr="000F122F">
        <w:t>The following</w:t>
      </w:r>
      <w:r>
        <w:t xml:space="preserve"> differences occur in the FAST primary output file:</w:t>
      </w:r>
    </w:p>
    <w:p w14:paraId="7C78872B" w14:textId="61A5AED7" w:rsidR="002247E9" w:rsidRPr="007101D0" w:rsidRDefault="002247E9" w:rsidP="002247E9">
      <w:pPr>
        <w:pStyle w:val="ListParagraph"/>
        <w:numPr>
          <w:ilvl w:val="1"/>
          <w:numId w:val="28"/>
        </w:numPr>
      </w:pPr>
      <w:r>
        <w:t xml:space="preserve">A new “Visualization” section has been added. This section includes new inputs called </w:t>
      </w:r>
      <w:r w:rsidRPr="000F122F">
        <w:rPr>
          <w:b/>
        </w:rPr>
        <w:t>WrVTK</w:t>
      </w:r>
      <w:r>
        <w:t xml:space="preserve">, </w:t>
      </w:r>
      <w:r w:rsidRPr="000F122F">
        <w:rPr>
          <w:b/>
        </w:rPr>
        <w:t>VTK_type</w:t>
      </w:r>
      <w:r>
        <w:t xml:space="preserve">, </w:t>
      </w:r>
      <w:r w:rsidRPr="000F122F">
        <w:rPr>
          <w:b/>
        </w:rPr>
        <w:t>VTK_fields</w:t>
      </w:r>
      <w:r>
        <w:t xml:space="preserve">, and </w:t>
      </w:r>
      <w:r w:rsidRPr="000F122F">
        <w:rPr>
          <w:b/>
        </w:rPr>
        <w:t>VTK_fps</w:t>
      </w:r>
      <w:r w:rsidR="005F5DCE" w:rsidRPr="005F5DCE">
        <w:t>, documented above</w:t>
      </w:r>
      <w:r>
        <w:t>.</w:t>
      </w:r>
    </w:p>
    <w:p w14:paraId="525EB7B7" w14:textId="43B4C825" w:rsidR="002370F0" w:rsidRDefault="002370F0" w:rsidP="002370F0">
      <w:pPr>
        <w:pStyle w:val="ListParagraph"/>
        <w:numPr>
          <w:ilvl w:val="0"/>
          <w:numId w:val="28"/>
        </w:numPr>
      </w:pPr>
      <w:r>
        <w:t>The following differences occur in the ServoDyn primary input file:</w:t>
      </w:r>
    </w:p>
    <w:p w14:paraId="096EFF7F" w14:textId="0BEE05CD" w:rsidR="002370F0" w:rsidRDefault="002370F0" w:rsidP="000F122F">
      <w:pPr>
        <w:pStyle w:val="ListParagraph"/>
        <w:numPr>
          <w:ilvl w:val="1"/>
          <w:numId w:val="28"/>
        </w:numPr>
      </w:pPr>
      <w:r w:rsidRPr="000F122F">
        <w:rPr>
          <w:b/>
        </w:rPr>
        <w:t>CompTTMD</w:t>
      </w:r>
      <w:r>
        <w:t xml:space="preserve"> and </w:t>
      </w:r>
      <w:r w:rsidRPr="000F122F">
        <w:rPr>
          <w:b/>
        </w:rPr>
        <w:t>TTMDfile</w:t>
      </w:r>
      <w:r>
        <w:t xml:space="preserve"> were added</w:t>
      </w:r>
      <w:r w:rsidR="0079309D">
        <w:t xml:space="preserve"> to enable the modeling of tower-based tuned mass dampers, which are akin to </w:t>
      </w:r>
      <w:r w:rsidR="0079309D" w:rsidRPr="0079309D">
        <w:rPr>
          <w:b/>
        </w:rPr>
        <w:t>CompNTMD</w:t>
      </w:r>
      <w:r w:rsidR="0079309D">
        <w:t xml:space="preserve"> and </w:t>
      </w:r>
      <w:r w:rsidR="0079309D" w:rsidRPr="0079309D">
        <w:rPr>
          <w:b/>
        </w:rPr>
        <w:t>NTMDfile</w:t>
      </w:r>
      <w:r w:rsidR="0079309D">
        <w:t xml:space="preserve"> available for nacelle-based tuned mass dampers</w:t>
      </w:r>
      <w:r>
        <w:t>.</w:t>
      </w:r>
    </w:p>
    <w:p w14:paraId="68331754" w14:textId="3ADDF3B4" w:rsidR="00AB47F4" w:rsidRDefault="00AB47F4" w:rsidP="000F122F">
      <w:pPr>
        <w:pStyle w:val="ListParagraph"/>
        <w:numPr>
          <w:ilvl w:val="1"/>
          <w:numId w:val="28"/>
        </w:numPr>
      </w:pPr>
      <w:r w:rsidRPr="000F122F">
        <w:rPr>
          <w:b/>
        </w:rPr>
        <w:t>DLL_ProcName</w:t>
      </w:r>
      <w:r>
        <w:t xml:space="preserve"> was added</w:t>
      </w:r>
      <w:r w:rsidR="001252CC">
        <w:t>. This input specifies the name of the procedure in the Bladed-style interface that will be called.</w:t>
      </w:r>
      <w:r w:rsidR="00DB403A">
        <w:t xml:space="preserve"> It is case sensitive.</w:t>
      </w:r>
      <w:r w:rsidR="001252CC">
        <w:t xml:space="preserve"> Previous versions of </w:t>
      </w:r>
      <w:r w:rsidR="00220BBA">
        <w:t>ServoDyn</w:t>
      </w:r>
      <w:r w:rsidR="001252CC">
        <w:t xml:space="preserve"> had this variable hardcoded to “DISCON”, but we have added it to</w:t>
      </w:r>
      <w:r w:rsidR="00DB403A">
        <w:t xml:space="preserve"> the</w:t>
      </w:r>
      <w:r w:rsidR="001252CC">
        <w:t xml:space="preserve"> </w:t>
      </w:r>
      <w:r w:rsidR="00220BBA">
        <w:t xml:space="preserve">ServoDyn </w:t>
      </w:r>
      <w:r w:rsidR="001252CC">
        <w:t xml:space="preserve">input file so that users can </w:t>
      </w:r>
      <w:r w:rsidR="00DB403A">
        <w:t xml:space="preserve">easily </w:t>
      </w:r>
      <w:r w:rsidR="001252CC">
        <w:t>create wrapper DLLs to call another Bladed DLL with the DISCON procedure already defined in it.</w:t>
      </w:r>
    </w:p>
    <w:p w14:paraId="7C4FD001" w14:textId="566BB02E" w:rsidR="002370F0" w:rsidRDefault="002370F0" w:rsidP="002370F0">
      <w:pPr>
        <w:pStyle w:val="ListParagraph"/>
        <w:numPr>
          <w:ilvl w:val="0"/>
          <w:numId w:val="28"/>
        </w:numPr>
      </w:pPr>
      <w:commentRangeStart w:id="114"/>
      <w:r>
        <w:t>The following differences occur in the ServoDyn TMD input file (for both nacelle</w:t>
      </w:r>
      <w:r w:rsidR="00EA1CDB">
        <w:t>-</w:t>
      </w:r>
      <w:r>
        <w:t xml:space="preserve"> and tower</w:t>
      </w:r>
      <w:r w:rsidR="00EA1CDB">
        <w:t>-based</w:t>
      </w:r>
      <w:r>
        <w:t xml:space="preserve"> tuned mass dampers):</w:t>
      </w:r>
      <w:commentRangeEnd w:id="114"/>
      <w:r w:rsidR="00215E39">
        <w:rPr>
          <w:rStyle w:val="CommentReference"/>
        </w:rPr>
        <w:commentReference w:id="114"/>
      </w:r>
    </w:p>
    <w:p w14:paraId="1CEBA855" w14:textId="11462858" w:rsidR="002370F0" w:rsidRDefault="00461825" w:rsidP="00461825">
      <w:pPr>
        <w:pStyle w:val="ListParagraph"/>
        <w:numPr>
          <w:ilvl w:val="1"/>
          <w:numId w:val="28"/>
        </w:numPr>
      </w:pPr>
      <w:r w:rsidRPr="000F122F">
        <w:rPr>
          <w:b/>
        </w:rPr>
        <w:t>TMD_DOF_MODE</w:t>
      </w:r>
      <w:r>
        <w:t xml:space="preserve">, </w:t>
      </w:r>
      <w:r w:rsidRPr="000F122F">
        <w:rPr>
          <w:b/>
        </w:rPr>
        <w:t>TMD_XY_M</w:t>
      </w:r>
      <w:r>
        <w:t xml:space="preserve">, </w:t>
      </w:r>
      <w:r w:rsidRPr="000F122F">
        <w:rPr>
          <w:b/>
        </w:rPr>
        <w:t>TMD_SA_MODE</w:t>
      </w:r>
      <w:r>
        <w:t xml:space="preserve">, </w:t>
      </w:r>
      <w:r w:rsidRPr="000F122F">
        <w:rPr>
          <w:b/>
        </w:rPr>
        <w:t>TMD_X_C_HIGH</w:t>
      </w:r>
      <w:r>
        <w:t xml:space="preserve">, </w:t>
      </w:r>
      <w:r w:rsidRPr="000F122F">
        <w:rPr>
          <w:b/>
        </w:rPr>
        <w:t>TMD_X_C_LOW</w:t>
      </w:r>
      <w:r>
        <w:t xml:space="preserve">, </w:t>
      </w:r>
      <w:r w:rsidRPr="000F122F">
        <w:rPr>
          <w:b/>
        </w:rPr>
        <w:t>TMD_Y_C_HIGH</w:t>
      </w:r>
      <w:r>
        <w:t xml:space="preserve">, </w:t>
      </w:r>
      <w:r w:rsidRPr="000F122F">
        <w:rPr>
          <w:b/>
        </w:rPr>
        <w:t>TMD_Y_C_LOW</w:t>
      </w:r>
      <w:r>
        <w:t xml:space="preserve">, </w:t>
      </w:r>
      <w:r w:rsidRPr="000F122F">
        <w:rPr>
          <w:b/>
        </w:rPr>
        <w:t>TMD_X_C_BRAKE</w:t>
      </w:r>
      <w:r>
        <w:t xml:space="preserve">, </w:t>
      </w:r>
      <w:r w:rsidRPr="000F122F">
        <w:rPr>
          <w:b/>
        </w:rPr>
        <w:t>TMD_Y_C_BRAKE</w:t>
      </w:r>
      <w:r>
        <w:rPr>
          <w:b/>
        </w:rPr>
        <w:t xml:space="preserve"> </w:t>
      </w:r>
      <w:r>
        <w:t>were added.</w:t>
      </w:r>
    </w:p>
    <w:p w14:paraId="59BC7E7F" w14:textId="6C84EE9E" w:rsidR="00461825" w:rsidRPr="000F122F" w:rsidRDefault="00461825" w:rsidP="00461825">
      <w:pPr>
        <w:pStyle w:val="ListParagraph"/>
        <w:numPr>
          <w:ilvl w:val="1"/>
          <w:numId w:val="28"/>
        </w:numPr>
      </w:pPr>
      <w:r>
        <w:t xml:space="preserve">A new section for </w:t>
      </w:r>
      <w:r w:rsidRPr="00461825">
        <w:t xml:space="preserve">TMD </w:t>
      </w:r>
      <w:r>
        <w:t>user</w:t>
      </w:r>
      <w:r w:rsidRPr="00461825">
        <w:t>-</w:t>
      </w:r>
      <w:r>
        <w:t xml:space="preserve">defined spring forces was added. This section contains </w:t>
      </w:r>
      <w:r w:rsidRPr="000F122F">
        <w:rPr>
          <w:b/>
        </w:rPr>
        <w:t>Use_F_TBL</w:t>
      </w:r>
      <w:r>
        <w:t xml:space="preserve">, </w:t>
      </w:r>
      <w:r w:rsidRPr="000F122F">
        <w:rPr>
          <w:b/>
        </w:rPr>
        <w:t>NKInpSt</w:t>
      </w:r>
      <w:r>
        <w:t xml:space="preserve"> and a table of </w:t>
      </w:r>
      <w:r w:rsidRPr="000F122F">
        <w:rPr>
          <w:b/>
        </w:rPr>
        <w:t>X,</w:t>
      </w:r>
      <w:r>
        <w:t xml:space="preserve"> </w:t>
      </w:r>
      <w:r w:rsidRPr="000F122F">
        <w:rPr>
          <w:b/>
        </w:rPr>
        <w:t>F_X</w:t>
      </w:r>
      <w:r>
        <w:t xml:space="preserve">, </w:t>
      </w:r>
      <w:r w:rsidRPr="000F122F">
        <w:rPr>
          <w:b/>
        </w:rPr>
        <w:t>Y</w:t>
      </w:r>
      <w:r>
        <w:t xml:space="preserve">, and </w:t>
      </w:r>
      <w:r w:rsidRPr="000F122F">
        <w:rPr>
          <w:b/>
        </w:rPr>
        <w:t>F_Y</w:t>
      </w:r>
      <w:r>
        <w:t xml:space="preserve"> inputs.</w:t>
      </w:r>
    </w:p>
    <w:p w14:paraId="2A853833" w14:textId="44EF2C4F" w:rsidR="00E33AF0" w:rsidRDefault="00E33AF0" w:rsidP="00E33AF0">
      <w:pPr>
        <w:pStyle w:val="Heading3"/>
      </w:pPr>
      <w:r>
        <w:t>Changes in FAST v8.1</w:t>
      </w:r>
      <w:r w:rsidR="00B52163">
        <w:t>2</w:t>
      </w:r>
      <w:r>
        <w:t>.00a-bjj</w:t>
      </w:r>
    </w:p>
    <w:p w14:paraId="720EBFA8" w14:textId="627CB0E7" w:rsidR="00B832A9" w:rsidRDefault="00B832A9" w:rsidP="00B832A9">
      <w:pPr>
        <w:pStyle w:val="ListParagraph"/>
        <w:numPr>
          <w:ilvl w:val="0"/>
          <w:numId w:val="28"/>
        </w:numPr>
      </w:pPr>
      <w:r>
        <w:t xml:space="preserve">The following differences occur in the </w:t>
      </w:r>
      <w:r w:rsidR="002E48BD">
        <w:t xml:space="preserve">FAST </w:t>
      </w:r>
      <w:r>
        <w:t>primary input file:</w:t>
      </w:r>
    </w:p>
    <w:p w14:paraId="4B44141A" w14:textId="2A8FEC86" w:rsidR="00B003CF" w:rsidRDefault="00B832A9" w:rsidP="005B3D51">
      <w:pPr>
        <w:pStyle w:val="ListParagraph"/>
        <w:numPr>
          <w:ilvl w:val="1"/>
          <w:numId w:val="28"/>
        </w:numPr>
      </w:pPr>
      <w:r w:rsidRPr="00053AB0">
        <w:rPr>
          <w:b/>
        </w:rPr>
        <w:t>ChkptTime</w:t>
      </w:r>
      <w:r>
        <w:t xml:space="preserve"> was added.</w:t>
      </w:r>
    </w:p>
    <w:p w14:paraId="1EAAACA1" w14:textId="16DEA210" w:rsidR="004D65DE" w:rsidRPr="00972D6E" w:rsidRDefault="004D65DE" w:rsidP="005B3D51">
      <w:pPr>
        <w:pStyle w:val="ListParagraph"/>
        <w:numPr>
          <w:ilvl w:val="1"/>
          <w:numId w:val="28"/>
        </w:numPr>
      </w:pPr>
      <w:r>
        <w:rPr>
          <w:b/>
        </w:rPr>
        <w:t>CompElast </w:t>
      </w:r>
      <w:r>
        <w:t xml:space="preserve">= 2, </w:t>
      </w:r>
      <w:r w:rsidRPr="00972D6E">
        <w:rPr>
          <w:b/>
        </w:rPr>
        <w:t>BDBldFile(1)</w:t>
      </w:r>
      <w:r>
        <w:t xml:space="preserve">, </w:t>
      </w:r>
      <w:r w:rsidRPr="00FE5E6F">
        <w:rPr>
          <w:b/>
        </w:rPr>
        <w:t>BDBldFile(</w:t>
      </w:r>
      <w:r>
        <w:rPr>
          <w:b/>
        </w:rPr>
        <w:t>2</w:t>
      </w:r>
      <w:r w:rsidRPr="00FE5E6F">
        <w:rPr>
          <w:b/>
        </w:rPr>
        <w:t>)</w:t>
      </w:r>
      <w:r>
        <w:t xml:space="preserve">, and </w:t>
      </w:r>
      <w:r w:rsidRPr="00FE5E6F">
        <w:rPr>
          <w:b/>
        </w:rPr>
        <w:t>BDBldFile(</w:t>
      </w:r>
      <w:r>
        <w:rPr>
          <w:b/>
        </w:rPr>
        <w:t>3</w:t>
      </w:r>
      <w:r w:rsidRPr="00FE5E6F">
        <w:rPr>
          <w:b/>
        </w:rPr>
        <w:t>)</w:t>
      </w:r>
      <w:r>
        <w:t xml:space="preserve"> are now useable for enabling BeamDyn to model blade structural dynamics. The BeamDyn module has its own input files.</w:t>
      </w:r>
    </w:p>
    <w:p w14:paraId="09AD2C30" w14:textId="614EC5E9" w:rsidR="00B832A9" w:rsidRDefault="00B832A9" w:rsidP="005B3D51">
      <w:pPr>
        <w:pStyle w:val="ListParagraph"/>
        <w:numPr>
          <w:ilvl w:val="1"/>
          <w:numId w:val="28"/>
        </w:numPr>
      </w:pPr>
      <w:r>
        <w:rPr>
          <w:b/>
        </w:rPr>
        <w:t>CompInflow</w:t>
      </w:r>
      <w:r w:rsidRPr="00437347">
        <w:t xml:space="preserve"> and </w:t>
      </w:r>
      <w:r>
        <w:rPr>
          <w:b/>
        </w:rPr>
        <w:t>InflowFile</w:t>
      </w:r>
      <w:r w:rsidRPr="00437347">
        <w:t xml:space="preserve"> were add</w:t>
      </w:r>
      <w:r>
        <w:t>ed.</w:t>
      </w:r>
      <w:r w:rsidR="002E48BD">
        <w:t xml:space="preserve"> The InflowWind module </w:t>
      </w:r>
      <w:r w:rsidR="005B3D51">
        <w:t xml:space="preserve">now </w:t>
      </w:r>
      <w:r w:rsidR="002E48BD">
        <w:t>has its own input file (it is no longer part of the AeroDyn module).</w:t>
      </w:r>
    </w:p>
    <w:p w14:paraId="2FECF3DA" w14:textId="260B64C5" w:rsidR="00B832A9" w:rsidRDefault="00FF78BD" w:rsidP="005B3D51">
      <w:pPr>
        <w:pStyle w:val="ListParagraph"/>
        <w:numPr>
          <w:ilvl w:val="1"/>
          <w:numId w:val="28"/>
        </w:numPr>
      </w:pPr>
      <w:r>
        <w:rPr>
          <w:b/>
        </w:rPr>
        <w:t>CompAero</w:t>
      </w:r>
      <w:r w:rsidR="00B832A9">
        <w:rPr>
          <w:b/>
        </w:rPr>
        <w:t> </w:t>
      </w:r>
      <w:r w:rsidR="00B832A9">
        <w:t>= 2 is a new option, which allows the user to choose AeroDyn v15.</w:t>
      </w:r>
      <w:r w:rsidR="004D65DE">
        <w:t xml:space="preserve"> The AeroDyn v15 module has its own input files, entirely different from AeroDyn v14.</w:t>
      </w:r>
    </w:p>
    <w:p w14:paraId="0A59CD8F" w14:textId="267798EE" w:rsidR="00E3399D" w:rsidRDefault="00E3399D" w:rsidP="005B3D51">
      <w:pPr>
        <w:pStyle w:val="ListParagraph"/>
        <w:numPr>
          <w:ilvl w:val="1"/>
          <w:numId w:val="28"/>
        </w:numPr>
      </w:pPr>
      <w:r>
        <w:rPr>
          <w:b/>
        </w:rPr>
        <w:t>CompMooring</w:t>
      </w:r>
      <w:r>
        <w:t> = 4 is a new option, which allows the user to choose the OrcaFlex interface.</w:t>
      </w:r>
      <w:r w:rsidR="004D65DE">
        <w:t xml:space="preserve"> The OrcaFlex interface has its own input file.</w:t>
      </w:r>
    </w:p>
    <w:p w14:paraId="4CB2F20F" w14:textId="5532B063" w:rsidR="00E3399D" w:rsidRPr="00E3399D" w:rsidRDefault="00E3399D" w:rsidP="005B3D51">
      <w:pPr>
        <w:pStyle w:val="ListParagraph"/>
        <w:numPr>
          <w:ilvl w:val="1"/>
          <w:numId w:val="28"/>
        </w:numPr>
      </w:pPr>
      <w:r w:rsidRPr="00E3399D">
        <w:t>Unused</w:t>
      </w:r>
      <w:r>
        <w:t xml:space="preserve"> variables </w:t>
      </w:r>
      <w:r>
        <w:rPr>
          <w:b/>
        </w:rPr>
        <w:t>CompUs</w:t>
      </w:r>
      <w:r w:rsidR="00FF78BD">
        <w:rPr>
          <w:b/>
        </w:rPr>
        <w:t>e</w:t>
      </w:r>
      <w:r>
        <w:rPr>
          <w:b/>
        </w:rPr>
        <w:t>rPtfmLd</w:t>
      </w:r>
      <w:r>
        <w:t xml:space="preserve"> and </w:t>
      </w:r>
      <w:r>
        <w:rPr>
          <w:b/>
        </w:rPr>
        <w:t>CompUs</w:t>
      </w:r>
      <w:r w:rsidR="00FF78BD">
        <w:rPr>
          <w:b/>
        </w:rPr>
        <w:t>e</w:t>
      </w:r>
      <w:r>
        <w:rPr>
          <w:b/>
        </w:rPr>
        <w:t>rTwrLd</w:t>
      </w:r>
      <w:r w:rsidRPr="00E3399D">
        <w:t xml:space="preserve"> were removed.</w:t>
      </w:r>
    </w:p>
    <w:p w14:paraId="6F187058" w14:textId="62BD40E4" w:rsidR="00FF78BD" w:rsidRDefault="00FF78BD" w:rsidP="00FF78BD">
      <w:pPr>
        <w:pStyle w:val="ListParagraph"/>
        <w:numPr>
          <w:ilvl w:val="0"/>
          <w:numId w:val="28"/>
        </w:numPr>
      </w:pPr>
      <w:r>
        <w:t>The following differences occur in the input file</w:t>
      </w:r>
      <w:r w:rsidR="00C051F9">
        <w:t>s</w:t>
      </w:r>
      <w:r>
        <w:t xml:space="preserve"> of the ElastoDyn module:</w:t>
      </w:r>
    </w:p>
    <w:p w14:paraId="179AC32D" w14:textId="68FFB873" w:rsidR="00FF78BD" w:rsidRDefault="00FF78BD" w:rsidP="00FF78BD">
      <w:pPr>
        <w:pStyle w:val="ListParagraph"/>
        <w:numPr>
          <w:ilvl w:val="1"/>
          <w:numId w:val="28"/>
        </w:numPr>
      </w:pPr>
      <w:r w:rsidRPr="006B4476">
        <w:rPr>
          <w:b/>
        </w:rPr>
        <w:t>BldNodes</w:t>
      </w:r>
      <w:r w:rsidRPr="003B1214">
        <w:t xml:space="preserve"> </w:t>
      </w:r>
      <w:r>
        <w:t>was added</w:t>
      </w:r>
      <w:r w:rsidR="00C051F9">
        <w:t xml:space="preserve"> to the ElastoDyn primary input file</w:t>
      </w:r>
      <w:r w:rsidR="00411A22">
        <w:t>,</w:t>
      </w:r>
      <w:r>
        <w:t xml:space="preserve"> used to discretize the blade into </w:t>
      </w:r>
      <w:r w:rsidRPr="006B4476">
        <w:rPr>
          <w:b/>
        </w:rPr>
        <w:t>BldNodes</w:t>
      </w:r>
      <w:r w:rsidRPr="003B1214">
        <w:t xml:space="preserve"> </w:t>
      </w:r>
      <w:r>
        <w:t>equally spaced elements when AeroDyn v14 is not used (when using AeroDyn v14, ElastoDyn will use the AeroDyn v14 blade discretization instead). This number does not include nodes located at the blade root or blade tip, which are added internally.</w:t>
      </w:r>
    </w:p>
    <w:p w14:paraId="504075E7" w14:textId="3D8D5115" w:rsidR="00C051F9" w:rsidRDefault="00C051F9" w:rsidP="00FF78BD">
      <w:pPr>
        <w:pStyle w:val="ListParagraph"/>
        <w:numPr>
          <w:ilvl w:val="1"/>
          <w:numId w:val="28"/>
        </w:numPr>
      </w:pPr>
      <w:r>
        <w:rPr>
          <w:b/>
        </w:rPr>
        <w:t>PitchAxis</w:t>
      </w:r>
      <w:r w:rsidRPr="00972D6E">
        <w:t xml:space="preserve"> in</w:t>
      </w:r>
      <w:r>
        <w:t xml:space="preserve"> the ElastoDyn blade input file is now used </w:t>
      </w:r>
      <w:r w:rsidR="000A6F08">
        <w:t>only in conju</w:t>
      </w:r>
      <w:r w:rsidR="00972D6E">
        <w:t>n</w:t>
      </w:r>
      <w:r w:rsidR="000A6F08">
        <w:t xml:space="preserve">ction with AeroDyn v14. The specification of aerodynamic center in AeroDyn v15 replaces the need for </w:t>
      </w:r>
      <w:r w:rsidR="000A6F08">
        <w:rPr>
          <w:b/>
        </w:rPr>
        <w:t>PitchAxis</w:t>
      </w:r>
      <w:r w:rsidR="000A6F08" w:rsidRPr="000A6F08">
        <w:t>.</w:t>
      </w:r>
    </w:p>
    <w:p w14:paraId="273E5BB5" w14:textId="77777777" w:rsidR="00FF78BD" w:rsidRDefault="00FF78BD" w:rsidP="00FF78BD">
      <w:pPr>
        <w:pStyle w:val="ListParagraph"/>
        <w:numPr>
          <w:ilvl w:val="0"/>
          <w:numId w:val="28"/>
        </w:numPr>
      </w:pPr>
      <w:r>
        <w:t>The following differences occur in the primary input file of the AeroDyn v14 module:</w:t>
      </w:r>
    </w:p>
    <w:p w14:paraId="1E50F7BD" w14:textId="77777777" w:rsidR="00FF78BD" w:rsidRDefault="00FF78BD" w:rsidP="00FF78BD">
      <w:pPr>
        <w:pStyle w:val="ListParagraph"/>
        <w:numPr>
          <w:ilvl w:val="1"/>
          <w:numId w:val="28"/>
        </w:numPr>
      </w:pPr>
      <w:r>
        <w:t xml:space="preserve">The unused </w:t>
      </w:r>
      <w:r w:rsidRPr="005B3D51">
        <w:rPr>
          <w:b/>
        </w:rPr>
        <w:t>SI</w:t>
      </w:r>
      <w:r>
        <w:rPr>
          <w:b/>
        </w:rPr>
        <w:t xml:space="preserve"> </w:t>
      </w:r>
      <w:r>
        <w:t>variable input line has been removed.</w:t>
      </w:r>
    </w:p>
    <w:p w14:paraId="233CBDFE" w14:textId="526F93EA" w:rsidR="00FF78BD" w:rsidRDefault="00FF78BD" w:rsidP="00FF78BD">
      <w:pPr>
        <w:pStyle w:val="ListParagraph"/>
        <w:numPr>
          <w:ilvl w:val="1"/>
          <w:numId w:val="28"/>
        </w:numPr>
      </w:pPr>
      <w:r w:rsidRPr="005B3D51">
        <w:rPr>
          <w:b/>
        </w:rPr>
        <w:lastRenderedPageBreak/>
        <w:t>HubHt</w:t>
      </w:r>
      <w:r>
        <w:t xml:space="preserve"> has been removed</w:t>
      </w:r>
      <w:r w:rsidR="004D65DE">
        <w:t xml:space="preserve">, effectively replaced by </w:t>
      </w:r>
      <w:r>
        <w:rPr>
          <w:b/>
        </w:rPr>
        <w:t>RefHt</w:t>
      </w:r>
      <w:r>
        <w:t xml:space="preserve"> in the InflowWind module’s primary input file.</w:t>
      </w:r>
    </w:p>
    <w:p w14:paraId="6C5172D1" w14:textId="67DD3871" w:rsidR="00FF78BD" w:rsidRDefault="00FF78BD" w:rsidP="00FF78BD">
      <w:pPr>
        <w:pStyle w:val="ListParagraph"/>
        <w:numPr>
          <w:ilvl w:val="1"/>
          <w:numId w:val="28"/>
        </w:numPr>
      </w:pPr>
      <w:r w:rsidRPr="005B3D51">
        <w:rPr>
          <w:b/>
        </w:rPr>
        <w:t>WindFile</w:t>
      </w:r>
      <w:r>
        <w:t xml:space="preserve"> has been removed</w:t>
      </w:r>
      <w:r w:rsidR="004D65DE">
        <w:t>, effectively replaced by inputs</w:t>
      </w:r>
      <w:r>
        <w:t xml:space="preserve"> in the InflowWind module’s primary input file.</w:t>
      </w:r>
    </w:p>
    <w:p w14:paraId="0BAEA8F3" w14:textId="77777777" w:rsidR="00FF78BD" w:rsidRPr="00E33AF0" w:rsidRDefault="00FF78BD" w:rsidP="00FF78BD">
      <w:pPr>
        <w:pStyle w:val="ListParagraph"/>
        <w:numPr>
          <w:ilvl w:val="1"/>
          <w:numId w:val="28"/>
        </w:numPr>
      </w:pPr>
      <w:r>
        <w:t>One additional header line was added.</w:t>
      </w:r>
    </w:p>
    <w:p w14:paraId="0D625EDF" w14:textId="77777777" w:rsidR="00B832A9" w:rsidRDefault="00B832A9" w:rsidP="00B832A9">
      <w:pPr>
        <w:pStyle w:val="ListParagraph"/>
        <w:numPr>
          <w:ilvl w:val="0"/>
          <w:numId w:val="28"/>
        </w:numPr>
      </w:pPr>
      <w:r>
        <w:t>The following differences occur in the primary input file of the ServoDyn module:</w:t>
      </w:r>
    </w:p>
    <w:p w14:paraId="244A7745" w14:textId="031D171C" w:rsidR="00596C1F" w:rsidRDefault="00596C1F" w:rsidP="005B3D51">
      <w:pPr>
        <w:pStyle w:val="ListParagraph"/>
        <w:numPr>
          <w:ilvl w:val="1"/>
          <w:numId w:val="28"/>
        </w:numPr>
      </w:pPr>
      <w:r w:rsidRPr="005B3D51">
        <w:rPr>
          <w:b/>
        </w:rPr>
        <w:t>DLL_InFile</w:t>
      </w:r>
      <w:r>
        <w:t xml:space="preserve"> was added</w:t>
      </w:r>
      <w:r w:rsidR="00411A22">
        <w:t>,</w:t>
      </w:r>
      <w:r>
        <w:t xml:space="preserve"> </w:t>
      </w:r>
      <w:r w:rsidR="00411A22">
        <w:t>referring to the</w:t>
      </w:r>
      <w:r>
        <w:t xml:space="preserve"> name of the input file that gets passed to the Bladed-style DLL when it is used. The DLL may or may not </w:t>
      </w:r>
      <w:r w:rsidR="00411A22">
        <w:t>use</w:t>
      </w:r>
      <w:r>
        <w:t xml:space="preserve"> this </w:t>
      </w:r>
      <w:r w:rsidR="00411A22">
        <w:t>input file</w:t>
      </w:r>
      <w:r>
        <w:t>.</w:t>
      </w:r>
      <w:r w:rsidR="00411A22" w:rsidRPr="00411A22">
        <w:t xml:space="preserve"> </w:t>
      </w:r>
      <w:r w:rsidR="00411A22">
        <w:t>Previously, this value was hardcoded to “DISCON.IN” in the ServoDyn source code.</w:t>
      </w:r>
    </w:p>
    <w:p w14:paraId="08036071" w14:textId="6F614B3D" w:rsidR="00411A22" w:rsidRDefault="00596C1F" w:rsidP="00411A22">
      <w:pPr>
        <w:pStyle w:val="ListParagraph"/>
        <w:numPr>
          <w:ilvl w:val="1"/>
          <w:numId w:val="28"/>
        </w:numPr>
      </w:pPr>
      <w:r w:rsidRPr="005B3D51">
        <w:rPr>
          <w:b/>
        </w:rPr>
        <w:t xml:space="preserve">DLL_DT </w:t>
      </w:r>
      <w:r>
        <w:t>was added</w:t>
      </w:r>
      <w:r w:rsidR="00411A22">
        <w:t>, referring to the time step (in seconds) at which the Bladed-style DLL is called</w:t>
      </w:r>
      <w:r>
        <w:t xml:space="preserve">. This value must be an integer multiple of the ServoDyn module’s </w:t>
      </w:r>
      <w:r w:rsidRPr="005B3D51">
        <w:rPr>
          <w:b/>
        </w:rPr>
        <w:t>DT</w:t>
      </w:r>
      <w:r>
        <w:t xml:space="preserve"> value. </w:t>
      </w:r>
      <w:r w:rsidR="00411A22">
        <w:t>ServoDyn</w:t>
      </w:r>
      <w:r>
        <w:t xml:space="preserve"> will use old values until the DLL is called again.</w:t>
      </w:r>
      <w:r w:rsidR="00411A22">
        <w:t xml:space="preserve"> Previously, the Bladed-style DLL was called at the same rate as the ServoDyn module.</w:t>
      </w:r>
    </w:p>
    <w:p w14:paraId="5366C438" w14:textId="25992323" w:rsidR="0081712B" w:rsidRDefault="0081712B" w:rsidP="005B3D51">
      <w:pPr>
        <w:pStyle w:val="ListParagraph"/>
        <w:numPr>
          <w:ilvl w:val="1"/>
          <w:numId w:val="28"/>
        </w:numPr>
      </w:pPr>
      <w:r>
        <w:rPr>
          <w:b/>
        </w:rPr>
        <w:t>DLL_Ramp</w:t>
      </w:r>
      <w:r>
        <w:t xml:space="preserve"> was added</w:t>
      </w:r>
      <w:r w:rsidR="00411A22">
        <w:t>, which</w:t>
      </w:r>
      <w:r>
        <w:t xml:space="preserve"> is a </w:t>
      </w:r>
      <w:r w:rsidR="00411A22">
        <w:t>flag</w:t>
      </w:r>
      <w:r>
        <w:t xml:space="preserve"> that determines if ServoDyn should use a linear ramp to interpolate the </w:t>
      </w:r>
      <w:r w:rsidR="00411A22">
        <w:t>blade-</w:t>
      </w:r>
      <w:r>
        <w:t xml:space="preserve">pitch command from the Bladed-style DLL between </w:t>
      </w:r>
      <w:r w:rsidRPr="00972D6E">
        <w:rPr>
          <w:b/>
        </w:rPr>
        <w:t>DLL_DT</w:t>
      </w:r>
      <w:r>
        <w:t xml:space="preserve"> time steps (instead of a step function). Setting this value to </w:t>
      </w:r>
      <w:r w:rsidR="00411A22">
        <w:t>“True”</w:t>
      </w:r>
      <w:r>
        <w:t xml:space="preserve"> will result in a time shift of </w:t>
      </w:r>
      <w:r>
        <w:rPr>
          <w:b/>
        </w:rPr>
        <w:t xml:space="preserve">DLL_DT </w:t>
      </w:r>
      <w:r w:rsidR="00411A22">
        <w:t>for the blade-pitch command</w:t>
      </w:r>
      <w:r>
        <w:t>.</w:t>
      </w:r>
    </w:p>
    <w:p w14:paraId="1D223C30" w14:textId="74A1C809" w:rsidR="0081712B" w:rsidRDefault="0081712B" w:rsidP="005B3D51">
      <w:pPr>
        <w:pStyle w:val="ListParagraph"/>
        <w:numPr>
          <w:ilvl w:val="1"/>
          <w:numId w:val="28"/>
        </w:numPr>
      </w:pPr>
      <w:r>
        <w:rPr>
          <w:b/>
        </w:rPr>
        <w:t>BPCutoff</w:t>
      </w:r>
      <w:r>
        <w:t xml:space="preserve"> was added</w:t>
      </w:r>
      <w:r w:rsidR="00411A22">
        <w:t>, referring to</w:t>
      </w:r>
      <w:r>
        <w:t xml:space="preserve"> the cutoff frequency </w:t>
      </w:r>
      <w:r w:rsidR="00411A22">
        <w:t xml:space="preserve">(in Hz) </w:t>
      </w:r>
      <w:r>
        <w:t xml:space="preserve">for a </w:t>
      </w:r>
      <w:r w:rsidR="00411A22">
        <w:t>first</w:t>
      </w:r>
      <w:r>
        <w:t>-order low-pass filter applied to the blade</w:t>
      </w:r>
      <w:r w:rsidR="00411A22">
        <w:t>-</w:t>
      </w:r>
      <w:r>
        <w:t xml:space="preserve">pitch command from the Bladed-style DLL. </w:t>
      </w:r>
      <w:r w:rsidR="00411A22">
        <w:t>Setting</w:t>
      </w:r>
      <w:r>
        <w:t xml:space="preserve"> a large number </w:t>
      </w:r>
      <w:r w:rsidR="00411A22">
        <w:t>will effectively eliminate the filter, if undesired</w:t>
      </w:r>
      <w:r>
        <w:t>.</w:t>
      </w:r>
    </w:p>
    <w:p w14:paraId="00AFEE10" w14:textId="2EE90B31" w:rsidR="004D65DE" w:rsidRDefault="004D65DE" w:rsidP="004D65DE">
      <w:pPr>
        <w:pStyle w:val="ListParagraph"/>
        <w:numPr>
          <w:ilvl w:val="0"/>
          <w:numId w:val="28"/>
        </w:numPr>
      </w:pPr>
      <w:r>
        <w:t>The following differences occur in the primary input file of the HydroDyn module</w:t>
      </w:r>
      <w:r w:rsidR="005B0E6E">
        <w:t xml:space="preserve">; </w:t>
      </w:r>
      <w:r w:rsidR="00EF27DD">
        <w:t>while no lines have been added or removed from the file, the following inputs were changed</w:t>
      </w:r>
      <w:r>
        <w:t>:</w:t>
      </w:r>
    </w:p>
    <w:p w14:paraId="1DD1477B" w14:textId="12845778" w:rsidR="004D65DE" w:rsidRDefault="005B0E6E" w:rsidP="005B3D51">
      <w:pPr>
        <w:pStyle w:val="ListParagraph"/>
        <w:numPr>
          <w:ilvl w:val="1"/>
          <w:numId w:val="28"/>
        </w:numPr>
      </w:pPr>
      <w:r>
        <w:rPr>
          <w:b/>
        </w:rPr>
        <w:t>WaveMod </w:t>
      </w:r>
      <w:r>
        <w:t>= 5 and 6 are new options for using externally generated wave data</w:t>
      </w:r>
      <w:r w:rsidR="00D04434">
        <w:t>; related,</w:t>
      </w:r>
      <w:r>
        <w:t xml:space="preserve"> </w:t>
      </w:r>
      <w:r w:rsidRPr="00972D6E">
        <w:rPr>
          <w:b/>
        </w:rPr>
        <w:t>GHWvFile</w:t>
      </w:r>
      <w:r>
        <w:t xml:space="preserve"> has been replaced with </w:t>
      </w:r>
      <w:r w:rsidRPr="00972D6E">
        <w:rPr>
          <w:b/>
        </w:rPr>
        <w:t>WvKinFile</w:t>
      </w:r>
      <w:r>
        <w:t>.</w:t>
      </w:r>
    </w:p>
    <w:p w14:paraId="1B78281F" w14:textId="442CD54E" w:rsidR="005B0E6E" w:rsidRDefault="005B0E6E" w:rsidP="005B3D51">
      <w:pPr>
        <w:pStyle w:val="ListParagraph"/>
        <w:numPr>
          <w:ilvl w:val="1"/>
          <w:numId w:val="28"/>
        </w:numPr>
      </w:pPr>
      <w:r w:rsidRPr="00972D6E">
        <w:rPr>
          <w:b/>
        </w:rPr>
        <w:t>HasWAMIT</w:t>
      </w:r>
      <w:r>
        <w:t xml:space="preserve"> has been replaced with the </w:t>
      </w:r>
      <w:r w:rsidRPr="00972D6E">
        <w:rPr>
          <w:b/>
        </w:rPr>
        <w:t>PotMod</w:t>
      </w:r>
      <w:r>
        <w:t xml:space="preserve"> switch</w:t>
      </w:r>
      <w:r w:rsidR="00254569">
        <w:t xml:space="preserve">, </w:t>
      </w:r>
      <w:r w:rsidR="00254569" w:rsidRPr="00254569">
        <w:rPr>
          <w:b/>
        </w:rPr>
        <w:t>WAMITFile</w:t>
      </w:r>
      <w:r w:rsidR="00254569">
        <w:t xml:space="preserve"> has been replaced with </w:t>
      </w:r>
      <w:r w:rsidR="00254569" w:rsidRPr="00254569">
        <w:rPr>
          <w:b/>
        </w:rPr>
        <w:t>PotFile</w:t>
      </w:r>
      <w:r w:rsidR="00254569">
        <w:t>,</w:t>
      </w:r>
      <w:r>
        <w:t xml:space="preserve"> and </w:t>
      </w:r>
      <w:r w:rsidRPr="00972D6E">
        <w:rPr>
          <w:b/>
        </w:rPr>
        <w:t>PropWAMIT</w:t>
      </w:r>
      <w:r>
        <w:t xml:space="preserve"> has been replaced with the </w:t>
      </w:r>
      <w:r w:rsidRPr="00972D6E">
        <w:rPr>
          <w:b/>
        </w:rPr>
        <w:t>PropPot</w:t>
      </w:r>
      <w:r>
        <w:t xml:space="preserve"> flag for enabling potential-flow theory.</w:t>
      </w:r>
    </w:p>
    <w:p w14:paraId="2164B400" w14:textId="5E4F7D42" w:rsidR="005A2B54" w:rsidRDefault="005A2B54" w:rsidP="005A2B54">
      <w:pPr>
        <w:pStyle w:val="Heading3"/>
      </w:pPr>
      <w:r>
        <w:t>Changes in FAST v8.10.00a-bjj</w:t>
      </w:r>
    </w:p>
    <w:p w14:paraId="2164B401" w14:textId="3675D2D5" w:rsidR="00D540B3" w:rsidRDefault="005A2B54" w:rsidP="001A4C06">
      <w:r>
        <w:t xml:space="preserve">The primary input file of FAST v8.10.00a-bjj </w:t>
      </w:r>
      <w:r w:rsidR="00100AB0">
        <w:t>is the same as that of FAST v8.09.00a-bjj</w:t>
      </w:r>
      <w:r w:rsidR="00D540B3">
        <w:t>, however</w:t>
      </w:r>
      <w:r w:rsidR="00280B19">
        <w:t xml:space="preserve"> the code accepts an additional option for </w:t>
      </w:r>
      <w:r w:rsidR="00280B19" w:rsidRPr="00280B19">
        <w:rPr>
          <w:b/>
        </w:rPr>
        <w:t>CompMooring</w:t>
      </w:r>
      <w:r w:rsidR="00280B19">
        <w:t>. T</w:t>
      </w:r>
      <w:r w:rsidR="00D540B3">
        <w:t>he input files for the MAP</w:t>
      </w:r>
      <w:r w:rsidR="001143AF">
        <w:t>++</w:t>
      </w:r>
      <w:r w:rsidR="00D540B3">
        <w:t xml:space="preserve"> and ServoDyn modules have been modified</w:t>
      </w:r>
      <w:r w:rsidR="00280B19">
        <w:t xml:space="preserve"> in this version</w:t>
      </w:r>
      <w:r w:rsidR="00D540B3">
        <w:t>.</w:t>
      </w:r>
    </w:p>
    <w:p w14:paraId="2164B402" w14:textId="77777777" w:rsidR="00CA4ADB" w:rsidRDefault="00503806" w:rsidP="001A4C06">
      <w:pPr>
        <w:pStyle w:val="ListParagraph"/>
        <w:numPr>
          <w:ilvl w:val="0"/>
          <w:numId w:val="3"/>
        </w:numPr>
        <w:ind w:left="360"/>
      </w:pPr>
      <w:r>
        <w:t>The following differences occur in the primary input file of the ServoDyn module:</w:t>
      </w:r>
    </w:p>
    <w:p w14:paraId="2164B403" w14:textId="77777777" w:rsidR="00100AB0" w:rsidRDefault="00685372" w:rsidP="001A4C06">
      <w:pPr>
        <w:pStyle w:val="ListParagraph"/>
        <w:numPr>
          <w:ilvl w:val="1"/>
          <w:numId w:val="3"/>
        </w:numPr>
        <w:ind w:left="720"/>
      </w:pPr>
      <w:r>
        <w:t xml:space="preserve">A tuned-mass damper </w:t>
      </w:r>
      <w:r w:rsidR="00C41DFA">
        <w:t xml:space="preserve">section </w:t>
      </w:r>
      <w:r>
        <w:t xml:space="preserve">has been added. </w:t>
      </w:r>
      <w:r w:rsidR="00C41DFA">
        <w:t xml:space="preserve">A new </w:t>
      </w:r>
      <w:r>
        <w:t>comment line</w:t>
      </w:r>
      <w:r w:rsidR="00C41DFA">
        <w:t xml:space="preserve"> and</w:t>
      </w:r>
      <w:r>
        <w:t xml:space="preserve"> </w:t>
      </w:r>
      <w:r w:rsidR="00100AB0">
        <w:t>two additional inputs for the nacelle tuned-mass damper</w:t>
      </w:r>
      <w:r w:rsidR="00C41DFA" w:rsidRPr="00C41DFA">
        <w:t xml:space="preserve"> </w:t>
      </w:r>
      <w:r w:rsidR="00C41DFA">
        <w:t>have been added</w:t>
      </w:r>
      <w:r w:rsidR="00100AB0">
        <w:t>:</w:t>
      </w:r>
      <w:r w:rsidR="0064763A">
        <w:t xml:space="preserve"> </w:t>
      </w:r>
      <w:r w:rsidR="0064763A" w:rsidRPr="001A4C06">
        <w:rPr>
          <w:b/>
        </w:rPr>
        <w:t>CompNTMD</w:t>
      </w:r>
      <w:r w:rsidR="0064763A">
        <w:t xml:space="preserve"> and </w:t>
      </w:r>
      <w:r w:rsidR="0064763A" w:rsidRPr="001A4C06">
        <w:rPr>
          <w:b/>
        </w:rPr>
        <w:t>NTMD</w:t>
      </w:r>
      <w:r w:rsidRPr="001A4C06">
        <w:rPr>
          <w:b/>
        </w:rPr>
        <w:t>f</w:t>
      </w:r>
      <w:r w:rsidR="0064763A" w:rsidRPr="001A4C06">
        <w:rPr>
          <w:b/>
        </w:rPr>
        <w:t>ile</w:t>
      </w:r>
      <w:r w:rsidR="00503806" w:rsidRPr="00503806">
        <w:t>.</w:t>
      </w:r>
    </w:p>
    <w:p w14:paraId="2164B404" w14:textId="77777777" w:rsidR="00503806" w:rsidRDefault="00503806" w:rsidP="001A4C06">
      <w:pPr>
        <w:pStyle w:val="ListParagraph"/>
        <w:numPr>
          <w:ilvl w:val="1"/>
          <w:numId w:val="3"/>
        </w:numPr>
        <w:ind w:left="720"/>
      </w:pPr>
      <w:r>
        <w:t xml:space="preserve">Switches for control modes </w:t>
      </w:r>
      <w:r w:rsidR="00C9142A">
        <w:rPr>
          <w:b/>
        </w:rPr>
        <w:t>PCMode</w:t>
      </w:r>
      <w:r w:rsidR="00C9142A">
        <w:t xml:space="preserve">, </w:t>
      </w:r>
      <w:r w:rsidR="00C9142A">
        <w:rPr>
          <w:b/>
        </w:rPr>
        <w:t>VSContrl</w:t>
      </w:r>
      <w:r w:rsidR="00C9142A">
        <w:t xml:space="preserve">, </w:t>
      </w:r>
      <w:r w:rsidR="00C9142A">
        <w:rPr>
          <w:b/>
        </w:rPr>
        <w:t>GenModel</w:t>
      </w:r>
      <w:r w:rsidR="00C9142A">
        <w:t xml:space="preserve">, </w:t>
      </w:r>
      <w:r w:rsidR="00C9142A">
        <w:rPr>
          <w:b/>
        </w:rPr>
        <w:t>HSSBrMode</w:t>
      </w:r>
      <w:r w:rsidR="00C9142A">
        <w:t xml:space="preserve">, and </w:t>
      </w:r>
      <w:r w:rsidR="00C9142A">
        <w:rPr>
          <w:b/>
        </w:rPr>
        <w:t>YCMode</w:t>
      </w:r>
      <w:r w:rsidR="00C9142A">
        <w:t xml:space="preserve"> </w:t>
      </w:r>
      <w:r>
        <w:t>have been standardized to the following</w:t>
      </w:r>
      <w:r w:rsidR="0004326B">
        <w:t xml:space="preserve"> (note that not all switches are valid options for each control modes</w:t>
      </w:r>
      <w:r w:rsidR="00F86A33">
        <w:t>; see comments in sample input files</w:t>
      </w:r>
      <w:r w:rsidR="0004326B">
        <w:t>)</w:t>
      </w:r>
      <w:r>
        <w:t>:</w:t>
      </w:r>
    </w:p>
    <w:tbl>
      <w:tblPr>
        <w:tblStyle w:val="MediumList1-Accent1"/>
        <w:tblW w:w="0" w:type="auto"/>
        <w:tblInd w:w="1440" w:type="dxa"/>
        <w:tblLook w:val="04A0" w:firstRow="1" w:lastRow="0" w:firstColumn="1" w:lastColumn="0" w:noHBand="0" w:noVBand="1"/>
      </w:tblPr>
      <w:tblGrid>
        <w:gridCol w:w="3132"/>
        <w:gridCol w:w="3618"/>
      </w:tblGrid>
      <w:tr w:rsidR="00685372" w14:paraId="2164B407" w14:textId="77777777" w:rsidTr="001A4C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5" w14:textId="77777777" w:rsidR="00685372" w:rsidRDefault="00685372" w:rsidP="001A4C06">
            <w:pPr>
              <w:ind w:left="720" w:hanging="360"/>
              <w:jc w:val="center"/>
            </w:pPr>
            <w:r>
              <w:t>Control Mode</w:t>
            </w:r>
          </w:p>
        </w:tc>
        <w:tc>
          <w:tcPr>
            <w:tcW w:w="3618" w:type="dxa"/>
          </w:tcPr>
          <w:p w14:paraId="2164B406" w14:textId="77777777" w:rsidR="00685372" w:rsidRPr="00BE4686" w:rsidRDefault="00685372" w:rsidP="001A4C06">
            <w:pPr>
              <w:ind w:left="720" w:hanging="360"/>
              <w:jc w:val="center"/>
              <w:cnfStyle w:val="100000000000" w:firstRow="1" w:lastRow="0" w:firstColumn="0" w:lastColumn="0" w:oddVBand="0" w:evenVBand="0" w:oddHBand="0" w:evenHBand="0" w:firstRowFirstColumn="0" w:firstRowLastColumn="0" w:lastRowFirstColumn="0" w:lastRowLastColumn="0"/>
              <w:rPr>
                <w:b/>
              </w:rPr>
            </w:pPr>
            <w:r>
              <w:rPr>
                <w:b/>
              </w:rPr>
              <w:t>Description</w:t>
            </w:r>
          </w:p>
        </w:tc>
      </w:tr>
      <w:tr w:rsidR="00685372" w14:paraId="2164B40A"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8" w14:textId="77777777" w:rsidR="00685372" w:rsidRPr="00BE4686" w:rsidRDefault="00C9142A" w:rsidP="001A4C06">
            <w:pPr>
              <w:ind w:left="720" w:hanging="360"/>
              <w:jc w:val="center"/>
              <w:rPr>
                <w:b w:val="0"/>
              </w:rPr>
            </w:pPr>
            <w:r>
              <w:rPr>
                <w:b w:val="0"/>
              </w:rPr>
              <w:t>0</w:t>
            </w:r>
          </w:p>
        </w:tc>
        <w:tc>
          <w:tcPr>
            <w:tcW w:w="3618" w:type="dxa"/>
          </w:tcPr>
          <w:p w14:paraId="2164B409"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None (no control)</w:t>
            </w:r>
          </w:p>
        </w:tc>
      </w:tr>
      <w:tr w:rsidR="00685372" w14:paraId="2164B40D"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0B" w14:textId="77777777" w:rsidR="00685372" w:rsidRPr="00BE4686" w:rsidRDefault="00C9142A" w:rsidP="001A4C06">
            <w:pPr>
              <w:ind w:left="720" w:hanging="360"/>
              <w:jc w:val="center"/>
              <w:rPr>
                <w:b w:val="0"/>
              </w:rPr>
            </w:pPr>
            <w:r>
              <w:rPr>
                <w:b w:val="0"/>
              </w:rPr>
              <w:t>1</w:t>
            </w:r>
          </w:p>
        </w:tc>
        <w:tc>
          <w:tcPr>
            <w:tcW w:w="3618" w:type="dxa"/>
          </w:tcPr>
          <w:p w14:paraId="2164B40C"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Simple built-in model</w:t>
            </w:r>
          </w:p>
        </w:tc>
      </w:tr>
      <w:tr w:rsidR="00685372" w14:paraId="2164B410"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0E" w14:textId="77777777" w:rsidR="00685372" w:rsidRPr="00BE4686" w:rsidRDefault="00C9142A" w:rsidP="001A4C06">
            <w:pPr>
              <w:ind w:left="720" w:hanging="360"/>
              <w:jc w:val="center"/>
              <w:rPr>
                <w:b w:val="0"/>
              </w:rPr>
            </w:pPr>
            <w:r>
              <w:rPr>
                <w:b w:val="0"/>
              </w:rPr>
              <w:lastRenderedPageBreak/>
              <w:t>2</w:t>
            </w:r>
          </w:p>
        </w:tc>
        <w:tc>
          <w:tcPr>
            <w:tcW w:w="3618" w:type="dxa"/>
          </w:tcPr>
          <w:p w14:paraId="2164B40F"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Advanced built-in model</w:t>
            </w:r>
          </w:p>
        </w:tc>
      </w:tr>
      <w:tr w:rsidR="00685372" w14:paraId="2164B413"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1" w14:textId="77777777" w:rsidR="00685372" w:rsidRPr="00BE4686" w:rsidRDefault="00C9142A" w:rsidP="001A4C06">
            <w:pPr>
              <w:ind w:left="720" w:hanging="360"/>
              <w:jc w:val="center"/>
              <w:rPr>
                <w:b w:val="0"/>
              </w:rPr>
            </w:pPr>
            <w:r>
              <w:rPr>
                <w:b w:val="0"/>
              </w:rPr>
              <w:t>3</w:t>
            </w:r>
          </w:p>
        </w:tc>
        <w:tc>
          <w:tcPr>
            <w:tcW w:w="3618" w:type="dxa"/>
          </w:tcPr>
          <w:p w14:paraId="2164B412"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user routine</w:t>
            </w:r>
          </w:p>
        </w:tc>
      </w:tr>
      <w:tr w:rsidR="00685372" w14:paraId="2164B416" w14:textId="77777777" w:rsidTr="001A4C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14" w14:textId="77777777" w:rsidR="00685372" w:rsidRPr="00BE4686" w:rsidRDefault="00C9142A" w:rsidP="001A4C06">
            <w:pPr>
              <w:ind w:left="720" w:hanging="360"/>
              <w:jc w:val="center"/>
              <w:rPr>
                <w:b w:val="0"/>
              </w:rPr>
            </w:pPr>
            <w:r>
              <w:rPr>
                <w:b w:val="0"/>
              </w:rPr>
              <w:t>4</w:t>
            </w:r>
          </w:p>
        </w:tc>
        <w:tc>
          <w:tcPr>
            <w:tcW w:w="3618" w:type="dxa"/>
          </w:tcPr>
          <w:p w14:paraId="2164B415" w14:textId="77777777" w:rsidR="00685372" w:rsidRDefault="00C9142A" w:rsidP="001A4C06">
            <w:pPr>
              <w:ind w:left="720" w:hanging="360"/>
              <w:cnfStyle w:val="000000100000" w:firstRow="0" w:lastRow="0" w:firstColumn="0" w:lastColumn="0" w:oddVBand="0" w:evenVBand="0" w:oddHBand="1" w:evenHBand="0" w:firstRowFirstColumn="0" w:firstRowLastColumn="0" w:lastRowFirstColumn="0" w:lastRowLastColumn="0"/>
            </w:pPr>
            <w:r>
              <w:t>User-defined from Simulink/LabVIEW</w:t>
            </w:r>
            <w:r>
              <w:rPr>
                <w:rStyle w:val="FootnoteReference"/>
              </w:rPr>
              <w:footnoteReference w:id="13"/>
            </w:r>
          </w:p>
        </w:tc>
      </w:tr>
      <w:tr w:rsidR="00685372" w14:paraId="2164B419" w14:textId="77777777" w:rsidTr="001A4C06">
        <w:tc>
          <w:tcPr>
            <w:cnfStyle w:val="001000000000" w:firstRow="0" w:lastRow="0" w:firstColumn="1" w:lastColumn="0" w:oddVBand="0" w:evenVBand="0" w:oddHBand="0" w:evenHBand="0" w:firstRowFirstColumn="0" w:firstRowLastColumn="0" w:lastRowFirstColumn="0" w:lastRowLastColumn="0"/>
            <w:tcW w:w="3132" w:type="dxa"/>
          </w:tcPr>
          <w:p w14:paraId="2164B417" w14:textId="77777777" w:rsidR="00685372" w:rsidRPr="00BE4686" w:rsidRDefault="00C9142A" w:rsidP="001A4C06">
            <w:pPr>
              <w:ind w:left="720" w:hanging="360"/>
              <w:jc w:val="center"/>
              <w:rPr>
                <w:b w:val="0"/>
              </w:rPr>
            </w:pPr>
            <w:r>
              <w:rPr>
                <w:b w:val="0"/>
              </w:rPr>
              <w:t>5</w:t>
            </w:r>
          </w:p>
        </w:tc>
        <w:tc>
          <w:tcPr>
            <w:tcW w:w="3618" w:type="dxa"/>
          </w:tcPr>
          <w:p w14:paraId="2164B418" w14:textId="77777777" w:rsidR="00685372" w:rsidRDefault="00C9142A" w:rsidP="001A4C06">
            <w:pPr>
              <w:ind w:left="720" w:hanging="360"/>
              <w:cnfStyle w:val="000000000000" w:firstRow="0" w:lastRow="0" w:firstColumn="0" w:lastColumn="0" w:oddVBand="0" w:evenVBand="0" w:oddHBand="0" w:evenHBand="0" w:firstRowFirstColumn="0" w:firstRowLastColumn="0" w:lastRowFirstColumn="0" w:lastRowLastColumn="0"/>
            </w:pPr>
            <w:r>
              <w:t>User-defined from Bladed-style DLL</w:t>
            </w:r>
          </w:p>
        </w:tc>
      </w:tr>
    </w:tbl>
    <w:p w14:paraId="2164B41A" w14:textId="77777777" w:rsidR="00CA4ADB" w:rsidRDefault="00CA4ADB" w:rsidP="001A4C06">
      <w:pPr>
        <w:pStyle w:val="ListParagraph"/>
        <w:ind w:hanging="360"/>
      </w:pPr>
    </w:p>
    <w:p w14:paraId="2164B41B" w14:textId="61261091" w:rsidR="00CA4ADB" w:rsidRDefault="00CA4ADB" w:rsidP="001A4C06">
      <w:pPr>
        <w:pStyle w:val="ListParagraph"/>
        <w:numPr>
          <w:ilvl w:val="1"/>
          <w:numId w:val="3"/>
        </w:numPr>
        <w:ind w:left="720"/>
      </w:pPr>
      <w:r>
        <w:t>The HSSBrTq output from ServoDyn has been renamed HSSBrTqC (high speed shaft torque command). This output was renamed to avoid confusion with the new HSSBrTq output available from ElastoDyn.</w:t>
      </w:r>
    </w:p>
    <w:p w14:paraId="2164B41C" w14:textId="5C464ABA" w:rsidR="00685372" w:rsidRPr="00503806" w:rsidRDefault="00D540B3" w:rsidP="001A4C06">
      <w:pPr>
        <w:pStyle w:val="ListParagraph"/>
        <w:numPr>
          <w:ilvl w:val="0"/>
          <w:numId w:val="3"/>
        </w:numPr>
        <w:ind w:left="360"/>
      </w:pPr>
      <w:r>
        <w:t>The MAP</w:t>
      </w:r>
      <w:r w:rsidR="00923A5B">
        <w:t>++</w:t>
      </w:r>
      <w:r>
        <w:t xml:space="preserve"> input file</w:t>
      </w:r>
      <w:r w:rsidR="006F4EDC">
        <w:t xml:space="preserve"> uses newtons (N) instead of kilonewtons (kN) and the flags have changed.</w:t>
      </w:r>
      <w:r w:rsidR="00185772">
        <w:t xml:space="preserve"> The new flags </w:t>
      </w:r>
      <w:r w:rsidR="00796008">
        <w:t>are listed</w:t>
      </w:r>
      <w:r w:rsidR="00923A5B">
        <w:t xml:space="preserve"> on the </w:t>
      </w:r>
      <w:hyperlink r:id="rId47" w:history="1">
        <w:r w:rsidR="00923A5B" w:rsidRPr="00923A5B">
          <w:rPr>
            <w:rStyle w:val="Hyperlink"/>
          </w:rPr>
          <w:t>MAP</w:t>
        </w:r>
        <w:r w:rsidR="00923A5B">
          <w:rPr>
            <w:rStyle w:val="Hyperlink"/>
          </w:rPr>
          <w:t>++</w:t>
        </w:r>
        <w:r w:rsidR="00923A5B" w:rsidRPr="00923A5B">
          <w:rPr>
            <w:rStyle w:val="Hyperlink"/>
          </w:rPr>
          <w:t xml:space="preserve"> web page</w:t>
        </w:r>
      </w:hyperlink>
      <w:r w:rsidR="00923A5B">
        <w:t>.</w:t>
      </w:r>
    </w:p>
    <w:p w14:paraId="2164B41D" w14:textId="77777777" w:rsidR="00E759ED" w:rsidRDefault="00E759ED" w:rsidP="00E759ED">
      <w:pPr>
        <w:pStyle w:val="Heading3"/>
      </w:pPr>
      <w:r>
        <w:t>Changes in FAST v8.09.00</w:t>
      </w:r>
      <w:r w:rsidR="005A2B54">
        <w:t>a</w:t>
      </w:r>
      <w:r>
        <w:t>-bjj</w:t>
      </w:r>
    </w:p>
    <w:p w14:paraId="2164B41E" w14:textId="77777777" w:rsidR="00E759ED" w:rsidRPr="00E759ED" w:rsidRDefault="00E759ED" w:rsidP="00E759ED">
      <w:r>
        <w:t>The primary input file of FAST v8.09.00a-bjj is the same as that of FAST v8.08.00c-bjj</w:t>
      </w:r>
      <w:r w:rsidR="007F152F">
        <w:t>. However, the HydroDyn input file in this new version has one less line that the previous version.</w:t>
      </w:r>
    </w:p>
    <w:p w14:paraId="2164B41F" w14:textId="77777777" w:rsidR="007A051E" w:rsidRDefault="007A051E" w:rsidP="007A051E">
      <w:pPr>
        <w:pStyle w:val="Heading3"/>
      </w:pPr>
      <w:r>
        <w:t>Changes in FAST v8.08.00c-bjj</w:t>
      </w:r>
    </w:p>
    <w:p w14:paraId="2164B420" w14:textId="77777777" w:rsidR="00A961B1" w:rsidRPr="00A961B1" w:rsidRDefault="00A961B1" w:rsidP="00A961B1">
      <w:r>
        <w:t xml:space="preserve">The following list describes the </w:t>
      </w:r>
      <w:r w:rsidR="008E4072">
        <w:t>differences in</w:t>
      </w:r>
      <w:r>
        <w:t xml:space="preserve"> the primary input file </w:t>
      </w:r>
      <w:r w:rsidR="008E4072">
        <w:t xml:space="preserve">of FAST v8.08.00c-bjj </w:t>
      </w:r>
      <w:r>
        <w:t>relative to FAST v8.03.02b-bjj.</w:t>
      </w:r>
    </w:p>
    <w:p w14:paraId="2164B421" w14:textId="77777777" w:rsidR="000A7AE6" w:rsidRDefault="000A7AE6" w:rsidP="000A7AE6">
      <w:pPr>
        <w:pStyle w:val="ListParagraph"/>
        <w:numPr>
          <w:ilvl w:val="0"/>
          <w:numId w:val="3"/>
        </w:numPr>
      </w:pPr>
      <w:r>
        <w:t xml:space="preserve">Many variables in the primary FAST input file have been renamed: </w:t>
      </w:r>
    </w:p>
    <w:tbl>
      <w:tblPr>
        <w:tblStyle w:val="MediumList1-Accent1"/>
        <w:tblW w:w="0" w:type="auto"/>
        <w:tblInd w:w="828" w:type="dxa"/>
        <w:tblLook w:val="04A0" w:firstRow="1" w:lastRow="0" w:firstColumn="1" w:lastColumn="0" w:noHBand="0" w:noVBand="1"/>
      </w:tblPr>
      <w:tblGrid>
        <w:gridCol w:w="3132"/>
        <w:gridCol w:w="3618"/>
      </w:tblGrid>
      <w:tr w:rsidR="000A7AE6" w14:paraId="2164B424" w14:textId="77777777" w:rsidTr="00BE46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2" w14:textId="77777777" w:rsidR="000A7AE6" w:rsidRDefault="000A7AE6" w:rsidP="00D33FB9">
            <w:pPr>
              <w:jc w:val="center"/>
            </w:pPr>
            <w:r>
              <w:t>FAST v8.03.x Name</w:t>
            </w:r>
          </w:p>
        </w:tc>
        <w:tc>
          <w:tcPr>
            <w:tcW w:w="3618" w:type="dxa"/>
          </w:tcPr>
          <w:p w14:paraId="2164B423" w14:textId="77777777" w:rsidR="000A7AE6" w:rsidRPr="00BE4686" w:rsidRDefault="000A7AE6" w:rsidP="00D33FB9">
            <w:pPr>
              <w:jc w:val="center"/>
              <w:cnfStyle w:val="100000000000" w:firstRow="1" w:lastRow="0" w:firstColumn="0" w:lastColumn="0" w:oddVBand="0" w:evenVBand="0" w:oddHBand="0" w:evenHBand="0" w:firstRowFirstColumn="0" w:firstRowLastColumn="0" w:lastRowFirstColumn="0" w:lastRowLastColumn="0"/>
              <w:rPr>
                <w:b/>
              </w:rPr>
            </w:pPr>
            <w:r w:rsidRPr="00BE4686">
              <w:rPr>
                <w:b/>
              </w:rPr>
              <w:t>FAST v8.08.x Name</w:t>
            </w:r>
          </w:p>
        </w:tc>
      </w:tr>
      <w:tr w:rsidR="000A7AE6" w14:paraId="2164B427"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5" w14:textId="77777777" w:rsidR="000A7AE6" w:rsidRPr="00BE4686" w:rsidRDefault="000A7AE6" w:rsidP="00D33FB9">
            <w:pPr>
              <w:jc w:val="center"/>
              <w:rPr>
                <w:b w:val="0"/>
              </w:rPr>
            </w:pPr>
            <w:r w:rsidRPr="00BE4686">
              <w:rPr>
                <w:b w:val="0"/>
              </w:rPr>
              <w:t>ADFile</w:t>
            </w:r>
          </w:p>
        </w:tc>
        <w:tc>
          <w:tcPr>
            <w:tcW w:w="3618" w:type="dxa"/>
          </w:tcPr>
          <w:p w14:paraId="2164B426"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AeroFile</w:t>
            </w:r>
          </w:p>
        </w:tc>
      </w:tr>
      <w:tr w:rsidR="000A7AE6" w14:paraId="2164B42A"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8" w14:textId="77777777" w:rsidR="000A7AE6" w:rsidRPr="00BE4686" w:rsidRDefault="000A7AE6" w:rsidP="00D33FB9">
            <w:pPr>
              <w:jc w:val="center"/>
              <w:rPr>
                <w:b w:val="0"/>
              </w:rPr>
            </w:pPr>
            <w:r w:rsidRPr="00BE4686">
              <w:rPr>
                <w:b w:val="0"/>
              </w:rPr>
              <w:t>SrvDFile</w:t>
            </w:r>
          </w:p>
        </w:tc>
        <w:tc>
          <w:tcPr>
            <w:tcW w:w="3618" w:type="dxa"/>
          </w:tcPr>
          <w:p w14:paraId="2164B429"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ServoFile</w:t>
            </w:r>
          </w:p>
        </w:tc>
      </w:tr>
      <w:tr w:rsidR="000A7AE6" w14:paraId="2164B42D"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2B" w14:textId="77777777" w:rsidR="000A7AE6" w:rsidRPr="00BE4686" w:rsidRDefault="000A7AE6" w:rsidP="00D33FB9">
            <w:pPr>
              <w:jc w:val="center"/>
              <w:rPr>
                <w:b w:val="0"/>
              </w:rPr>
            </w:pPr>
            <w:r w:rsidRPr="00BE4686">
              <w:rPr>
                <w:b w:val="0"/>
              </w:rPr>
              <w:t>HDFile</w:t>
            </w:r>
          </w:p>
        </w:tc>
        <w:tc>
          <w:tcPr>
            <w:tcW w:w="3618" w:type="dxa"/>
          </w:tcPr>
          <w:p w14:paraId="2164B42C"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HydroFile</w:t>
            </w:r>
          </w:p>
        </w:tc>
      </w:tr>
      <w:tr w:rsidR="000A7AE6" w14:paraId="2164B430"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2E" w14:textId="77777777" w:rsidR="000A7AE6" w:rsidRPr="00BE4686" w:rsidRDefault="000A7AE6" w:rsidP="00D33FB9">
            <w:pPr>
              <w:jc w:val="center"/>
              <w:rPr>
                <w:b w:val="0"/>
              </w:rPr>
            </w:pPr>
            <w:r w:rsidRPr="00BE4686">
              <w:rPr>
                <w:b w:val="0"/>
              </w:rPr>
              <w:t>SDFile</w:t>
            </w:r>
          </w:p>
        </w:tc>
        <w:tc>
          <w:tcPr>
            <w:tcW w:w="3618" w:type="dxa"/>
          </w:tcPr>
          <w:p w14:paraId="2164B42F"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SubFile</w:t>
            </w:r>
          </w:p>
        </w:tc>
      </w:tr>
      <w:tr w:rsidR="000A7AE6" w14:paraId="2164B433" w14:textId="77777777" w:rsidTr="00BE46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32" w:type="dxa"/>
          </w:tcPr>
          <w:p w14:paraId="2164B431" w14:textId="77777777" w:rsidR="000A7AE6" w:rsidRPr="00BE4686" w:rsidRDefault="000A7AE6" w:rsidP="00D33FB9">
            <w:pPr>
              <w:jc w:val="center"/>
              <w:rPr>
                <w:b w:val="0"/>
              </w:rPr>
            </w:pPr>
            <w:r w:rsidRPr="00BE4686">
              <w:rPr>
                <w:b w:val="0"/>
              </w:rPr>
              <w:t>MAPFile</w:t>
            </w:r>
          </w:p>
        </w:tc>
        <w:tc>
          <w:tcPr>
            <w:tcW w:w="3618" w:type="dxa"/>
          </w:tcPr>
          <w:p w14:paraId="2164B432" w14:textId="77777777" w:rsidR="000A7AE6" w:rsidRDefault="000A7AE6" w:rsidP="00D33FB9">
            <w:pPr>
              <w:jc w:val="center"/>
              <w:cnfStyle w:val="000000100000" w:firstRow="0" w:lastRow="0" w:firstColumn="0" w:lastColumn="0" w:oddVBand="0" w:evenVBand="0" w:oddHBand="1" w:evenHBand="0" w:firstRowFirstColumn="0" w:firstRowLastColumn="0" w:lastRowFirstColumn="0" w:lastRowLastColumn="0"/>
            </w:pPr>
            <w:r>
              <w:t>MooringFile</w:t>
            </w:r>
          </w:p>
        </w:tc>
      </w:tr>
      <w:tr w:rsidR="000A7AE6" w14:paraId="2164B436" w14:textId="77777777" w:rsidTr="00BE4686">
        <w:tc>
          <w:tcPr>
            <w:cnfStyle w:val="001000000000" w:firstRow="0" w:lastRow="0" w:firstColumn="1" w:lastColumn="0" w:oddVBand="0" w:evenVBand="0" w:oddHBand="0" w:evenHBand="0" w:firstRowFirstColumn="0" w:firstRowLastColumn="0" w:lastRowFirstColumn="0" w:lastRowLastColumn="0"/>
            <w:tcW w:w="3132" w:type="dxa"/>
          </w:tcPr>
          <w:p w14:paraId="2164B434" w14:textId="77777777" w:rsidR="000A7AE6" w:rsidRPr="00BE4686" w:rsidRDefault="000A7AE6" w:rsidP="00D33FB9">
            <w:pPr>
              <w:jc w:val="center"/>
              <w:rPr>
                <w:b w:val="0"/>
              </w:rPr>
            </w:pPr>
            <w:r w:rsidRPr="00BE4686">
              <w:rPr>
                <w:b w:val="0"/>
              </w:rPr>
              <w:t>CompMAP</w:t>
            </w:r>
          </w:p>
        </w:tc>
        <w:tc>
          <w:tcPr>
            <w:tcW w:w="3618" w:type="dxa"/>
          </w:tcPr>
          <w:p w14:paraId="2164B435" w14:textId="77777777" w:rsidR="000A7AE6" w:rsidRDefault="000A7AE6" w:rsidP="00D33FB9">
            <w:pPr>
              <w:jc w:val="center"/>
              <w:cnfStyle w:val="000000000000" w:firstRow="0" w:lastRow="0" w:firstColumn="0" w:lastColumn="0" w:oddVBand="0" w:evenVBand="0" w:oddHBand="0" w:evenHBand="0" w:firstRowFirstColumn="0" w:firstRowLastColumn="0" w:lastRowFirstColumn="0" w:lastRowLastColumn="0"/>
            </w:pPr>
            <w:r>
              <w:t>CompMooring</w:t>
            </w:r>
          </w:p>
        </w:tc>
      </w:tr>
    </w:tbl>
    <w:p w14:paraId="2164B437" w14:textId="77777777" w:rsidR="00A961B1" w:rsidRDefault="00A961B1" w:rsidP="00A961B1">
      <w:pPr>
        <w:pStyle w:val="ListParagraph"/>
        <w:numPr>
          <w:ilvl w:val="0"/>
          <w:numId w:val="3"/>
        </w:numPr>
      </w:pPr>
      <w:r>
        <w:t xml:space="preserve">Most of the feature </w:t>
      </w:r>
      <w:r w:rsidRPr="00A961B1">
        <w:rPr>
          <w:i/>
        </w:rPr>
        <w:t>flags</w:t>
      </w:r>
      <w:r>
        <w:t xml:space="preserve"> </w:t>
      </w:r>
      <w:r w:rsidR="00813432">
        <w:t xml:space="preserve">were </w:t>
      </w:r>
      <w:r>
        <w:t xml:space="preserve">changed to feature </w:t>
      </w:r>
      <w:r w:rsidRPr="00BE4686">
        <w:rPr>
          <w:i/>
        </w:rPr>
        <w:t>switches</w:t>
      </w:r>
      <w:r>
        <w:t xml:space="preserve"> in the primary </w:t>
      </w:r>
      <w:r w:rsidR="007D09CB">
        <w:t xml:space="preserve">FAST </w:t>
      </w:r>
      <w:r>
        <w:t xml:space="preserve">input file. Instead of </w:t>
      </w:r>
      <w:r w:rsidR="00813432">
        <w:t>True</w:t>
      </w:r>
      <w:r>
        <w:t>/</w:t>
      </w:r>
      <w:r w:rsidR="00813432">
        <w:t xml:space="preserve">False </w:t>
      </w:r>
      <w:r>
        <w:t xml:space="preserve">inputs, </w:t>
      </w:r>
      <w:r w:rsidRPr="00A961B1">
        <w:t>CompAero</w:t>
      </w:r>
      <w:r>
        <w:t xml:space="preserve">, CompServo, </w:t>
      </w:r>
      <w:r w:rsidRPr="00A961B1">
        <w:t>CompHydro</w:t>
      </w:r>
      <w:r>
        <w:t xml:space="preserve">, CompSub, and </w:t>
      </w:r>
      <w:r w:rsidRPr="00A961B1">
        <w:t>CompMooring</w:t>
      </w:r>
      <w:r>
        <w:t xml:space="preserve"> now require integer inputs.</w:t>
      </w:r>
    </w:p>
    <w:p w14:paraId="2164B438" w14:textId="77777777" w:rsidR="00A961B1" w:rsidRPr="00A961B1" w:rsidRDefault="00A961B1" w:rsidP="00A961B1">
      <w:pPr>
        <w:pStyle w:val="ListParagraph"/>
        <w:numPr>
          <w:ilvl w:val="0"/>
          <w:numId w:val="3"/>
        </w:numPr>
      </w:pPr>
      <w:r>
        <w:t xml:space="preserve">Inputs for coupling with modules IceFloe and IceDyn have been added: </w:t>
      </w:r>
      <w:r w:rsidRPr="00A961B1">
        <w:rPr>
          <w:b/>
        </w:rPr>
        <w:t>CompIce</w:t>
      </w:r>
      <w:r>
        <w:t xml:space="preserve"> and </w:t>
      </w:r>
      <w:r w:rsidRPr="00A961B1">
        <w:rPr>
          <w:b/>
        </w:rPr>
        <w:t>IceFile</w:t>
      </w:r>
      <w:r w:rsidR="00813432">
        <w:t>.</w:t>
      </w:r>
    </w:p>
    <w:p w14:paraId="2164B439" w14:textId="77777777" w:rsidR="000A7AE6" w:rsidRPr="00BE4686" w:rsidRDefault="00BE4686" w:rsidP="00BE4686">
      <w:pPr>
        <w:pStyle w:val="ListParagraph"/>
        <w:numPr>
          <w:ilvl w:val="0"/>
          <w:numId w:val="3"/>
        </w:numPr>
        <w:rPr>
          <w:b/>
        </w:rPr>
      </w:pPr>
      <w:r>
        <w:t xml:space="preserve">Several new inputs for future </w:t>
      </w:r>
      <w:r w:rsidR="00813432">
        <w:t xml:space="preserve">coupling of </w:t>
      </w:r>
      <w:r>
        <w:t xml:space="preserve">BeamDyn into FAST have been added. These inputs are </w:t>
      </w:r>
      <w:r w:rsidRPr="00BE4686">
        <w:rPr>
          <w:b/>
        </w:rPr>
        <w:t>CompElast</w:t>
      </w:r>
      <w:r w:rsidRPr="00BE4686">
        <w:t xml:space="preserve">, </w:t>
      </w:r>
      <w:r w:rsidRPr="00BE4686">
        <w:rPr>
          <w:b/>
        </w:rPr>
        <w:t>BDBldFile(1)</w:t>
      </w:r>
      <w:r w:rsidRPr="00BE4686">
        <w:t>,</w:t>
      </w:r>
      <w:r>
        <w:rPr>
          <w:b/>
        </w:rPr>
        <w:t xml:space="preserve"> </w:t>
      </w:r>
      <w:r w:rsidRPr="00BE4686">
        <w:rPr>
          <w:b/>
        </w:rPr>
        <w:t>BDBldFile(</w:t>
      </w:r>
      <w:r>
        <w:rPr>
          <w:b/>
        </w:rPr>
        <w:t>2</w:t>
      </w:r>
      <w:r w:rsidRPr="00BE4686">
        <w:rPr>
          <w:b/>
        </w:rPr>
        <w:t>)</w:t>
      </w:r>
      <w:r w:rsidRPr="00BE4686">
        <w:t>,</w:t>
      </w:r>
      <w:r>
        <w:rPr>
          <w:b/>
        </w:rPr>
        <w:t xml:space="preserve"> </w:t>
      </w:r>
      <w:r>
        <w:t>and</w:t>
      </w:r>
      <w:r>
        <w:rPr>
          <w:b/>
        </w:rPr>
        <w:t xml:space="preserve"> </w:t>
      </w:r>
      <w:r w:rsidRPr="00BE4686">
        <w:rPr>
          <w:b/>
        </w:rPr>
        <w:t>BDBldFile(</w:t>
      </w:r>
      <w:r>
        <w:rPr>
          <w:b/>
        </w:rPr>
        <w:t>3</w:t>
      </w:r>
      <w:r w:rsidRPr="00BE4686">
        <w:rPr>
          <w:b/>
        </w:rPr>
        <w:t>)</w:t>
      </w:r>
      <w:r>
        <w:t>.</w:t>
      </w:r>
    </w:p>
    <w:p w14:paraId="2164B43A" w14:textId="77777777" w:rsidR="00A961B1" w:rsidRPr="00B31562" w:rsidRDefault="00A961B1" w:rsidP="00B31562">
      <w:pPr>
        <w:pStyle w:val="ListParagraph"/>
        <w:numPr>
          <w:ilvl w:val="0"/>
          <w:numId w:val="3"/>
        </w:numPr>
      </w:pPr>
      <w:r>
        <w:t>The modules ElastoDyn, ServoDyn,</w:t>
      </w:r>
      <w:r w:rsidRPr="00A961B1">
        <w:t xml:space="preserve"> </w:t>
      </w:r>
      <w:r>
        <w:t>AeroDyn, HydroDyn, and SubDyn allow users to input the string “</w:t>
      </w:r>
      <w:r w:rsidR="00813432">
        <w:t>Default</w:t>
      </w:r>
      <w:r>
        <w:t xml:space="preserve">” for their respective time steps, which will then use the time step from the </w:t>
      </w:r>
      <w:r w:rsidR="007D09CB">
        <w:t xml:space="preserve">FAST </w:t>
      </w:r>
      <w:r>
        <w:t>primary input file.</w:t>
      </w:r>
    </w:p>
    <w:p w14:paraId="2164B43B" w14:textId="77777777" w:rsidR="007A051E" w:rsidRDefault="007A051E" w:rsidP="007A051E">
      <w:pPr>
        <w:pStyle w:val="Heading3"/>
      </w:pPr>
      <w:r>
        <w:t>Changes in FAST v8.03.02b-bjj</w:t>
      </w:r>
    </w:p>
    <w:p w14:paraId="2164B43C" w14:textId="77777777" w:rsidR="00B00831" w:rsidRPr="00A961B1" w:rsidRDefault="00B00831" w:rsidP="00B00831">
      <w:r>
        <w:t>The following list describes the differences in the FAST</w:t>
      </w:r>
      <w:r w:rsidR="009445DA">
        <w:t>, ElastoDyn, and ServoDyn</w:t>
      </w:r>
      <w:r>
        <w:t xml:space="preserve"> input file</w:t>
      </w:r>
      <w:r w:rsidR="009445DA">
        <w:t>s</w:t>
      </w:r>
      <w:r>
        <w:t xml:space="preserve"> of FAST v8.03.02b-bjj relative to</w:t>
      </w:r>
      <w:r w:rsidR="009445DA">
        <w:t xml:space="preserve"> the input files of</w:t>
      </w:r>
      <w:r>
        <w:t xml:space="preserve"> FAST v7.02.00d-bjj.</w:t>
      </w:r>
    </w:p>
    <w:p w14:paraId="2164B43D" w14:textId="77777777" w:rsidR="00214A47" w:rsidRDefault="00214A47" w:rsidP="00214A47">
      <w:pPr>
        <w:pStyle w:val="ListParagraph"/>
        <w:numPr>
          <w:ilvl w:val="0"/>
          <w:numId w:val="3"/>
        </w:numPr>
      </w:pPr>
      <w:r>
        <w:lastRenderedPageBreak/>
        <w:t>The primary FAST input file has been converted to primary input files fo</w:t>
      </w:r>
      <w:r w:rsidR="00BA0751">
        <w:t>r FAST, ElastoDyn, and ServoDyn</w:t>
      </w:r>
      <w:r w:rsidR="00E42E58">
        <w:t xml:space="preserve"> and some of the inputs have been reordered</w:t>
      </w:r>
      <w:r w:rsidR="00754E0F">
        <w:t>.</w:t>
      </w:r>
    </w:p>
    <w:p w14:paraId="2164B43E" w14:textId="77777777" w:rsidR="00214A47" w:rsidRDefault="00E42E58" w:rsidP="00214A47">
      <w:pPr>
        <w:pStyle w:val="ListParagraph"/>
        <w:numPr>
          <w:ilvl w:val="0"/>
          <w:numId w:val="3"/>
        </w:numPr>
      </w:pPr>
      <w:r>
        <w:t xml:space="preserve">The FAST Platform file has been eliminated, with some of the inputs </w:t>
      </w:r>
      <w:r w:rsidR="00214A47">
        <w:t>now part of the ElastoDyn primary input file</w:t>
      </w:r>
      <w:r>
        <w:t xml:space="preserve"> and some of the inputs now part of HydroDyn’s </w:t>
      </w:r>
      <w:r w:rsidR="00F43F8D">
        <w:t xml:space="preserve">and MAP’s </w:t>
      </w:r>
      <w:r>
        <w:t>input file</w:t>
      </w:r>
      <w:r w:rsidR="00F43F8D">
        <w:t>s</w:t>
      </w:r>
      <w:r w:rsidR="00754E0F">
        <w:t>.</w:t>
      </w:r>
    </w:p>
    <w:p w14:paraId="2164B43F" w14:textId="77777777" w:rsidR="00214A47" w:rsidRDefault="00852A08" w:rsidP="00852A08">
      <w:pPr>
        <w:pStyle w:val="ListParagraph"/>
        <w:numPr>
          <w:ilvl w:val="0"/>
          <w:numId w:val="3"/>
        </w:numPr>
      </w:pPr>
      <w:r>
        <w:t>All of the inputs formerly labeled “</w:t>
      </w:r>
      <w:r w:rsidRPr="00852A08">
        <w:t>[CURRENTLY IGNORED]</w:t>
      </w:r>
      <w:r>
        <w:t>”</w:t>
      </w:r>
      <w:r w:rsidR="00BA0751">
        <w:t xml:space="preserve"> have been removed</w:t>
      </w:r>
      <w:r w:rsidR="00754E0F">
        <w:t>.</w:t>
      </w:r>
    </w:p>
    <w:p w14:paraId="2164B440" w14:textId="77777777" w:rsidR="00852A08" w:rsidRDefault="00852A08" w:rsidP="00852A08">
      <w:pPr>
        <w:pStyle w:val="ListParagraph"/>
        <w:numPr>
          <w:ilvl w:val="0"/>
          <w:numId w:val="3"/>
        </w:numPr>
      </w:pPr>
      <w:r>
        <w:t xml:space="preserve">Switches for ADAMS preprocessing and </w:t>
      </w:r>
      <w:r w:rsidR="00BA0751">
        <w:t>linearization have been removed</w:t>
      </w:r>
      <w:r w:rsidR="00754E0F">
        <w:t>.</w:t>
      </w:r>
    </w:p>
    <w:p w14:paraId="2164B441" w14:textId="77777777" w:rsidR="00852A08" w:rsidRDefault="00BA0751" w:rsidP="00852A08">
      <w:pPr>
        <w:pStyle w:val="ListParagraph"/>
        <w:numPr>
          <w:ilvl w:val="0"/>
          <w:numId w:val="3"/>
        </w:numPr>
      </w:pPr>
      <w:r>
        <w:t>Noise has been removed</w:t>
      </w:r>
      <w:r w:rsidR="00754E0F">
        <w:t>.</w:t>
      </w:r>
    </w:p>
    <w:p w14:paraId="2164B442" w14:textId="77777777" w:rsidR="00852A08" w:rsidRDefault="00852A08" w:rsidP="00852A08">
      <w:pPr>
        <w:pStyle w:val="ListParagraph"/>
        <w:numPr>
          <w:ilvl w:val="0"/>
          <w:numId w:val="3"/>
        </w:numPr>
      </w:pPr>
      <w:r w:rsidRPr="007D7E91">
        <w:rPr>
          <w:b/>
        </w:rPr>
        <w:t>PtfmLdMod</w:t>
      </w:r>
      <w:r>
        <w:t xml:space="preserve"> has </w:t>
      </w:r>
      <w:r w:rsidR="00BA0751">
        <w:t xml:space="preserve">been converted to </w:t>
      </w:r>
      <w:r w:rsidR="00BA0751" w:rsidRPr="007D7E91">
        <w:rPr>
          <w:b/>
        </w:rPr>
        <w:t>CompUsrPtfmLd</w:t>
      </w:r>
      <w:r w:rsidR="00754E0F">
        <w:t>.</w:t>
      </w:r>
    </w:p>
    <w:p w14:paraId="2164B443" w14:textId="77777777" w:rsidR="00852A08" w:rsidRDefault="00852A08" w:rsidP="00852A08">
      <w:pPr>
        <w:pStyle w:val="ListParagraph"/>
        <w:numPr>
          <w:ilvl w:val="0"/>
          <w:numId w:val="3"/>
        </w:numPr>
      </w:pPr>
      <w:r w:rsidRPr="007D7E91">
        <w:rPr>
          <w:b/>
        </w:rPr>
        <w:t>TwrLdMod</w:t>
      </w:r>
      <w:r>
        <w:t xml:space="preserve"> has been converted to </w:t>
      </w:r>
      <w:r w:rsidRPr="007D7E91">
        <w:rPr>
          <w:b/>
        </w:rPr>
        <w:t>CompUserTwrLd</w:t>
      </w:r>
      <w:r w:rsidR="00754E0F">
        <w:t>.</w:t>
      </w:r>
    </w:p>
    <w:p w14:paraId="2164B444" w14:textId="77777777" w:rsidR="00852A08" w:rsidRDefault="00852A08" w:rsidP="00852A08">
      <w:pPr>
        <w:pStyle w:val="ListParagraph"/>
        <w:numPr>
          <w:ilvl w:val="0"/>
          <w:numId w:val="3"/>
        </w:numPr>
      </w:pPr>
      <w:r>
        <w:t xml:space="preserve">The </w:t>
      </w:r>
      <w:r w:rsidR="00F43F8D">
        <w:t>tip-</w:t>
      </w:r>
      <w:r>
        <w:t>brake inputs have been removed</w:t>
      </w:r>
      <w:r w:rsidR="00754E0F">
        <w:t>.</w:t>
      </w:r>
    </w:p>
    <w:p w14:paraId="2164B445" w14:textId="77777777" w:rsidR="00852A08" w:rsidRDefault="00852A08" w:rsidP="00852A08">
      <w:pPr>
        <w:pStyle w:val="ListParagraph"/>
        <w:numPr>
          <w:ilvl w:val="0"/>
          <w:numId w:val="3"/>
        </w:numPr>
      </w:pPr>
      <w:r w:rsidRPr="007D7E91">
        <w:rPr>
          <w:b/>
        </w:rPr>
        <w:t>PtfmCM</w:t>
      </w:r>
      <w:r>
        <w:t xml:space="preserve"> is now </w:t>
      </w:r>
      <w:r w:rsidRPr="007D7E91">
        <w:rPr>
          <w:b/>
        </w:rPr>
        <w:t>PtfmCMzt</w:t>
      </w:r>
      <w:r>
        <w:t xml:space="preserve">, with </w:t>
      </w:r>
      <w:r w:rsidRPr="007D7E91">
        <w:rPr>
          <w:b/>
        </w:rPr>
        <w:t>PtfmCMzt</w:t>
      </w:r>
      <w:r>
        <w:t xml:space="preserve"> = -</w:t>
      </w:r>
      <w:r w:rsidRPr="007D7E91">
        <w:rPr>
          <w:b/>
        </w:rPr>
        <w:t>PtfmCM</w:t>
      </w:r>
      <w:r w:rsidR="00754E0F">
        <w:t>.</w:t>
      </w:r>
    </w:p>
    <w:p w14:paraId="2164B446" w14:textId="77777777" w:rsidR="00852A08" w:rsidRDefault="00852A08" w:rsidP="00852A08">
      <w:pPr>
        <w:pStyle w:val="ListParagraph"/>
        <w:numPr>
          <w:ilvl w:val="0"/>
          <w:numId w:val="3"/>
        </w:numPr>
      </w:pPr>
      <w:r>
        <w:t xml:space="preserve">Corresponding inputs </w:t>
      </w:r>
      <w:r w:rsidRPr="007D7E91">
        <w:rPr>
          <w:b/>
        </w:rPr>
        <w:t>PtfmCMxt</w:t>
      </w:r>
      <w:r>
        <w:t xml:space="preserve"> and </w:t>
      </w:r>
      <w:r w:rsidRPr="007D7E91">
        <w:rPr>
          <w:b/>
        </w:rPr>
        <w:t>PtfmCMyt</w:t>
      </w:r>
      <w:r>
        <w:t xml:space="preserve"> have been added</w:t>
      </w:r>
      <w:r w:rsidR="00754E0F">
        <w:t>.</w:t>
      </w:r>
    </w:p>
    <w:p w14:paraId="2164B447" w14:textId="77777777" w:rsidR="00F37CCF" w:rsidRDefault="00F37CCF" w:rsidP="00F37CCF">
      <w:pPr>
        <w:pStyle w:val="ListParagraph"/>
        <w:numPr>
          <w:ilvl w:val="0"/>
          <w:numId w:val="3"/>
        </w:numPr>
      </w:pPr>
      <w:r w:rsidRPr="007D7E91">
        <w:rPr>
          <w:b/>
        </w:rPr>
        <w:t>PtfmRef</w:t>
      </w:r>
      <w:r>
        <w:t xml:space="preserve"> is now </w:t>
      </w:r>
      <w:r w:rsidRPr="007D7E91">
        <w:rPr>
          <w:b/>
        </w:rPr>
        <w:t>PtfmRefzt</w:t>
      </w:r>
      <w:r>
        <w:t xml:space="preserve">, with </w:t>
      </w:r>
      <w:r w:rsidRPr="007D7E91">
        <w:rPr>
          <w:b/>
        </w:rPr>
        <w:t>PtfmRefzt</w:t>
      </w:r>
      <w:r>
        <w:t xml:space="preserve"> = -</w:t>
      </w:r>
      <w:r w:rsidRPr="007D7E91">
        <w:rPr>
          <w:b/>
        </w:rPr>
        <w:t>PtfmRef</w:t>
      </w:r>
      <w:r>
        <w:t>.</w:t>
      </w:r>
    </w:p>
    <w:p w14:paraId="2164B448" w14:textId="77777777" w:rsidR="00F37CCF" w:rsidRDefault="00F37CCF" w:rsidP="00F37CCF">
      <w:pPr>
        <w:pStyle w:val="ListParagraph"/>
        <w:numPr>
          <w:ilvl w:val="0"/>
          <w:numId w:val="3"/>
        </w:numPr>
      </w:pPr>
      <w:r w:rsidRPr="007D7E91">
        <w:rPr>
          <w:b/>
        </w:rPr>
        <w:t>TwrRBHt</w:t>
      </w:r>
      <w:r>
        <w:t xml:space="preserve"> and </w:t>
      </w:r>
      <w:r w:rsidRPr="007D7E91">
        <w:rPr>
          <w:b/>
        </w:rPr>
        <w:t>TwrDraft</w:t>
      </w:r>
      <w:r>
        <w:t xml:space="preserve"> have been replaced with </w:t>
      </w:r>
      <w:r w:rsidRPr="007D7E91">
        <w:rPr>
          <w:b/>
        </w:rPr>
        <w:t>TowerBsHt</w:t>
      </w:r>
      <w:r>
        <w:t xml:space="preserve">, with </w:t>
      </w:r>
      <w:r>
        <w:br/>
      </w:r>
      <w:r w:rsidRPr="007D7E91">
        <w:rPr>
          <w:b/>
        </w:rPr>
        <w:t>TowerBsHt</w:t>
      </w:r>
      <w:r>
        <w:t xml:space="preserve"> = </w:t>
      </w:r>
      <w:r w:rsidRPr="007D7E91">
        <w:rPr>
          <w:b/>
        </w:rPr>
        <w:t>TwrRBHt</w:t>
      </w:r>
      <w:r>
        <w:t> – </w:t>
      </w:r>
      <w:r w:rsidRPr="007D7E91">
        <w:rPr>
          <w:b/>
        </w:rPr>
        <w:t>TwrDraft</w:t>
      </w:r>
      <w:r>
        <w:t>.</w:t>
      </w:r>
    </w:p>
    <w:p w14:paraId="2164B449" w14:textId="77777777" w:rsidR="00852A08" w:rsidRDefault="00852A08" w:rsidP="00852A08">
      <w:pPr>
        <w:pStyle w:val="ListParagraph"/>
        <w:numPr>
          <w:ilvl w:val="0"/>
          <w:numId w:val="3"/>
        </w:numPr>
      </w:pPr>
      <w:r>
        <w:t>The output decimation factor (</w:t>
      </w:r>
      <w:r w:rsidRPr="007D7E91">
        <w:rPr>
          <w:b/>
        </w:rPr>
        <w:t>DecFact</w:t>
      </w:r>
      <w:r>
        <w:t xml:space="preserve">) has been converted to </w:t>
      </w:r>
      <w:r w:rsidRPr="007D7E91">
        <w:rPr>
          <w:b/>
        </w:rPr>
        <w:t>DT_out</w:t>
      </w:r>
      <w:r>
        <w:t xml:space="preserve"> (</w:t>
      </w:r>
      <w:r w:rsidRPr="007D7E91">
        <w:rPr>
          <w:b/>
        </w:rPr>
        <w:t>DT_out</w:t>
      </w:r>
      <w:r>
        <w:t xml:space="preserve"> = </w:t>
      </w:r>
      <w:r w:rsidRPr="007D7E91">
        <w:rPr>
          <w:b/>
        </w:rPr>
        <w:t>DT</w:t>
      </w:r>
      <w:r>
        <w:t>*</w:t>
      </w:r>
      <w:r w:rsidRPr="007D7E91">
        <w:rPr>
          <w:b/>
        </w:rPr>
        <w:t>DecFact</w:t>
      </w:r>
      <w:r>
        <w:t>)</w:t>
      </w:r>
      <w:r w:rsidR="00754E0F">
        <w:t>.</w:t>
      </w:r>
    </w:p>
    <w:p w14:paraId="2164B44A" w14:textId="77777777" w:rsidR="00852A08" w:rsidRDefault="00852A08" w:rsidP="00852A08">
      <w:pPr>
        <w:pStyle w:val="ListParagraph"/>
        <w:numPr>
          <w:ilvl w:val="0"/>
          <w:numId w:val="3"/>
        </w:numPr>
      </w:pPr>
      <w:r>
        <w:t>The yaw and pitch maneuvers no longer specify end times for the maneuvers. Instead they specify a rate for the maneuver</w:t>
      </w:r>
      <w:r w:rsidR="00754E0F">
        <w:t>.</w:t>
      </w:r>
    </w:p>
    <w:p w14:paraId="2164B44B" w14:textId="77777777" w:rsidR="00BA0751" w:rsidRDefault="00BA0751" w:rsidP="00BA0751">
      <w:pPr>
        <w:pStyle w:val="ListParagraph"/>
        <w:numPr>
          <w:ilvl w:val="0"/>
          <w:numId w:val="3"/>
        </w:numPr>
      </w:pPr>
      <w:r>
        <w:t xml:space="preserve">The </w:t>
      </w:r>
      <w:r w:rsidRPr="007D7E91">
        <w:rPr>
          <w:b/>
        </w:rPr>
        <w:t>GBRevers</w:t>
      </w:r>
      <w:r>
        <w:t xml:space="preserve"> variable has been removed; input </w:t>
      </w:r>
      <w:r w:rsidRPr="00EA3ECC">
        <w:rPr>
          <w:b/>
        </w:rPr>
        <w:t>GBRatio</w:t>
      </w:r>
      <w:r>
        <w:t xml:space="preserve"> must now be specified as a negative number if </w:t>
      </w:r>
      <w:r w:rsidRPr="007D7E91">
        <w:rPr>
          <w:b/>
        </w:rPr>
        <w:t>GBRevers</w:t>
      </w:r>
      <w:r>
        <w:t xml:space="preserve"> was previously set to </w:t>
      </w:r>
      <w:r w:rsidR="00813432">
        <w:t>True</w:t>
      </w:r>
      <w:r w:rsidR="00754E0F">
        <w:t>.</w:t>
      </w:r>
    </w:p>
    <w:p w14:paraId="2164B44C" w14:textId="77777777" w:rsidR="00BA0751" w:rsidRDefault="00BA0751" w:rsidP="00BA0751">
      <w:pPr>
        <w:pStyle w:val="ListParagraph"/>
        <w:numPr>
          <w:ilvl w:val="0"/>
          <w:numId w:val="3"/>
        </w:numPr>
      </w:pPr>
      <w:r>
        <w:t xml:space="preserve">ElastoDyn’s blade input properties table no longer specifies </w:t>
      </w:r>
      <w:r w:rsidRPr="007D7E91">
        <w:rPr>
          <w:b/>
        </w:rPr>
        <w:t>AeroCent</w:t>
      </w:r>
      <w:r>
        <w:t>. Instead, i</w:t>
      </w:r>
      <w:r w:rsidR="00E42E58">
        <w:t>t</w:t>
      </w:r>
      <w:r>
        <w:t xml:space="preserve"> specifies </w:t>
      </w:r>
      <w:r w:rsidR="00E42E58">
        <w:t xml:space="preserve">the location of the pitch axis, </w:t>
      </w:r>
      <w:r w:rsidRPr="007D7E91">
        <w:rPr>
          <w:b/>
        </w:rPr>
        <w:t>PitchAxis</w:t>
      </w:r>
      <w:r>
        <w:t xml:space="preserve">, which is calculated as </w:t>
      </w:r>
      <w:r w:rsidRPr="007D7E91">
        <w:rPr>
          <w:b/>
        </w:rPr>
        <w:t>PitchAxis</w:t>
      </w:r>
      <w:r>
        <w:t xml:space="preserve"> = 0.5 </w:t>
      </w:r>
      <w:r w:rsidR="004C2327">
        <w:t>–</w:t>
      </w:r>
      <w:r>
        <w:t xml:space="preserve"> </w:t>
      </w:r>
      <w:r w:rsidRPr="007D7E91">
        <w:rPr>
          <w:b/>
        </w:rPr>
        <w:t>AeroCent</w:t>
      </w:r>
      <w:r w:rsidR="00F43F8D">
        <w:t xml:space="preserve"> by the MATLAB conversion script</w:t>
      </w:r>
      <w:r w:rsidR="00E42E58">
        <w:t>; the aerodynamic center will become part of AeroDyn in a future release</w:t>
      </w:r>
      <w:r w:rsidR="00754E0F">
        <w:t>.</w:t>
      </w:r>
    </w:p>
    <w:p w14:paraId="2164B44D" w14:textId="77777777" w:rsidR="004C2327" w:rsidRDefault="004C2327" w:rsidP="00BA0751">
      <w:pPr>
        <w:pStyle w:val="ListParagraph"/>
        <w:numPr>
          <w:ilvl w:val="0"/>
          <w:numId w:val="3"/>
        </w:numPr>
      </w:pPr>
      <w:r>
        <w:t xml:space="preserve">The </w:t>
      </w:r>
      <w:r w:rsidRPr="007D7E91">
        <w:rPr>
          <w:b/>
        </w:rPr>
        <w:t>OutList</w:t>
      </w:r>
      <w:r>
        <w:t xml:space="preserve"> variables have been divided among the various FAST modules, and several outputs are no longer valid.</w:t>
      </w:r>
    </w:p>
    <w:p w14:paraId="2164B44E" w14:textId="77777777" w:rsidR="00754E0F" w:rsidRDefault="00754E0F" w:rsidP="00BA0751">
      <w:pPr>
        <w:pStyle w:val="ListParagraph"/>
        <w:numPr>
          <w:ilvl w:val="0"/>
          <w:numId w:val="3"/>
        </w:numPr>
      </w:pPr>
      <w:r>
        <w:t>The GH Bladed Interface is now a standard option in ServoDyn, without requiring a recompile.</w:t>
      </w:r>
    </w:p>
    <w:p w14:paraId="2164B44F" w14:textId="77777777" w:rsidR="00F65382" w:rsidRDefault="00F65382" w:rsidP="00F65382">
      <w:pPr>
        <w:pStyle w:val="ListParagraph"/>
        <w:numPr>
          <w:ilvl w:val="0"/>
          <w:numId w:val="3"/>
        </w:numPr>
      </w:pPr>
      <w:r>
        <w:t xml:space="preserve">Tower drag loading has been added to AeroDyn </w:t>
      </w:r>
      <w:r w:rsidRPr="00F65382">
        <w:t>v14.02.00c-mlb</w:t>
      </w:r>
      <w:r>
        <w:t xml:space="preserve"> with a new corresponding flag in the AeroDyn input file.</w:t>
      </w:r>
    </w:p>
    <w:p w14:paraId="2164B450" w14:textId="77777777" w:rsidR="003F591E" w:rsidRDefault="003F591E" w:rsidP="00BA0751">
      <w:pPr>
        <w:pStyle w:val="ListParagraph"/>
        <w:numPr>
          <w:ilvl w:val="0"/>
          <w:numId w:val="3"/>
        </w:numPr>
      </w:pPr>
      <w:r>
        <w:t xml:space="preserve">The glue code allows options for </w:t>
      </w:r>
      <w:r w:rsidRPr="007D7E91">
        <w:rPr>
          <w:b/>
        </w:rPr>
        <w:t>AbortErrLevel</w:t>
      </w:r>
      <w:r>
        <w:t>, number of corrections in the predictor-corrector algorithm, and extrapolation/interpolation order of module inputs to be used for time advancement.</w:t>
      </w:r>
    </w:p>
    <w:p w14:paraId="2164B451" w14:textId="77777777" w:rsidR="003F591E" w:rsidRPr="00583AAD" w:rsidRDefault="003F591E" w:rsidP="003F591E">
      <w:pPr>
        <w:pStyle w:val="ListParagraph"/>
        <w:numPr>
          <w:ilvl w:val="0"/>
          <w:numId w:val="3"/>
        </w:numPr>
      </w:pPr>
      <w:r>
        <w:t>For the ElastoDyn coupling to HydroDyn or SubDyn, FAST also has two inputs controlling the implicit solve (via Jacobian computed with finite differences)</w:t>
      </w:r>
      <w:r w:rsidR="00813432">
        <w:t xml:space="preserve">—see </w:t>
      </w:r>
      <w:r w:rsidR="00813432" w:rsidRPr="007D7E91">
        <w:rPr>
          <w:b/>
        </w:rPr>
        <w:t>DT_UJac</w:t>
      </w:r>
      <w:r w:rsidR="00813432">
        <w:t xml:space="preserve"> and </w:t>
      </w:r>
      <w:r w:rsidR="00813432" w:rsidRPr="007D7E91">
        <w:rPr>
          <w:b/>
        </w:rPr>
        <w:t>UJacSclFact</w:t>
      </w:r>
      <w:r w:rsidR="00813432">
        <w:t xml:space="preserve"> described in the </w:t>
      </w:r>
      <w:r w:rsidR="00813432">
        <w:fldChar w:fldCharType="begin"/>
      </w:r>
      <w:r w:rsidR="00813432">
        <w:instrText xml:space="preserve"> REF _Ref391883796 \h </w:instrText>
      </w:r>
      <w:r w:rsidR="00813432">
        <w:fldChar w:fldCharType="separate"/>
      </w:r>
      <w:r w:rsidR="00A87DA2">
        <w:t>Variables Specified in the FAST Primary Input File</w:t>
      </w:r>
      <w:r w:rsidR="00813432">
        <w:fldChar w:fldCharType="end"/>
      </w:r>
      <w:r w:rsidR="00813432">
        <w:t xml:space="preserve"> Section above</w:t>
      </w:r>
      <w:r>
        <w:t>.</w:t>
      </w:r>
    </w:p>
    <w:p w14:paraId="2164B452" w14:textId="77777777" w:rsidR="006552FB" w:rsidRDefault="00AE3A86" w:rsidP="005847A9">
      <w:pPr>
        <w:pStyle w:val="Heading2"/>
      </w:pPr>
      <w:bookmarkStart w:id="115" w:name="_Ref391845139"/>
      <w:bookmarkStart w:id="116" w:name="_Ref391845887"/>
      <w:bookmarkStart w:id="117" w:name="_Toc447284365"/>
      <w:r>
        <w:t xml:space="preserve">MATLAB </w:t>
      </w:r>
      <w:r w:rsidR="00583AAD">
        <w:t>Conversion Script</w:t>
      </w:r>
      <w:bookmarkEnd w:id="115"/>
      <w:r w:rsidR="00F1616B">
        <w:t>s</w:t>
      </w:r>
      <w:bookmarkEnd w:id="116"/>
      <w:bookmarkEnd w:id="117"/>
    </w:p>
    <w:p w14:paraId="2164B453" w14:textId="6F4B1857" w:rsidR="00F35ABA" w:rsidRDefault="00214A47" w:rsidP="00214A47">
      <w:r>
        <w:t xml:space="preserve">Because the changes to the input files are significant, we have created </w:t>
      </w:r>
      <w:r w:rsidR="00AE3A86">
        <w:t xml:space="preserve">MATLAB </w:t>
      </w:r>
      <w:r>
        <w:t xml:space="preserve">scripts to automatically convert FAST v7.x </w:t>
      </w:r>
      <w:r w:rsidR="005248A0">
        <w:t>or</w:t>
      </w:r>
      <w:r>
        <w:t xml:space="preserve"> FAST </w:t>
      </w:r>
      <w:r w:rsidR="00280B19">
        <w:t>v</w:t>
      </w:r>
      <w:r>
        <w:t>8</w:t>
      </w:r>
      <w:r w:rsidR="00280B19">
        <w:t>.x</w:t>
      </w:r>
      <w:r>
        <w:t>.</w:t>
      </w:r>
      <w:r w:rsidR="002C779E">
        <w:t xml:space="preserve"> </w:t>
      </w:r>
      <w:r w:rsidR="00F35ABA">
        <w:t xml:space="preserve">The files you will need are included in the Simulation Toolbox, located in this directory of the FAST archive: </w:t>
      </w:r>
      <w:r w:rsidR="00A92244">
        <w:t>&lt;FAST</w:t>
      </w:r>
      <w:r w:rsidR="00035EC8">
        <w:t>8</w:t>
      </w:r>
      <w:r w:rsidR="00A03338">
        <w:t>&gt;/</w:t>
      </w:r>
      <w:r w:rsidR="00F35ABA" w:rsidRPr="00F35ABA">
        <w:t>Utilities</w:t>
      </w:r>
      <w:r w:rsidR="00A03338">
        <w:t>/</w:t>
      </w:r>
      <w:r w:rsidR="00F35ABA" w:rsidRPr="00F35ABA">
        <w:t>SimulationToolbox</w:t>
      </w:r>
      <w:r w:rsidR="00A03338">
        <w:t>/</w:t>
      </w:r>
      <w:r w:rsidR="00F35ABA" w:rsidRPr="00F35ABA">
        <w:t>ConvertFASTVersions</w:t>
      </w:r>
      <w:r w:rsidR="008353BA">
        <w:t>.</w:t>
      </w:r>
    </w:p>
    <w:p w14:paraId="2164B454" w14:textId="77777777" w:rsidR="00F35ABA" w:rsidRDefault="00F35ABA" w:rsidP="00F35ABA">
      <w:r>
        <w:lastRenderedPageBreak/>
        <w:t xml:space="preserve">We recommend that you add the Simulation Toolbox to your </w:t>
      </w:r>
      <w:r w:rsidR="00AE3A86">
        <w:t xml:space="preserve">MATLAB </w:t>
      </w:r>
      <w:r>
        <w:t>path so that you can access all of the routines defined in it</w:t>
      </w:r>
      <w:r w:rsidR="00754E0F">
        <w:t>. For example</w:t>
      </w:r>
      <w:r>
        <w:t>:</w:t>
      </w:r>
    </w:p>
    <w:p w14:paraId="2164B455" w14:textId="77777777" w:rsidR="00F35ABA" w:rsidRDefault="00F35ABA" w:rsidP="00F35ABA">
      <w:pPr>
        <w:pStyle w:val="SourceCode"/>
      </w:pPr>
      <w:r>
        <w:t>FASTSimulationToolbox = '</w:t>
      </w:r>
      <w:r w:rsidRPr="002C779E">
        <w:rPr>
          <w:color w:val="4F81BD" w:themeColor="accent1"/>
        </w:rPr>
        <w:t>C:\Users\bjonkman\FAST\UtilityCodes\SimulationToolbox</w:t>
      </w:r>
      <w:r>
        <w:t>';</w:t>
      </w:r>
    </w:p>
    <w:p w14:paraId="2164B456" w14:textId="77777777" w:rsidR="00F35ABA" w:rsidRDefault="00F35ABA" w:rsidP="00F35ABA">
      <w:pPr>
        <w:pStyle w:val="SourceCode"/>
      </w:pPr>
      <w:r>
        <w:t>addpath( genpath( FASTSimulationToolbox ) );</w:t>
      </w:r>
    </w:p>
    <w:p w14:paraId="2164B457" w14:textId="2AF06433" w:rsidR="002C779E" w:rsidRDefault="004C2327" w:rsidP="00214A47">
      <w:r>
        <w:t>An example showing how we converted the NREL CertTest input files for use with FAST v8.</w:t>
      </w:r>
      <w:r w:rsidR="00205D3F">
        <w:t>1</w:t>
      </w:r>
      <w:r w:rsidR="002B0A51">
        <w:t>5</w:t>
      </w:r>
      <w:r>
        <w:t>.0</w:t>
      </w:r>
      <w:r w:rsidR="00DC6217">
        <w:t>0</w:t>
      </w:r>
      <w:r w:rsidR="004066D9">
        <w:t>a</w:t>
      </w:r>
      <w:r>
        <w:t>-bjj is included in the FAST archive:</w:t>
      </w:r>
      <w:r w:rsidR="00035EC8">
        <w:t>&lt;FAST8</w:t>
      </w:r>
      <w:r w:rsidR="00A03338">
        <w:t>&gt;/</w:t>
      </w:r>
      <w:r w:rsidRPr="004C2327">
        <w:t>CertTest</w:t>
      </w:r>
      <w:r w:rsidR="00A03338">
        <w:t>/</w:t>
      </w:r>
      <w:r w:rsidRPr="004C2327">
        <w:t>ConvertFiles.m</w:t>
      </w:r>
      <w:r>
        <w:t xml:space="preserve">. You can use this script as a basis for helping </w:t>
      </w:r>
      <w:r w:rsidR="00F35ABA">
        <w:t xml:space="preserve">to </w:t>
      </w:r>
      <w:r>
        <w:t>convert your own input files; h</w:t>
      </w:r>
      <w:r w:rsidR="002C779E">
        <w:t xml:space="preserve">owever, we </w:t>
      </w:r>
      <w:r w:rsidR="002C779E">
        <w:rPr>
          <w:i/>
        </w:rPr>
        <w:t>strongly</w:t>
      </w:r>
      <w:r w:rsidR="002C779E">
        <w:t xml:space="preserve"> recommend that you make copies of all your input files before running </w:t>
      </w:r>
      <w:r>
        <w:t xml:space="preserve">any </w:t>
      </w:r>
      <w:r w:rsidR="002C779E">
        <w:t>script</w:t>
      </w:r>
      <w:r>
        <w:t>s to convert them</w:t>
      </w:r>
      <w:r w:rsidR="002C779E">
        <w:t>.</w:t>
      </w:r>
      <w:r w:rsidR="00CD1C3F">
        <w:t xml:space="preserve"> Fortran and MATLAB read text input files in slightly different ways; so some things that may work in Fortran may not be read in the same way in MATLAB. We recommend that you carefully check the files after converting them.</w:t>
      </w:r>
    </w:p>
    <w:p w14:paraId="2164B459" w14:textId="77777777" w:rsidR="00DC2532" w:rsidRDefault="00E90E09" w:rsidP="00E90E09">
      <w:pPr>
        <w:pStyle w:val="Heading3"/>
      </w:pPr>
      <w:r>
        <w:t xml:space="preserve">Converting from </w:t>
      </w:r>
      <w:r w:rsidR="00DC2532">
        <w:t>previous versions of FAST v8</w:t>
      </w:r>
    </w:p>
    <w:p w14:paraId="2164B45A" w14:textId="77777777" w:rsidR="000E1CA2" w:rsidRPr="000E1CA2" w:rsidRDefault="000E1CA2" w:rsidP="00280B19">
      <w:r>
        <w:t>Each release of FAST v8 comes with conversion scripts to help convert from the previous released version. To convert to the latest version, you may have to run multiple MATLAB scripts.</w:t>
      </w:r>
    </w:p>
    <w:p w14:paraId="2164B45B" w14:textId="64633F4C" w:rsidR="00E90E09" w:rsidRDefault="000E1CA2" w:rsidP="00280B19">
      <w:pPr>
        <w:pStyle w:val="Heading4"/>
      </w:pPr>
      <w:r>
        <w:t>Convert</w:t>
      </w:r>
      <w:r w:rsidR="00D3756B">
        <w:t xml:space="preserve"> from</w:t>
      </w:r>
      <w:r>
        <w:t xml:space="preserve"> </w:t>
      </w:r>
      <w:r w:rsidR="00E90E09">
        <w:t>FAST v8.03.02b-bjj</w:t>
      </w:r>
      <w:r>
        <w:t xml:space="preserve"> to FAST v8.08.00c-bjj</w:t>
      </w:r>
    </w:p>
    <w:p w14:paraId="2164B45C" w14:textId="72A46C21" w:rsidR="00583013" w:rsidRDefault="00583013" w:rsidP="00E90E09">
      <w:r>
        <w:t xml:space="preserve">If you have FAST v8.03.x input files that you wish to convert, you can use the </w:t>
      </w:r>
      <w:r w:rsidR="00AE3A86">
        <w:t xml:space="preserve">MATLAB </w:t>
      </w:r>
      <w:r>
        <w:t xml:space="preserve">function, </w:t>
      </w:r>
      <w:r w:rsidRPr="00583013">
        <w:rPr>
          <w:b/>
        </w:rPr>
        <w:t>ConvertFAST8_3to8</w:t>
      </w:r>
      <w:r>
        <w:t xml:space="preserve">. This function will convert the primary FAST input file </w:t>
      </w:r>
      <w:r w:rsidRPr="00583013">
        <w:rPr>
          <w:i/>
        </w:rPr>
        <w:t xml:space="preserve">and the </w:t>
      </w:r>
      <w:r>
        <w:rPr>
          <w:i/>
        </w:rPr>
        <w:t xml:space="preserve">primary </w:t>
      </w:r>
      <w:r w:rsidRPr="00583013">
        <w:rPr>
          <w:i/>
        </w:rPr>
        <w:t>HydroDyn input file</w:t>
      </w:r>
      <w:r>
        <w:t xml:space="preserve"> from FAST v8.03.x to FAST v8.08.x.</w:t>
      </w:r>
      <w:r w:rsidR="00ED5157">
        <w:t xml:space="preserve"> You will need to provide the name of the FAST v8.03.x primary input file and the name of the directory where the new input files should be placed:</w:t>
      </w:r>
    </w:p>
    <w:p w14:paraId="2164B45D" w14:textId="77777777" w:rsidR="00E90E09" w:rsidRDefault="00583013" w:rsidP="00583013">
      <w:pPr>
        <w:pStyle w:val="SourceCode"/>
      </w:pPr>
      <w:r w:rsidRPr="00583013">
        <w:t>ConvertFAST8_3to8(</w:t>
      </w:r>
      <w:r>
        <w:t xml:space="preserve"> </w:t>
      </w:r>
      <w:r w:rsidRPr="00583013">
        <w:t>inputfile,</w:t>
      </w:r>
      <w:r>
        <w:t xml:space="preserve"> </w:t>
      </w:r>
      <w:r w:rsidRPr="00583013">
        <w:t>newDir</w:t>
      </w:r>
      <w:r>
        <w:t xml:space="preserve"> </w:t>
      </w:r>
      <w:r w:rsidRPr="00583013">
        <w:t>);</w:t>
      </w:r>
    </w:p>
    <w:p w14:paraId="2164B45E" w14:textId="321E8B19" w:rsidR="00A670F6" w:rsidRDefault="0051119D" w:rsidP="0051119D">
      <w:r>
        <w:t>Note that we do not automatically convert the SubDyn input files from FAST v8.03. These you must do by hand—or use the models provided in the FAST</w:t>
      </w:r>
      <w:r w:rsidR="001D5646">
        <w:t xml:space="preserve"> </w:t>
      </w:r>
      <w:r w:rsidR="001D5646">
        <w:fldChar w:fldCharType="begin"/>
      </w:r>
      <w:r w:rsidR="001D5646">
        <w:instrText xml:space="preserve"> REF _Ref417470230 \h </w:instrText>
      </w:r>
      <w:r w:rsidR="001D5646">
        <w:fldChar w:fldCharType="separate"/>
      </w:r>
      <w:r w:rsidR="00A87DA2">
        <w:t>Certification Tests</w:t>
      </w:r>
      <w:r w:rsidR="001D5646">
        <w:fldChar w:fldCharType="end"/>
      </w:r>
      <w:r>
        <w:t>.</w:t>
      </w:r>
    </w:p>
    <w:p w14:paraId="2164B45F" w14:textId="77777777" w:rsidR="00DC2532" w:rsidRDefault="00DC2532" w:rsidP="00805E93">
      <w:pPr>
        <w:pStyle w:val="Heading4"/>
      </w:pPr>
      <w:r>
        <w:t xml:space="preserve">Convert </w:t>
      </w:r>
      <w:r w:rsidR="00D3756B">
        <w:t xml:space="preserve">from </w:t>
      </w:r>
      <w:r>
        <w:t>FAST v8.08.00c-bjj to FAST v8.09.00</w:t>
      </w:r>
      <w:r w:rsidR="00CA0FDC">
        <w:t>a</w:t>
      </w:r>
      <w:r>
        <w:t>-bjj</w:t>
      </w:r>
    </w:p>
    <w:p w14:paraId="2164B460" w14:textId="1FA2147E" w:rsidR="0051119D" w:rsidRDefault="000E1CA2" w:rsidP="0051119D">
      <w:r>
        <w:t>Y</w:t>
      </w:r>
      <w:r w:rsidR="006B028F">
        <w:t xml:space="preserve">ou can call </w:t>
      </w:r>
      <w:r w:rsidR="006B028F" w:rsidRPr="006B028F">
        <w:rPr>
          <w:b/>
        </w:rPr>
        <w:t>ConvertFAST8_8to9</w:t>
      </w:r>
      <w:r w:rsidR="006B028F">
        <w:t xml:space="preserve"> to convert the FAST v8.08</w:t>
      </w:r>
      <w:r w:rsidR="004066D9">
        <w:t>.x</w:t>
      </w:r>
      <w:r w:rsidR="006B028F">
        <w:t xml:space="preserve"> files for use with FAST v8.09.</w:t>
      </w:r>
      <w:r w:rsidR="004066D9">
        <w:t>x</w:t>
      </w:r>
      <w:r>
        <w:t>:</w:t>
      </w:r>
    </w:p>
    <w:p w14:paraId="2164B461" w14:textId="77777777" w:rsidR="004066D9" w:rsidRDefault="004066D9" w:rsidP="004066D9">
      <w:pPr>
        <w:pStyle w:val="SourceCode"/>
      </w:pPr>
      <w:r w:rsidRPr="00583013">
        <w:t>ConvertFAST8_</w:t>
      </w:r>
      <w:r>
        <w:t>8</w:t>
      </w:r>
      <w:r w:rsidRPr="00583013">
        <w:t>to</w:t>
      </w:r>
      <w:r>
        <w:t>9</w:t>
      </w:r>
      <w:r w:rsidRPr="00583013">
        <w:t>(</w:t>
      </w:r>
      <w:r>
        <w:t xml:space="preserve"> </w:t>
      </w:r>
      <w:r w:rsidRPr="00583013">
        <w:t>inputfile,</w:t>
      </w:r>
      <w:r>
        <w:t xml:space="preserve"> </w:t>
      </w:r>
      <w:r w:rsidRPr="00583013">
        <w:t>newDir</w:t>
      </w:r>
      <w:r>
        <w:t xml:space="preserve"> </w:t>
      </w:r>
      <w:r w:rsidRPr="00583013">
        <w:t>);</w:t>
      </w:r>
    </w:p>
    <w:p w14:paraId="2164B463" w14:textId="77777777" w:rsidR="00DC2532" w:rsidRDefault="00DC2532" w:rsidP="00DC2532">
      <w:pPr>
        <w:pStyle w:val="Heading4"/>
      </w:pPr>
      <w:r>
        <w:t>Convert</w:t>
      </w:r>
      <w:r w:rsidR="00D3756B">
        <w:t xml:space="preserve"> from</w:t>
      </w:r>
      <w:r>
        <w:t xml:space="preserve"> FAST v8.09.00</w:t>
      </w:r>
      <w:r w:rsidR="00CA0FDC">
        <w:t>a</w:t>
      </w:r>
      <w:r>
        <w:t>-bjj to FAST v8.10.00a-bjj</w:t>
      </w:r>
    </w:p>
    <w:p w14:paraId="2164B464" w14:textId="77777777" w:rsidR="000E1CA2" w:rsidRDefault="000E1CA2" w:rsidP="000E1CA2">
      <w:r>
        <w:t xml:space="preserve">You can call </w:t>
      </w:r>
      <w:r w:rsidRPr="006B028F">
        <w:rPr>
          <w:b/>
        </w:rPr>
        <w:t>ConvertFAST8_</w:t>
      </w:r>
      <w:r>
        <w:rPr>
          <w:b/>
        </w:rPr>
        <w:t>9</w:t>
      </w:r>
      <w:r w:rsidRPr="006B028F">
        <w:rPr>
          <w:b/>
        </w:rPr>
        <w:t>to</w:t>
      </w:r>
      <w:r>
        <w:rPr>
          <w:b/>
        </w:rPr>
        <w:t>10</w:t>
      </w:r>
      <w:r>
        <w:t xml:space="preserve"> to convert the FAST v8.09.x files for use with FAST v8.10.x:</w:t>
      </w:r>
    </w:p>
    <w:p w14:paraId="2164B465" w14:textId="77777777" w:rsidR="000E1CA2" w:rsidRDefault="000E1CA2" w:rsidP="000E1CA2">
      <w:pPr>
        <w:pStyle w:val="SourceCode"/>
      </w:pPr>
      <w:r w:rsidRPr="00583013">
        <w:t>ConvertFAST8_</w:t>
      </w:r>
      <w:r>
        <w:t>9</w:t>
      </w:r>
      <w:r w:rsidRPr="00583013">
        <w:t>to</w:t>
      </w:r>
      <w:r>
        <w:t>10</w:t>
      </w:r>
      <w:r w:rsidRPr="00583013">
        <w:t>(</w:t>
      </w:r>
      <w:r>
        <w:t xml:space="preserve"> </w:t>
      </w:r>
      <w:r w:rsidRPr="00583013">
        <w:t>inputfile,</w:t>
      </w:r>
      <w:r>
        <w:t xml:space="preserve"> </w:t>
      </w:r>
      <w:r w:rsidRPr="00583013">
        <w:t>newDir</w:t>
      </w:r>
      <w:r>
        <w:t xml:space="preserve"> </w:t>
      </w:r>
      <w:r w:rsidRPr="00583013">
        <w:t>);</w:t>
      </w:r>
    </w:p>
    <w:p w14:paraId="2164B466" w14:textId="2063D3E2" w:rsidR="000E1CA2" w:rsidRDefault="000E1CA2" w:rsidP="00805E93">
      <w:r>
        <w:t xml:space="preserve">This script </w:t>
      </w:r>
      <w:r w:rsidRPr="00805E93">
        <w:rPr>
          <w:i/>
        </w:rPr>
        <w:t xml:space="preserve">does </w:t>
      </w:r>
      <w:r w:rsidR="00805E93" w:rsidRPr="00805E93">
        <w:rPr>
          <w:i/>
        </w:rPr>
        <w:t>not</w:t>
      </w:r>
      <w:r w:rsidR="00805E93">
        <w:t xml:space="preserve"> </w:t>
      </w:r>
      <w:r>
        <w:t>change the MAP input files, and it does not rename ServoDyn’s old “HSSBrTq” output to “HSSBrTqC”. You will have to make those changes by hand.</w:t>
      </w:r>
    </w:p>
    <w:p w14:paraId="284CA08F" w14:textId="3C6EC029" w:rsidR="00713A12" w:rsidRDefault="00713A12" w:rsidP="00713A12">
      <w:pPr>
        <w:pStyle w:val="Heading4"/>
      </w:pPr>
      <w:r>
        <w:t>Convert from FAST v8.10.00a-bjj to FAST v8.12.00a-bjj</w:t>
      </w:r>
    </w:p>
    <w:p w14:paraId="1EB8628C" w14:textId="6DD9B931" w:rsidR="00713A12" w:rsidRDefault="00713A12" w:rsidP="00713A12">
      <w:r>
        <w:t xml:space="preserve">You can call </w:t>
      </w:r>
      <w:r w:rsidRPr="006B028F">
        <w:rPr>
          <w:b/>
        </w:rPr>
        <w:t>ConvertFAST8_</w:t>
      </w:r>
      <w:r>
        <w:rPr>
          <w:b/>
        </w:rPr>
        <w:t>10</w:t>
      </w:r>
      <w:r w:rsidRPr="006B028F">
        <w:rPr>
          <w:b/>
        </w:rPr>
        <w:t>to</w:t>
      </w:r>
      <w:r>
        <w:rPr>
          <w:b/>
        </w:rPr>
        <w:t>12</w:t>
      </w:r>
      <w:r>
        <w:t xml:space="preserve"> to convert the FAST v8.10.x files for use with FAST v8.12.x:</w:t>
      </w:r>
    </w:p>
    <w:p w14:paraId="22A94B1C" w14:textId="457965C8" w:rsidR="00713A12" w:rsidRDefault="00713A12" w:rsidP="00713A12">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xml:space="preserve"> </w:t>
      </w:r>
      <w:r w:rsidRPr="00583013">
        <w:t>);</w:t>
      </w:r>
    </w:p>
    <w:p w14:paraId="0C29B63F" w14:textId="77777777" w:rsidR="00DC6034" w:rsidRDefault="00713A12" w:rsidP="00805E93">
      <w:r>
        <w:t xml:space="preserve">This script attempts to modify the </w:t>
      </w:r>
      <w:r w:rsidR="00E76DCF">
        <w:t xml:space="preserve">HydroDyn and </w:t>
      </w:r>
      <w:r>
        <w:t xml:space="preserve">AeroDyn v14 input files and create new InflowWind files; however, due to some unique features of AeroDyn v14’s input file, some changes may have to be made by hand (particularly if the file uses multiple Reynolds numbers.). Also, there are some instances </w:t>
      </w:r>
      <w:r>
        <w:lastRenderedPageBreak/>
        <w:t xml:space="preserve">when the script fails to identify the wind file type (e.g. when a file has a .wnd extension but isn’t a full-field wind file); these files may have to be modified by hand. </w:t>
      </w:r>
    </w:p>
    <w:p w14:paraId="5FA1242D" w14:textId="091F027A" w:rsidR="00DC6034" w:rsidRDefault="00DC6034" w:rsidP="00805E93">
      <w:r>
        <w:t>If you would like to convert the AeroDyn v14 input files to AeroDyn v15, you can call the script with an optional logical argument:</w:t>
      </w:r>
    </w:p>
    <w:p w14:paraId="119FBC44" w14:textId="78EB1968" w:rsidR="00DC6034" w:rsidRDefault="00DC6034" w:rsidP="00DC6034">
      <w:pPr>
        <w:pStyle w:val="SourceCode"/>
      </w:pPr>
      <w:r w:rsidRPr="00583013">
        <w:t>ConvertFAST8_</w:t>
      </w:r>
      <w:r>
        <w:t>10</w:t>
      </w:r>
      <w:r w:rsidRPr="00583013">
        <w:t>to</w:t>
      </w:r>
      <w:r>
        <w:t>12</w:t>
      </w:r>
      <w:r w:rsidRPr="00583013">
        <w:t>(</w:t>
      </w:r>
      <w:r>
        <w:t xml:space="preserve"> </w:t>
      </w:r>
      <w:r w:rsidRPr="00583013">
        <w:t>inputfile,</w:t>
      </w:r>
      <w:r>
        <w:t xml:space="preserve"> </w:t>
      </w:r>
      <w:r w:rsidRPr="00583013">
        <w:t>newDir</w:t>
      </w:r>
      <w:r>
        <w:t>, true</w:t>
      </w:r>
      <w:r w:rsidR="00837A10">
        <w:t xml:space="preserve"> </w:t>
      </w:r>
      <w:r w:rsidRPr="00583013">
        <w:t>);</w:t>
      </w:r>
    </w:p>
    <w:p w14:paraId="43F5C536" w14:textId="7A9B1715" w:rsidR="00DC6034" w:rsidRDefault="00717587" w:rsidP="00805E93">
      <w:r>
        <w:t>However, it should be noted that this script does not convert the AeroDyn v14 airfoil files to the format necessary for AeroDyn v15.</w:t>
      </w:r>
    </w:p>
    <w:p w14:paraId="67B1BA80" w14:textId="5D794843" w:rsidR="00713A12" w:rsidRDefault="00713A12" w:rsidP="00805E93">
      <w:r>
        <w:t>The script does not attempt to create AeroDyn v15</w:t>
      </w:r>
      <w:r w:rsidR="00717587">
        <w:t xml:space="preserve"> airfoil</w:t>
      </w:r>
      <w:r w:rsidR="00205D3F">
        <w:t xml:space="preserve">, BeamDyn, or </w:t>
      </w:r>
      <w:r w:rsidR="00DA52C8">
        <w:t>OrcaFlexInterface</w:t>
      </w:r>
      <w:r>
        <w:t xml:space="preserve"> input files.</w:t>
      </w:r>
    </w:p>
    <w:p w14:paraId="760477A3" w14:textId="1EAC22DD" w:rsidR="001275A7" w:rsidRDefault="001275A7" w:rsidP="001275A7">
      <w:pPr>
        <w:pStyle w:val="Heading4"/>
      </w:pPr>
      <w:r>
        <w:t>Convert from FAST v8.12.00a-bjj to FAST v8.15.00a-bjj</w:t>
      </w:r>
    </w:p>
    <w:p w14:paraId="246EA413" w14:textId="45208EFE" w:rsidR="001275A7" w:rsidRDefault="001275A7" w:rsidP="001275A7">
      <w:r>
        <w:t xml:space="preserve">You can call </w:t>
      </w:r>
      <w:r w:rsidRPr="006B028F">
        <w:rPr>
          <w:b/>
        </w:rPr>
        <w:t>ConvertFAST8_</w:t>
      </w:r>
      <w:r>
        <w:rPr>
          <w:b/>
        </w:rPr>
        <w:t>12</w:t>
      </w:r>
      <w:r w:rsidRPr="006B028F">
        <w:rPr>
          <w:b/>
        </w:rPr>
        <w:t>to</w:t>
      </w:r>
      <w:r>
        <w:rPr>
          <w:b/>
        </w:rPr>
        <w:t>15</w:t>
      </w:r>
      <w:r>
        <w:t xml:space="preserve"> to convert the FAST v8.12.x files for use with FAST v8.15.x:</w:t>
      </w:r>
    </w:p>
    <w:p w14:paraId="43992A1E" w14:textId="6381D727" w:rsidR="001275A7" w:rsidRDefault="001275A7" w:rsidP="001275A7">
      <w:pPr>
        <w:pStyle w:val="SourceCode"/>
      </w:pPr>
      <w:r w:rsidRPr="00583013">
        <w:t>ConvertFAST8_</w:t>
      </w:r>
      <w:r>
        <w:t>12</w:t>
      </w:r>
      <w:r w:rsidRPr="00583013">
        <w:t>to</w:t>
      </w:r>
      <w:r>
        <w:t>15</w:t>
      </w:r>
      <w:r w:rsidRPr="00583013">
        <w:t>(</w:t>
      </w:r>
      <w:r>
        <w:t xml:space="preserve"> </w:t>
      </w:r>
      <w:r w:rsidRPr="00583013">
        <w:t>inputfile,</w:t>
      </w:r>
      <w:r>
        <w:t xml:space="preserve"> </w:t>
      </w:r>
      <w:r w:rsidRPr="00583013">
        <w:t>newDir</w:t>
      </w:r>
      <w:r>
        <w:t xml:space="preserve"> </w:t>
      </w:r>
      <w:r w:rsidRPr="00583013">
        <w:t>);</w:t>
      </w:r>
    </w:p>
    <w:p w14:paraId="5E277EFB" w14:textId="3D5DB1D3" w:rsidR="000958F6" w:rsidRDefault="000958F6" w:rsidP="000958F6">
      <w:r>
        <w:t xml:space="preserve">This script </w:t>
      </w:r>
      <w:r w:rsidRPr="00D700DB">
        <w:t>c</w:t>
      </w:r>
      <w:r>
        <w:t xml:space="preserve">hanges the primary FAST input file as well as the </w:t>
      </w:r>
      <w:commentRangeStart w:id="118"/>
      <w:r>
        <w:t xml:space="preserve">ServoDyn </w:t>
      </w:r>
      <w:commentRangeEnd w:id="118"/>
      <w:r w:rsidR="00220BBA">
        <w:rPr>
          <w:rStyle w:val="CommentReference"/>
        </w:rPr>
        <w:commentReference w:id="118"/>
      </w:r>
      <w:r>
        <w:t>and TMD input files.</w:t>
      </w:r>
    </w:p>
    <w:p w14:paraId="2164B467" w14:textId="77777777" w:rsidR="00E90E09" w:rsidRPr="00E90E09" w:rsidRDefault="00E90E09" w:rsidP="00E90E09">
      <w:pPr>
        <w:pStyle w:val="Heading3"/>
      </w:pPr>
      <w:r>
        <w:t>Converting from FAST v7</w:t>
      </w:r>
    </w:p>
    <w:p w14:paraId="2164B468" w14:textId="6F1D95E3" w:rsidR="00E20484" w:rsidRDefault="00CD1C3F" w:rsidP="003D4251">
      <w:r>
        <w:t>To convert FAST v7 input files to FAST v8.</w:t>
      </w:r>
      <w:r w:rsidR="00D4158B">
        <w:t>1</w:t>
      </w:r>
      <w:r w:rsidR="002B0A51">
        <w:t>5</w:t>
      </w:r>
      <w:r w:rsidR="000E1CA2">
        <w:t>.00a</w:t>
      </w:r>
      <w:r>
        <w:t xml:space="preserve">-bjj, you can use the MATLAB function </w:t>
      </w:r>
      <w:r w:rsidRPr="00ED5157">
        <w:rPr>
          <w:b/>
        </w:rPr>
        <w:t>ConvertFAST7to8</w:t>
      </w:r>
      <w:r w:rsidRPr="00CD1C3F">
        <w:t>.</w:t>
      </w:r>
      <w:r>
        <w:t xml:space="preserve"> This function will </w:t>
      </w:r>
      <w:r w:rsidR="00E76DCF">
        <w:t xml:space="preserve">update the AeroDyn input file to v14 and </w:t>
      </w:r>
      <w:r>
        <w:t xml:space="preserve">create new primary input files for FAST, </w:t>
      </w:r>
      <w:r w:rsidR="00E76DCF">
        <w:t xml:space="preserve">ElastoDyn, InflowWind, and </w:t>
      </w:r>
      <w:r>
        <w:t xml:space="preserve">ServoDyn. It also creates new blade and tower files for ElastoDyn. </w:t>
      </w:r>
      <w:r w:rsidR="00E20484" w:rsidRPr="003C4A45">
        <w:rPr>
          <w:i/>
        </w:rPr>
        <w:t>It does not automatically convert hydrodynamic-</w:t>
      </w:r>
      <w:r w:rsidR="00D4158B">
        <w:rPr>
          <w:i/>
        </w:rPr>
        <w:t>, substructure-</w:t>
      </w:r>
      <w:r w:rsidR="00E20484" w:rsidRPr="003C4A45">
        <w:rPr>
          <w:i/>
        </w:rPr>
        <w:t xml:space="preserve"> and mooring system-related inputs</w:t>
      </w:r>
      <w:r w:rsidR="00D4158B">
        <w:rPr>
          <w:i/>
        </w:rPr>
        <w:t xml:space="preserve"> and does not create BeamDyn or ice-related input files</w:t>
      </w:r>
      <w:r w:rsidR="00E20484">
        <w:t>.</w:t>
      </w:r>
    </w:p>
    <w:p w14:paraId="2164B469" w14:textId="2F8D5EC4" w:rsidR="003D4251" w:rsidRDefault="003D4251" w:rsidP="004066D9">
      <w:pPr>
        <w:keepNext/>
      </w:pPr>
      <w:r>
        <w:t xml:space="preserve">You will need to provide </w:t>
      </w:r>
      <w:r w:rsidR="00CD1C3F">
        <w:t>th</w:t>
      </w:r>
      <w:r w:rsidR="00F4472C">
        <w:t xml:space="preserve">e </w:t>
      </w:r>
      <w:r w:rsidR="00F4472C" w:rsidRPr="00ED5157">
        <w:rPr>
          <w:b/>
        </w:rPr>
        <w:t>ConvertFAST7to8</w:t>
      </w:r>
      <w:r w:rsidR="00CD1C3F">
        <w:t xml:space="preserve"> function </w:t>
      </w:r>
      <w:r>
        <w:t xml:space="preserve">with the name of the FAST v7.x primary input file and the directory where the new input files should be placed. </w:t>
      </w:r>
      <w:r w:rsidRPr="004C2327">
        <w:rPr>
          <w:i/>
        </w:rPr>
        <w:t xml:space="preserve">The new directory </w:t>
      </w:r>
      <w:r>
        <w:rPr>
          <w:i/>
        </w:rPr>
        <w:t>should not be the directory where the old files are located!</w:t>
      </w:r>
      <w:r>
        <w:t xml:space="preserve"> </w:t>
      </w:r>
    </w:p>
    <w:p w14:paraId="2164B46A" w14:textId="77777777" w:rsidR="00D36AEB" w:rsidRPr="00D36AEB" w:rsidRDefault="00D36AEB" w:rsidP="00D36AEB">
      <w:pPr>
        <w:pStyle w:val="SourceCode"/>
      </w:pPr>
      <w:r w:rsidRPr="00D36AEB">
        <w:t>ConvertFAST7to8(inputfile,newDir);</w:t>
      </w:r>
    </w:p>
    <w:p w14:paraId="2164B46B" w14:textId="77777777" w:rsidR="003D4251" w:rsidRDefault="003D4251" w:rsidP="00222668">
      <w:pPr>
        <w:keepNext/>
      </w:pPr>
      <w:r>
        <w:t xml:space="preserve">If your input file has pitch or yaw maneuvers, you may also provide the routine with the new rates (instead of the end times previously used). We have also provided a </w:t>
      </w:r>
      <w:r w:rsidR="00AE3A86">
        <w:t xml:space="preserve">MATLAB </w:t>
      </w:r>
      <w:r>
        <w:t>routine (</w:t>
      </w:r>
      <w:r w:rsidRPr="00D36AEB">
        <w:rPr>
          <w:b/>
        </w:rPr>
        <w:t>CalculateYawAndPitchRates</w:t>
      </w:r>
      <w:r>
        <w:t>) that will calculate these rates, but you must provide the routine the name of the FAST output file that contains the previous results of the Pitch and/or Yaw channels.</w:t>
      </w:r>
    </w:p>
    <w:p w14:paraId="2164B46C" w14:textId="77777777" w:rsidR="00182565" w:rsidRPr="00D36AEB" w:rsidRDefault="00182565" w:rsidP="00222668">
      <w:pPr>
        <w:pStyle w:val="SourceCode"/>
        <w:keepNext/>
      </w:pPr>
      <w:r w:rsidRPr="00D36AEB">
        <w:t>[YawManRat, PitManRat] = CalculateYawAndPitchRates(</w:t>
      </w:r>
      <w:r w:rsidR="00D36AEB" w:rsidRPr="00D36AEB">
        <w:t>'Test09</w:t>
      </w:r>
      <w:r w:rsidR="00D36AEB">
        <w:t>.fst</w:t>
      </w:r>
      <w:r w:rsidR="00D36AEB" w:rsidRPr="00D36AEB">
        <w:t>'</w:t>
      </w:r>
      <w:r w:rsidRPr="00D36AEB">
        <w:t xml:space="preserve">, </w:t>
      </w:r>
      <w:r w:rsidR="00D36AEB" w:rsidRPr="00D36AEB">
        <w:t>'Test09</w:t>
      </w:r>
      <w:r w:rsidR="00D36AEB">
        <w:t>.out</w:t>
      </w:r>
      <w:r w:rsidR="00D36AEB" w:rsidRPr="00D36AEB">
        <w:t>'</w:t>
      </w:r>
      <w:r w:rsidRPr="00D36AEB">
        <w:t>);</w:t>
      </w:r>
    </w:p>
    <w:p w14:paraId="2164B46D" w14:textId="77777777" w:rsidR="00182565" w:rsidRDefault="00182565" w:rsidP="00D36AEB">
      <w:pPr>
        <w:pStyle w:val="SourceCode"/>
      </w:pPr>
      <w:r w:rsidRPr="00D36AEB">
        <w:t>ConvertFAST7to8(inputfile,</w:t>
      </w:r>
      <w:r w:rsidR="00D36AEB">
        <w:t xml:space="preserve"> </w:t>
      </w:r>
      <w:r w:rsidRPr="00D36AEB">
        <w:t>newDir,</w:t>
      </w:r>
      <w:r w:rsidR="00D36AEB">
        <w:t xml:space="preserve"> </w:t>
      </w:r>
      <w:r w:rsidRPr="00D36AEB">
        <w:t>YawManRat</w:t>
      </w:r>
      <w:r w:rsidR="00D36AEB">
        <w:t>,</w:t>
      </w:r>
      <w:r w:rsidR="00D36AEB" w:rsidRPr="00D36AEB">
        <w:t xml:space="preserve"> PitManRat</w:t>
      </w:r>
      <w:r w:rsidRPr="00D36AEB">
        <w:t>);</w:t>
      </w:r>
    </w:p>
    <w:p w14:paraId="2164B46E" w14:textId="77777777" w:rsidR="000D66E4" w:rsidRDefault="000D66E4" w:rsidP="003D4251">
      <w:r>
        <w:t xml:space="preserve">If </w:t>
      </w:r>
      <w:r w:rsidRPr="000D66E4">
        <w:rPr>
          <w:b/>
        </w:rPr>
        <w:t>YawManRat</w:t>
      </w:r>
      <w:r>
        <w:t xml:space="preserve"> or </w:t>
      </w:r>
      <w:r w:rsidRPr="000D66E4">
        <w:rPr>
          <w:b/>
        </w:rPr>
        <w:t>PitManRat</w:t>
      </w:r>
      <w:r>
        <w:t xml:space="preserve"> are zero, those inputs are ignored and values from the ServoDyn template file will be used instead.</w:t>
      </w:r>
    </w:p>
    <w:p w14:paraId="2164B46F" w14:textId="19B48674" w:rsidR="003D4251" w:rsidRDefault="003D4251" w:rsidP="003D4251">
      <w:r>
        <w:t>If your input file was used with the custom interface to Bladed</w:t>
      </w:r>
      <w:r w:rsidR="00D4158B">
        <w:t>-style</w:t>
      </w:r>
      <w:r>
        <w:t xml:space="preserve"> DLL controllers, you should also set the optional input parameter, usedBladedDLL, so that your input switches that previously called the DLL are now set to 5, the new switch for User-Defined Control from Bladed DLL.</w:t>
      </w:r>
    </w:p>
    <w:p w14:paraId="2164B470" w14:textId="77777777" w:rsidR="00022BE0" w:rsidRPr="00D36AEB" w:rsidRDefault="00022BE0" w:rsidP="00022BE0">
      <w:pPr>
        <w:pStyle w:val="SourceCode"/>
      </w:pPr>
      <w:r w:rsidRPr="00D36AEB">
        <w:t>ConvertFAST7to8(oldFSTName, newDir, YawManRat, PitManRat, usedBladedDLL)</w:t>
      </w:r>
    </w:p>
    <w:p w14:paraId="2164B47C" w14:textId="2E88CA11" w:rsidR="0051119D" w:rsidRDefault="007F152F" w:rsidP="00992CCA">
      <w:pPr>
        <w:pStyle w:val="Heading1"/>
      </w:pPr>
      <w:bookmarkStart w:id="119" w:name="_Toc447284366"/>
      <w:r>
        <w:lastRenderedPageBreak/>
        <w:t>Running FAST</w:t>
      </w:r>
      <w:bookmarkEnd w:id="119"/>
    </w:p>
    <w:p w14:paraId="2164B47D" w14:textId="5BB94FD4" w:rsidR="0051119D" w:rsidRDefault="0051119D" w:rsidP="0051119D">
      <w:r>
        <w:t>FAST v8.</w:t>
      </w:r>
      <w:r w:rsidR="00DC6859">
        <w:t>1</w:t>
      </w:r>
      <w:r w:rsidR="001351BE">
        <w:t>5</w:t>
      </w:r>
      <w:r>
        <w:t>.00</w:t>
      </w:r>
      <w:r w:rsidR="007F152F">
        <w:t>a</w:t>
      </w:r>
      <w:r>
        <w:t>-bjj must load the MAP</w:t>
      </w:r>
      <w:r w:rsidR="000B5913">
        <w:t>++</w:t>
      </w:r>
      <w:r>
        <w:t xml:space="preserve"> </w:t>
      </w:r>
      <w:r w:rsidR="007E0629">
        <w:t>library</w:t>
      </w:r>
      <w:r>
        <w:t xml:space="preserve"> when the program starts. </w:t>
      </w:r>
      <w:r w:rsidR="00245BA1">
        <w:t>On Windows®</w:t>
      </w:r>
      <w:r w:rsidR="001351BE">
        <w:t xml:space="preserve"> </w:t>
      </w:r>
      <w:r w:rsidR="00245BA1">
        <w:t xml:space="preserve">systems, </w:t>
      </w:r>
      <w:r>
        <w:t xml:space="preserve">FAST_Win32.exe needs to load MAP_Win32.dll and FAST_x64.exe needs to load MAP_x64.dll. These dynamic link libraries (DLLs) must be on your Windows® path. The easiest way to do this is to make sure that the MAP DLLs are in the same directory as the FAST executables. We distribute the executables and DLLs in the bin directory of the FAST archive, so this is already done for you. However, if you choose to move the files or if you compile </w:t>
      </w:r>
      <w:r w:rsidR="00613374">
        <w:t>the code yourself</w:t>
      </w:r>
      <w:r>
        <w:t xml:space="preserve">, </w:t>
      </w:r>
      <w:r w:rsidR="007E0629">
        <w:t>you may have to modify your path environment variable or move some files.</w:t>
      </w:r>
    </w:p>
    <w:p w14:paraId="2DD78700" w14:textId="18BEB04A" w:rsidR="00245BA1" w:rsidRDefault="00245BA1" w:rsidP="0051119D">
      <w:r>
        <w:t xml:space="preserve">On Mac OS or Linux, you will need to compile FAST and the MAP++ library. </w:t>
      </w:r>
      <w:r w:rsidR="00493992">
        <w:t xml:space="preserve">Compiling instructions </w:t>
      </w:r>
      <w:r w:rsidR="008B7E8B">
        <w:t xml:space="preserve">and tips for running on non-Windows® systems </w:t>
      </w:r>
      <w:r w:rsidR="00493992">
        <w:t xml:space="preserve">are included in the FAST archive in the &lt;FAST8&gt;/Compiling folder. </w:t>
      </w:r>
    </w:p>
    <w:p w14:paraId="13CFD308" w14:textId="26DF97F3" w:rsidR="00814DDB" w:rsidRDefault="00814DDB" w:rsidP="00204924">
      <w:pPr>
        <w:pStyle w:val="Heading2"/>
      </w:pPr>
      <w:bookmarkStart w:id="120" w:name="_Toc447284367"/>
      <w:r>
        <w:t>Normal Simulation: Starting FAST from an input file</w:t>
      </w:r>
      <w:bookmarkEnd w:id="120"/>
    </w:p>
    <w:p w14:paraId="2164B47E" w14:textId="77777777" w:rsidR="00DC658B" w:rsidRDefault="00DC658B" w:rsidP="00DC658B">
      <w:r>
        <w:t>To run FAST from a Windows command prompt, the syntax is:</w:t>
      </w:r>
    </w:p>
    <w:p w14:paraId="2164B47F" w14:textId="77777777" w:rsidR="00DC658B" w:rsidRDefault="00DC658B" w:rsidP="007D7E91">
      <w:pPr>
        <w:pStyle w:val="SourceCode"/>
      </w:pPr>
      <w:r>
        <w:t>&lt;name of FAST executable with or without extension&gt; &lt;name of input file with extension&gt;</w:t>
      </w:r>
    </w:p>
    <w:p w14:paraId="2164B480" w14:textId="77777777" w:rsidR="00DC658B" w:rsidRDefault="00DC658B" w:rsidP="00DC658B">
      <w:r>
        <w:t>To start, it easiest to open up your command window in the directory in which your FAST primary input file and FAST executable are stored. For example, if you have an input file named “Input.fst”, along with “FAST</w:t>
      </w:r>
      <w:r w:rsidR="007D7E91">
        <w:t>_Win32</w:t>
      </w:r>
      <w:r>
        <w:t>.exe”, stored in “C:\FileLocation”, you should type:</w:t>
      </w:r>
    </w:p>
    <w:p w14:paraId="2164B481" w14:textId="77777777" w:rsidR="00DC658B" w:rsidRDefault="00DC658B" w:rsidP="007D7E91">
      <w:pPr>
        <w:pStyle w:val="SourceCode"/>
      </w:pPr>
      <w:r>
        <w:t>C:\&gt;cd FileLocation</w:t>
      </w:r>
    </w:p>
    <w:p w14:paraId="2164B482" w14:textId="77777777" w:rsidR="00DC658B" w:rsidRDefault="00DC658B" w:rsidP="007D7E91">
      <w:pPr>
        <w:pStyle w:val="SourceCode"/>
      </w:pPr>
      <w:r>
        <w:t>C:\FileLocation&gt; FAST</w:t>
      </w:r>
      <w:r w:rsidR="007D7E91">
        <w:t>_Win32</w:t>
      </w:r>
      <w:r>
        <w:t xml:space="preserve"> Input.fst</w:t>
      </w:r>
    </w:p>
    <w:p w14:paraId="2164B483" w14:textId="77777777" w:rsidR="00DC658B" w:rsidRDefault="00DC658B" w:rsidP="00DC658B">
      <w:r>
        <w:t>The syntax is the same for different input files. Simply change “Input.fst” to whatever input file you want.</w:t>
      </w:r>
    </w:p>
    <w:p w14:paraId="2164B484" w14:textId="72AEF820" w:rsidR="00DC658B" w:rsidRDefault="00DC658B" w:rsidP="00DC658B">
      <w:r>
        <w:t xml:space="preserve">An installation guide is available that describes how to install FAST (and the other </w:t>
      </w:r>
      <w:r w:rsidR="006663B2">
        <w:t>computer-aided engineering (</w:t>
      </w:r>
      <w:r>
        <w:t>CAE</w:t>
      </w:r>
      <w:r w:rsidR="006663B2">
        <w:t>)</w:t>
      </w:r>
      <w:r>
        <w:t xml:space="preserve"> tools) in such a way that they will run from a command window from any folder (without moving or copying the executable around to different folders). See: </w:t>
      </w:r>
      <w:hyperlink r:id="rId48" w:history="1">
        <w:r w:rsidR="00DC6859">
          <w:rPr>
            <w:rStyle w:val="Hyperlink"/>
          </w:rPr>
          <w:t>Installing NWTC CAE Tools on PCs Running Windows®</w:t>
        </w:r>
      </w:hyperlink>
      <w:r>
        <w:t>.</w:t>
      </w:r>
    </w:p>
    <w:p w14:paraId="78A99B97" w14:textId="141AAF3D" w:rsidR="00D520E7" w:rsidRDefault="00D520E7" w:rsidP="00204924">
      <w:pPr>
        <w:pStyle w:val="Heading2"/>
      </w:pPr>
      <w:bookmarkStart w:id="121" w:name="_Ref431810105"/>
      <w:bookmarkStart w:id="122" w:name="_Ref431889076"/>
      <w:bookmarkStart w:id="123" w:name="_Ref431893368"/>
      <w:bookmarkStart w:id="124" w:name="_Toc447284368"/>
      <w:r>
        <w:t>Restart: Starting FAST from a checkpoint file</w:t>
      </w:r>
      <w:bookmarkEnd w:id="121"/>
      <w:bookmarkEnd w:id="122"/>
      <w:bookmarkEnd w:id="123"/>
      <w:bookmarkEnd w:id="124"/>
    </w:p>
    <w:p w14:paraId="79502EA7" w14:textId="61AD3CF6" w:rsidR="00D520E7" w:rsidRDefault="00D520E7">
      <w:r>
        <w:t>If FAST generated a checkpoint file</w:t>
      </w:r>
      <w:r w:rsidR="00ED006C">
        <w:t xml:space="preserve"> (see section, “</w:t>
      </w:r>
      <w:r w:rsidR="00ED006C">
        <w:fldChar w:fldCharType="begin"/>
      </w:r>
      <w:r w:rsidR="00ED006C">
        <w:instrText xml:space="preserve"> REF _Ref416868785 \h </w:instrText>
      </w:r>
      <w:r w:rsidR="00ED006C">
        <w:fldChar w:fldCharType="separate"/>
      </w:r>
      <w:r w:rsidR="00A87DA2">
        <w:t>Checkpoint Files (Restart Capability)</w:t>
      </w:r>
      <w:r w:rsidR="00ED006C">
        <w:fldChar w:fldCharType="end"/>
      </w:r>
      <w:r w:rsidR="00ED006C">
        <w:t>”)</w:t>
      </w:r>
      <w:r>
        <w:t>, the simulation may be restarted using this syntax from a Windows</w:t>
      </w:r>
      <w:r w:rsidR="002A313C">
        <w:t>®</w:t>
      </w:r>
      <w:r>
        <w:t xml:space="preserve"> command prompt:</w:t>
      </w:r>
    </w:p>
    <w:p w14:paraId="3DEB5E8D" w14:textId="4E089EEE" w:rsidR="00D520E7" w:rsidRDefault="00D520E7" w:rsidP="00D520E7">
      <w:pPr>
        <w:pStyle w:val="SourceCode"/>
      </w:pPr>
      <w:r>
        <w:t>&lt;name of FAST executable</w:t>
      </w:r>
      <w:r w:rsidR="002A313C">
        <w:t xml:space="preserve"> </w:t>
      </w:r>
      <w:r>
        <w:t>&gt; -restart &lt;</w:t>
      </w:r>
      <w:r w:rsidR="005914E1">
        <w:t>r</w:t>
      </w:r>
      <w:r>
        <w:t>oot</w:t>
      </w:r>
      <w:r w:rsidR="005914E1">
        <w:t xml:space="preserve"> </w:t>
      </w:r>
      <w:r>
        <w:t xml:space="preserve">name of checkpoint file </w:t>
      </w:r>
      <w:r w:rsidRPr="002A313C">
        <w:rPr>
          <w:b/>
        </w:rPr>
        <w:t>without</w:t>
      </w:r>
      <w:r>
        <w:t xml:space="preserve"> extension&gt;</w:t>
      </w:r>
    </w:p>
    <w:p w14:paraId="65425CB4" w14:textId="3BC5EA13" w:rsidR="00D520E7" w:rsidRDefault="002A313C" w:rsidP="00D520E7">
      <w:r>
        <w:t xml:space="preserve">Note that the syntax for restart uses the </w:t>
      </w:r>
      <w:r w:rsidR="00D520E7">
        <w:t xml:space="preserve">checkpoint file </w:t>
      </w:r>
      <w:r w:rsidR="00D520E7" w:rsidRPr="002A313C">
        <w:rPr>
          <w:b/>
        </w:rPr>
        <w:t>root</w:t>
      </w:r>
      <w:r w:rsidR="005914E1">
        <w:t xml:space="preserve"> </w:t>
      </w:r>
      <w:r w:rsidR="00D520E7">
        <w:t>name</w:t>
      </w:r>
      <w:r>
        <w:t xml:space="preserve"> instead of the full checkpoint </w:t>
      </w:r>
      <w:r w:rsidRPr="002A313C">
        <w:rPr>
          <w:b/>
        </w:rPr>
        <w:t>file</w:t>
      </w:r>
      <w:r>
        <w:t xml:space="preserve"> name. For example, to restart a simulation of Test18.fst at step 1800, you would type</w:t>
      </w:r>
    </w:p>
    <w:p w14:paraId="1833A6BC" w14:textId="3725D804" w:rsidR="002A313C" w:rsidRDefault="002A313C" w:rsidP="002A313C">
      <w:pPr>
        <w:pStyle w:val="SourceCode"/>
      </w:pPr>
      <w:r>
        <w:t xml:space="preserve">C:\FileLocation&gt; FAST_Win32 </w:t>
      </w:r>
      <w:r w:rsidR="00E52994">
        <w:t xml:space="preserve">–restart </w:t>
      </w:r>
      <w:r>
        <w:t>Test18.1800</w:t>
      </w:r>
    </w:p>
    <w:p w14:paraId="1B0133F9" w14:textId="656855B0" w:rsidR="002A313C" w:rsidRDefault="002A313C" w:rsidP="00D520E7">
      <w:r>
        <w:t>FAST would then read the file “Test18.1800.chkp” and—because this test uses a Bladed-style DLL controller—it would also read the file “Test18.1800.dll.chkp”</w:t>
      </w:r>
    </w:p>
    <w:p w14:paraId="173CF15A" w14:textId="77777777" w:rsidR="00981753" w:rsidRDefault="009630E5" w:rsidP="00D520E7">
      <w:r>
        <w:lastRenderedPageBreak/>
        <w:t xml:space="preserve">On restart, </w:t>
      </w:r>
      <w:r w:rsidR="00174830">
        <w:t>FAST does not read the input files again.</w:t>
      </w:r>
      <w:r w:rsidR="00A24410">
        <w:t xml:space="preserve"> However, if a Bladed-style DLL is used for control, the DLL will be reloaded on restart using the stored name of the DLL file. </w:t>
      </w:r>
      <w:r w:rsidR="00204924">
        <w:t>Thus, i</w:t>
      </w:r>
      <w:r w:rsidR="00A24410">
        <w:t>f the stored name is a relative path and you are not in the same directory, it will likely fail.</w:t>
      </w:r>
      <w:r w:rsidR="00981753">
        <w:t xml:space="preserve"> </w:t>
      </w:r>
    </w:p>
    <w:p w14:paraId="3314ACD5" w14:textId="1803B741" w:rsidR="00174830" w:rsidRDefault="00981753" w:rsidP="00D520E7">
      <w:r>
        <w:t xml:space="preserve">It is recommended that </w:t>
      </w:r>
      <w:r w:rsidR="00174830">
        <w:t>FAST be restarted from the same directory</w:t>
      </w:r>
      <w:r>
        <w:t xml:space="preserve"> in which</w:t>
      </w:r>
      <w:r w:rsidR="00174830">
        <w:t xml:space="preserve"> it w</w:t>
      </w:r>
      <w:r w:rsidR="00C955A4">
        <w:t>as originally run</w:t>
      </w:r>
      <w:r>
        <w:t>.</w:t>
      </w:r>
    </w:p>
    <w:p w14:paraId="03DA7B48" w14:textId="77777777" w:rsidR="00204924" w:rsidRDefault="00204924" w:rsidP="009B7C07">
      <w:pPr>
        <w:pStyle w:val="Heading2"/>
      </w:pPr>
      <w:bookmarkStart w:id="125" w:name="_Toc447284369"/>
      <w:r>
        <w:t>Modeling Tips</w:t>
      </w:r>
      <w:bookmarkEnd w:id="125"/>
    </w:p>
    <w:p w14:paraId="194437DD" w14:textId="51EFD2E0" w:rsidR="000C2DF7" w:rsidRDefault="000C2DF7" w:rsidP="00204924">
      <w:pPr>
        <w:keepNext/>
      </w:pPr>
      <w:r>
        <w:t xml:space="preserve">When first making a model, we recommend that you use the visualization capability to verify that </w:t>
      </w:r>
      <w:r w:rsidR="00CA1C5B">
        <w:t xml:space="preserve">the wind </w:t>
      </w:r>
      <w:r>
        <w:t xml:space="preserve">turbine geometry is defined properly. </w:t>
      </w:r>
      <w:r w:rsidR="00CA1C5B">
        <w:t xml:space="preserve">Stick-figure visualization is useful for seeing the nodes </w:t>
      </w:r>
      <w:r w:rsidR="008F599D">
        <w:t xml:space="preserve">where calculations take place </w:t>
      </w:r>
      <w:r w:rsidR="00CA1C5B">
        <w:t xml:space="preserve">and element connectivity; surface visualization is useful for seeing the turbine. </w:t>
      </w:r>
      <w:r>
        <w:t>Animating the turbine time series can also be useful for interpreting results and debugging problems. But generating visualization output files will slow down FAST</w:t>
      </w:r>
      <w:r w:rsidR="00DE58C0">
        <w:t xml:space="preserve"> and take up a lot of disk space</w:t>
      </w:r>
      <w:r>
        <w:t xml:space="preserve">, so, we recommend disabling visualization when running many </w:t>
      </w:r>
      <w:r w:rsidR="00DE58C0">
        <w:t xml:space="preserve">FAST </w:t>
      </w:r>
      <w:r>
        <w:t>simulations.</w:t>
      </w:r>
    </w:p>
    <w:p w14:paraId="6FB8195F" w14:textId="77777777" w:rsidR="00204924" w:rsidRDefault="00204924" w:rsidP="00204924">
      <w:pPr>
        <w:keepNext/>
      </w:pPr>
      <w:r>
        <w:t>If a model is numerically unstable, you can try these steps</w:t>
      </w:r>
    </w:p>
    <w:p w14:paraId="04B255C4" w14:textId="77777777" w:rsidR="00204924" w:rsidRPr="00B20DF4" w:rsidRDefault="00204924" w:rsidP="00204924">
      <w:pPr>
        <w:pStyle w:val="ListParagraph"/>
        <w:numPr>
          <w:ilvl w:val="0"/>
          <w:numId w:val="9"/>
        </w:numPr>
        <w:rPr>
          <w:b/>
        </w:rPr>
      </w:pPr>
      <w:r>
        <w:t>Add a correction step (</w:t>
      </w:r>
      <w:r w:rsidRPr="00B20DF4">
        <w:rPr>
          <w:b/>
        </w:rPr>
        <w:t>NumCrctn</w:t>
      </w:r>
      <w:r>
        <w:t>).</w:t>
      </w:r>
    </w:p>
    <w:p w14:paraId="4890E43E" w14:textId="77777777" w:rsidR="00204924" w:rsidRPr="009B51A8" w:rsidRDefault="00204924" w:rsidP="00204924">
      <w:pPr>
        <w:pStyle w:val="ListParagraph"/>
        <w:numPr>
          <w:ilvl w:val="0"/>
          <w:numId w:val="9"/>
        </w:numPr>
        <w:rPr>
          <w:b/>
        </w:rPr>
      </w:pPr>
      <w:r>
        <w:t xml:space="preserve">Make </w:t>
      </w:r>
      <w:r w:rsidRPr="00B20DF4">
        <w:rPr>
          <w:b/>
        </w:rPr>
        <w:t>DT</w:t>
      </w:r>
      <w:r>
        <w:t xml:space="preserve"> smaller</w:t>
      </w:r>
      <w:r w:rsidRPr="00B20DF4">
        <w:rPr>
          <w:i/>
        </w:rPr>
        <w:t>.</w:t>
      </w:r>
    </w:p>
    <w:p w14:paraId="79910685" w14:textId="77777777" w:rsidR="00204924" w:rsidRPr="001A4C06" w:rsidRDefault="00204924" w:rsidP="00204924">
      <w:pPr>
        <w:pStyle w:val="ListParagraph"/>
        <w:numPr>
          <w:ilvl w:val="0"/>
          <w:numId w:val="9"/>
        </w:numPr>
        <w:rPr>
          <w:b/>
        </w:rPr>
      </w:pPr>
      <w:r w:rsidRPr="009B51A8">
        <w:t>Change</w:t>
      </w:r>
      <w:r>
        <w:t xml:space="preserve"> </w:t>
      </w:r>
      <w:r w:rsidRPr="009B51A8">
        <w:rPr>
          <w:b/>
        </w:rPr>
        <w:t>InterpOrder</w:t>
      </w:r>
      <w:r w:rsidRPr="009B51A8">
        <w:t>.</w:t>
      </w:r>
    </w:p>
    <w:p w14:paraId="4BB42104" w14:textId="77777777" w:rsidR="00204924" w:rsidRPr="009B51A8" w:rsidRDefault="00204924" w:rsidP="00204924">
      <w:pPr>
        <w:pStyle w:val="ListParagraph"/>
        <w:numPr>
          <w:ilvl w:val="0"/>
          <w:numId w:val="9"/>
        </w:numPr>
        <w:rPr>
          <w:b/>
        </w:rPr>
      </w:pPr>
      <w:r>
        <w:t xml:space="preserve">Use the recommend value for </w:t>
      </w:r>
      <w:r w:rsidRPr="00280B19">
        <w:rPr>
          <w:b/>
        </w:rPr>
        <w:t>UJacSclFact.</w:t>
      </w:r>
      <w:r>
        <w:t xml:space="preserve"> </w:t>
      </w:r>
    </w:p>
    <w:p w14:paraId="5863644D" w14:textId="77777777" w:rsidR="00204924" w:rsidRPr="00EE463C" w:rsidRDefault="00204924" w:rsidP="00204924">
      <w:pPr>
        <w:pStyle w:val="ListParagraph"/>
        <w:numPr>
          <w:ilvl w:val="0"/>
          <w:numId w:val="9"/>
        </w:numPr>
        <w:rPr>
          <w:b/>
        </w:rPr>
      </w:pPr>
      <w:r>
        <w:t>Set better initial conditions in the module input files (particularly ElastoDyn).</w:t>
      </w:r>
    </w:p>
    <w:p w14:paraId="780BD39B" w14:textId="77777777" w:rsidR="00204924" w:rsidRDefault="00204924" w:rsidP="00204924">
      <w:pPr>
        <w:pStyle w:val="ListParagraph"/>
        <w:numPr>
          <w:ilvl w:val="0"/>
          <w:numId w:val="9"/>
        </w:numPr>
      </w:pPr>
      <w:r w:rsidRPr="00EE463C">
        <w:t xml:space="preserve">Simplify models (e.g. disable modules </w:t>
      </w:r>
      <w:r>
        <w:t>and</w:t>
      </w:r>
      <w:r w:rsidRPr="00EE463C">
        <w:t xml:space="preserve"> eliminate DOFs) to debug problems</w:t>
      </w:r>
      <w:r>
        <w:t>.</w:t>
      </w:r>
    </w:p>
    <w:p w14:paraId="6199FCDF" w14:textId="6B5D91CE" w:rsidR="00981753" w:rsidRDefault="00204924" w:rsidP="00204924">
      <w:r>
        <w:t xml:space="preserve">Some of models </w:t>
      </w:r>
      <w:r w:rsidR="005672B6">
        <w:t xml:space="preserve">in the FAST archive </w:t>
      </w:r>
      <w:r>
        <w:t xml:space="preserve">(e.g., the OC4 Jacket CertTest) require more than 2GB of memory and may not run on 32-bit Windows® systems. </w:t>
      </w:r>
      <w:r w:rsidR="005672B6">
        <w:t xml:space="preserve">All of the included </w:t>
      </w:r>
      <w:r>
        <w:t>model</w:t>
      </w:r>
      <w:r w:rsidR="005672B6">
        <w:t>s</w:t>
      </w:r>
      <w:r>
        <w:t xml:space="preserve"> do run using FAST_Win32.exe on a 64-bit Windows® system.</w:t>
      </w:r>
    </w:p>
    <w:p w14:paraId="78C1E840" w14:textId="4A43CA70" w:rsidR="00204924" w:rsidRDefault="00981753" w:rsidP="00204924">
      <w:r>
        <w:t xml:space="preserve">For simulations involving BeamDyn, you may want </w:t>
      </w:r>
      <w:commentRangeStart w:id="126"/>
      <w:r>
        <w:t>to recompile in double precision for better results</w:t>
      </w:r>
      <w:commentRangeEnd w:id="126"/>
      <w:r w:rsidR="00220BBA">
        <w:rPr>
          <w:rStyle w:val="CommentReference"/>
        </w:rPr>
        <w:commentReference w:id="126"/>
      </w:r>
      <w:r>
        <w:t>.</w:t>
      </w:r>
    </w:p>
    <w:p w14:paraId="762E6553" w14:textId="0D509AE5" w:rsidR="00B55CAB" w:rsidRDefault="00B55CAB" w:rsidP="009B7C07">
      <w:pPr>
        <w:pStyle w:val="Heading2"/>
        <w:numPr>
          <w:ilvl w:val="0"/>
          <w:numId w:val="0"/>
        </w:numPr>
      </w:pPr>
      <w:bookmarkStart w:id="127" w:name="_Ref417469673"/>
      <w:bookmarkStart w:id="128" w:name="_Ref417469763"/>
      <w:bookmarkStart w:id="129" w:name="_Ref417470230"/>
      <w:bookmarkStart w:id="130" w:name="_Toc447284370"/>
      <w:r>
        <w:t>Certification Tests</w:t>
      </w:r>
      <w:bookmarkEnd w:id="127"/>
      <w:bookmarkEnd w:id="128"/>
      <w:bookmarkEnd w:id="129"/>
      <w:bookmarkEnd w:id="130"/>
    </w:p>
    <w:p w14:paraId="6CF21032" w14:textId="260890D3" w:rsidR="00B55CAB" w:rsidRDefault="009B7C07" w:rsidP="00B55CAB">
      <w:r>
        <w:fldChar w:fldCharType="begin"/>
      </w:r>
      <w:r>
        <w:instrText xml:space="preserve"> REF _Ref417469358 \h </w:instrText>
      </w:r>
      <w:r>
        <w:fldChar w:fldCharType="separate"/>
      </w:r>
      <w:r w:rsidR="00A87DA2">
        <w:t xml:space="preserve">Table </w:t>
      </w:r>
      <w:r w:rsidR="00A87DA2">
        <w:rPr>
          <w:noProof/>
        </w:rPr>
        <w:t>5</w:t>
      </w:r>
      <w:r>
        <w:fldChar w:fldCharType="end"/>
      </w:r>
      <w:r w:rsidR="00B55CAB">
        <w:t xml:space="preserve"> lists the tests (1-2</w:t>
      </w:r>
      <w:r w:rsidR="00146D64">
        <w:t>6</w:t>
      </w:r>
      <w:r w:rsidR="00B55CAB">
        <w:t>) and models available in the FAST CertTest folder:</w:t>
      </w:r>
    </w:p>
    <w:p w14:paraId="1D642F59" w14:textId="011F52F9" w:rsidR="00B55CAB" w:rsidRDefault="00B55CAB" w:rsidP="00B55CAB">
      <w:pPr>
        <w:pStyle w:val="Caption"/>
        <w:keepNext/>
        <w:jc w:val="center"/>
      </w:pPr>
      <w:bookmarkStart w:id="131" w:name="_Ref417469358"/>
      <w:r>
        <w:t xml:space="preserve">Table </w:t>
      </w:r>
      <w:fldSimple w:instr=" SEQ Table \* ARABIC ">
        <w:r w:rsidR="00A87DA2">
          <w:rPr>
            <w:noProof/>
          </w:rPr>
          <w:t>5</w:t>
        </w:r>
      </w:fldSimple>
      <w:bookmarkEnd w:id="131"/>
      <w:r>
        <w:t>: Certification Tests Distributed with FAST v8.1</w:t>
      </w:r>
      <w:r w:rsidR="00857401">
        <w:t>5</w:t>
      </w:r>
      <w:r>
        <w:t>.00a-bjj</w:t>
      </w:r>
    </w:p>
    <w:tbl>
      <w:tblPr>
        <w:tblStyle w:val="MediumList1-Accent1"/>
        <w:tblW w:w="0" w:type="auto"/>
        <w:tblLook w:val="04A0" w:firstRow="1" w:lastRow="0" w:firstColumn="1" w:lastColumn="0" w:noHBand="0" w:noVBand="1"/>
      </w:tblPr>
      <w:tblGrid>
        <w:gridCol w:w="889"/>
        <w:gridCol w:w="2368"/>
        <w:gridCol w:w="867"/>
        <w:gridCol w:w="934"/>
        <w:gridCol w:w="716"/>
        <w:gridCol w:w="3802"/>
      </w:tblGrid>
      <w:tr w:rsidR="00B55CAB" w:rsidRPr="006E3E44" w14:paraId="0F610750" w14:textId="77777777" w:rsidTr="00AD1B9B">
        <w:trPr>
          <w:cnfStyle w:val="100000000000" w:firstRow="1" w:lastRow="0" w:firstColumn="0" w:lastColumn="0" w:oddVBand="0" w:evenVBand="0" w:oddHBand="0" w:evenHBand="0" w:firstRowFirstColumn="0" w:firstRowLastColumn="0" w:lastRowFirstColumn="0" w:lastRowLastColumn="0"/>
          <w:cantSplit/>
          <w:tblHeader/>
        </w:trPr>
        <w:tc>
          <w:tcPr>
            <w:cnfStyle w:val="001000000000" w:firstRow="0" w:lastRow="0" w:firstColumn="1" w:lastColumn="0" w:oddVBand="0" w:evenVBand="0" w:oddHBand="0" w:evenHBand="0" w:firstRowFirstColumn="0" w:firstRowLastColumn="0" w:lastRowFirstColumn="0" w:lastRowLastColumn="0"/>
            <w:tcW w:w="0" w:type="auto"/>
          </w:tcPr>
          <w:p w14:paraId="27793370" w14:textId="77777777" w:rsidR="00B55CAB" w:rsidRPr="006E3E44" w:rsidRDefault="00B55CAB" w:rsidP="00EA0D40">
            <w:pPr>
              <w:rPr>
                <w:sz w:val="18"/>
              </w:rPr>
            </w:pPr>
            <w:r w:rsidRPr="006E3E44">
              <w:rPr>
                <w:sz w:val="18"/>
              </w:rPr>
              <w:t>Test Name</w:t>
            </w:r>
          </w:p>
        </w:tc>
        <w:tc>
          <w:tcPr>
            <w:tcW w:w="0" w:type="auto"/>
          </w:tcPr>
          <w:p w14:paraId="6FB71BD0"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Turbine Name</w:t>
            </w:r>
          </w:p>
        </w:tc>
        <w:tc>
          <w:tcPr>
            <w:tcW w:w="0" w:type="auto"/>
          </w:tcPr>
          <w:p w14:paraId="5EB2E961"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No. Blades </w:t>
            </w:r>
            <w:r w:rsidRPr="006E3E44">
              <w:rPr>
                <w:sz w:val="18"/>
              </w:rPr>
              <w:br/>
              <w:t>(-)</w:t>
            </w:r>
          </w:p>
        </w:tc>
        <w:tc>
          <w:tcPr>
            <w:tcW w:w="0" w:type="auto"/>
          </w:tcPr>
          <w:p w14:paraId="10B020F5"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Rotor</w:t>
            </w:r>
            <w:r>
              <w:rPr>
                <w:sz w:val="18"/>
              </w:rPr>
              <w:br/>
            </w:r>
            <w:r w:rsidRPr="006E3E44">
              <w:rPr>
                <w:sz w:val="18"/>
              </w:rPr>
              <w:t>Diameter</w:t>
            </w:r>
            <w:r>
              <w:rPr>
                <w:sz w:val="18"/>
              </w:rPr>
              <w:br/>
            </w:r>
            <w:r w:rsidRPr="006E3E44">
              <w:rPr>
                <w:sz w:val="18"/>
              </w:rPr>
              <w:t>(m)</w:t>
            </w:r>
          </w:p>
        </w:tc>
        <w:tc>
          <w:tcPr>
            <w:tcW w:w="0" w:type="auto"/>
          </w:tcPr>
          <w:p w14:paraId="4FED0E00" w14:textId="77777777" w:rsidR="00B55CAB" w:rsidRPr="006E3E44" w:rsidRDefault="00B55CAB" w:rsidP="00EA0D40">
            <w:pPr>
              <w:jc w:val="center"/>
              <w:cnfStyle w:val="100000000000" w:firstRow="1" w:lastRow="0" w:firstColumn="0" w:lastColumn="0" w:oddVBand="0" w:evenVBand="0" w:oddHBand="0" w:evenHBand="0" w:firstRowFirstColumn="0" w:firstRowLastColumn="0" w:lastRowFirstColumn="0" w:lastRowLastColumn="0"/>
              <w:rPr>
                <w:sz w:val="18"/>
              </w:rPr>
            </w:pPr>
            <w:r w:rsidRPr="006E3E44">
              <w:rPr>
                <w:sz w:val="18"/>
              </w:rPr>
              <w:t xml:space="preserve">Rated </w:t>
            </w:r>
            <w:r>
              <w:rPr>
                <w:sz w:val="18"/>
              </w:rPr>
              <w:br/>
            </w:r>
            <w:r w:rsidRPr="006E3E44">
              <w:rPr>
                <w:sz w:val="18"/>
              </w:rPr>
              <w:t xml:space="preserve">Power </w:t>
            </w:r>
            <w:r>
              <w:rPr>
                <w:sz w:val="18"/>
              </w:rPr>
              <w:br/>
            </w:r>
            <w:r w:rsidRPr="006E3E44">
              <w:rPr>
                <w:sz w:val="18"/>
              </w:rPr>
              <w:t>(kW)</w:t>
            </w:r>
          </w:p>
        </w:tc>
        <w:tc>
          <w:tcPr>
            <w:tcW w:w="0" w:type="auto"/>
          </w:tcPr>
          <w:p w14:paraId="543EFC47" w14:textId="77777777" w:rsidR="00B55CAB" w:rsidRPr="006E3E44" w:rsidRDefault="00B55CAB" w:rsidP="00EA0D40">
            <w:pPr>
              <w:cnfStyle w:val="100000000000" w:firstRow="1" w:lastRow="0" w:firstColumn="0" w:lastColumn="0" w:oddVBand="0" w:evenVBand="0" w:oddHBand="0" w:evenHBand="0" w:firstRowFirstColumn="0" w:firstRowLastColumn="0" w:lastRowFirstColumn="0" w:lastRowLastColumn="0"/>
              <w:rPr>
                <w:sz w:val="18"/>
              </w:rPr>
            </w:pPr>
            <w:r w:rsidRPr="006E3E44">
              <w:rPr>
                <w:sz w:val="18"/>
              </w:rPr>
              <w:br/>
              <w:t>Test Description</w:t>
            </w:r>
          </w:p>
        </w:tc>
      </w:tr>
      <w:tr w:rsidR="00B55CAB" w:rsidRPr="006E3E44" w14:paraId="3AF90514"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8624189" w14:textId="77777777" w:rsidR="00B55CAB" w:rsidRPr="006E3E44" w:rsidRDefault="00B55CAB" w:rsidP="00EA0D40">
            <w:pPr>
              <w:rPr>
                <w:sz w:val="18"/>
              </w:rPr>
            </w:pPr>
            <w:r w:rsidRPr="006E3E44">
              <w:rPr>
                <w:sz w:val="18"/>
              </w:rPr>
              <w:t>Test01</w:t>
            </w:r>
          </w:p>
        </w:tc>
        <w:tc>
          <w:tcPr>
            <w:tcW w:w="0" w:type="auto"/>
          </w:tcPr>
          <w:p w14:paraId="0C78E476"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14E1457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2133458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6FEBDE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35C7544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fixed yaw error, steady wind</w:t>
            </w:r>
          </w:p>
        </w:tc>
      </w:tr>
      <w:tr w:rsidR="00B55CAB" w:rsidRPr="006E3E44" w14:paraId="4E50378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E44AF92" w14:textId="77777777" w:rsidR="00B55CAB" w:rsidRPr="006E3E44" w:rsidRDefault="00B55CAB" w:rsidP="00EA0D40">
            <w:pPr>
              <w:rPr>
                <w:sz w:val="18"/>
              </w:rPr>
            </w:pPr>
            <w:r w:rsidRPr="006E3E44">
              <w:rPr>
                <w:sz w:val="18"/>
              </w:rPr>
              <w:t>Test02</w:t>
            </w:r>
          </w:p>
        </w:tc>
        <w:tc>
          <w:tcPr>
            <w:tcW w:w="0" w:type="auto"/>
          </w:tcPr>
          <w:p w14:paraId="2C10760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0E8D3D2B"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5B7064CC"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01D7DF9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51A8A85F"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r>
              <w:rPr>
                <w:sz w:val="18"/>
              </w:rPr>
              <w:t>, high-speed shaft brake shutdown</w:t>
            </w:r>
          </w:p>
        </w:tc>
      </w:tr>
      <w:tr w:rsidR="00B55CAB" w:rsidRPr="006E3E44" w14:paraId="3555D65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766F1FEA" w14:textId="77777777" w:rsidR="00B55CAB" w:rsidRPr="006E3E44" w:rsidRDefault="00B55CAB" w:rsidP="00EA0D40">
            <w:pPr>
              <w:rPr>
                <w:sz w:val="18"/>
              </w:rPr>
            </w:pPr>
            <w:r w:rsidRPr="006E3E44">
              <w:rPr>
                <w:sz w:val="18"/>
              </w:rPr>
              <w:t>Test03</w:t>
            </w:r>
          </w:p>
        </w:tc>
        <w:tc>
          <w:tcPr>
            <w:tcW w:w="0" w:type="auto"/>
          </w:tcPr>
          <w:p w14:paraId="2028471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43C63E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5BD22668"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28183D2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44EF8F36"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steady wind</w:t>
            </w:r>
          </w:p>
        </w:tc>
      </w:tr>
      <w:tr w:rsidR="00B55CAB" w:rsidRPr="006E3E44" w14:paraId="13790877"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90DC67D" w14:textId="77777777" w:rsidR="00B55CAB" w:rsidRPr="006E3E44" w:rsidRDefault="00B55CAB" w:rsidP="00EA0D40">
            <w:pPr>
              <w:rPr>
                <w:sz w:val="18"/>
              </w:rPr>
            </w:pPr>
            <w:r w:rsidRPr="006E3E44">
              <w:rPr>
                <w:sz w:val="18"/>
              </w:rPr>
              <w:t>Test04</w:t>
            </w:r>
          </w:p>
        </w:tc>
        <w:tc>
          <w:tcPr>
            <w:tcW w:w="0" w:type="auto"/>
          </w:tcPr>
          <w:p w14:paraId="60848A4A"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AWT-27CR2</w:t>
            </w:r>
          </w:p>
        </w:tc>
        <w:tc>
          <w:tcPr>
            <w:tcW w:w="0" w:type="auto"/>
          </w:tcPr>
          <w:p w14:paraId="57BA33C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1D60BBD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27</w:t>
            </w:r>
          </w:p>
        </w:tc>
        <w:tc>
          <w:tcPr>
            <w:tcW w:w="0" w:type="auto"/>
          </w:tcPr>
          <w:p w14:paraId="23133EEA"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175</w:t>
            </w:r>
          </w:p>
        </w:tc>
        <w:tc>
          <w:tcPr>
            <w:tcW w:w="0" w:type="auto"/>
          </w:tcPr>
          <w:p w14:paraId="34614AA2"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free yaw, turbulence</w:t>
            </w:r>
          </w:p>
        </w:tc>
      </w:tr>
      <w:tr w:rsidR="00B55CAB" w:rsidRPr="006E3E44" w14:paraId="0FEBE7E1"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5466804" w14:textId="77777777" w:rsidR="00B55CAB" w:rsidRPr="006E3E44" w:rsidRDefault="00B55CAB" w:rsidP="00EA0D40">
            <w:pPr>
              <w:rPr>
                <w:sz w:val="18"/>
              </w:rPr>
            </w:pPr>
            <w:r w:rsidRPr="006E3E44">
              <w:rPr>
                <w:sz w:val="18"/>
              </w:rPr>
              <w:t>Test05</w:t>
            </w:r>
          </w:p>
        </w:tc>
        <w:tc>
          <w:tcPr>
            <w:tcW w:w="0" w:type="auto"/>
          </w:tcPr>
          <w:p w14:paraId="1911306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AWT-27CR2</w:t>
            </w:r>
          </w:p>
        </w:tc>
        <w:tc>
          <w:tcPr>
            <w:tcW w:w="0" w:type="auto"/>
          </w:tcPr>
          <w:p w14:paraId="437BB0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B357F9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27</w:t>
            </w:r>
          </w:p>
        </w:tc>
        <w:tc>
          <w:tcPr>
            <w:tcW w:w="0" w:type="auto"/>
          </w:tcPr>
          <w:p w14:paraId="4E6D8E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175</w:t>
            </w:r>
          </w:p>
        </w:tc>
        <w:tc>
          <w:tcPr>
            <w:tcW w:w="0" w:type="auto"/>
          </w:tcPr>
          <w:p w14:paraId="5C06E77F"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steady wind</w:t>
            </w:r>
          </w:p>
        </w:tc>
      </w:tr>
      <w:tr w:rsidR="00B55CAB" w:rsidRPr="006E3E44" w14:paraId="3684A34F"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82B5610" w14:textId="77777777" w:rsidR="00B55CAB" w:rsidRPr="006E3E44" w:rsidRDefault="00B55CAB" w:rsidP="00EA0D40">
            <w:pPr>
              <w:rPr>
                <w:sz w:val="18"/>
              </w:rPr>
            </w:pPr>
            <w:r w:rsidRPr="006E3E44">
              <w:rPr>
                <w:sz w:val="18"/>
              </w:rPr>
              <w:t>Test06</w:t>
            </w:r>
          </w:p>
        </w:tc>
        <w:tc>
          <w:tcPr>
            <w:tcW w:w="0" w:type="auto"/>
          </w:tcPr>
          <w:p w14:paraId="61918DE9"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27FE054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71D424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88423D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2060A41D"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steady wind</w:t>
            </w:r>
          </w:p>
        </w:tc>
      </w:tr>
      <w:tr w:rsidR="00B55CAB" w:rsidRPr="006E3E44" w14:paraId="2363F345"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1979DF13" w14:textId="77777777" w:rsidR="00B55CAB" w:rsidRPr="006E3E44" w:rsidRDefault="00B55CAB" w:rsidP="00EA0D40">
            <w:pPr>
              <w:rPr>
                <w:sz w:val="18"/>
              </w:rPr>
            </w:pPr>
            <w:r w:rsidRPr="006E3E44">
              <w:rPr>
                <w:sz w:val="18"/>
              </w:rPr>
              <w:t>Test07</w:t>
            </w:r>
          </w:p>
        </w:tc>
        <w:tc>
          <w:tcPr>
            <w:tcW w:w="0" w:type="auto"/>
          </w:tcPr>
          <w:p w14:paraId="736F996A"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AOC-15/50</w:t>
            </w:r>
          </w:p>
        </w:tc>
        <w:tc>
          <w:tcPr>
            <w:tcW w:w="0" w:type="auto"/>
          </w:tcPr>
          <w:p w14:paraId="1B5D7C95"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C812A6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w:t>
            </w:r>
          </w:p>
        </w:tc>
        <w:tc>
          <w:tcPr>
            <w:tcW w:w="0" w:type="auto"/>
          </w:tcPr>
          <w:p w14:paraId="3243CBAB"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w:t>
            </w:r>
          </w:p>
        </w:tc>
        <w:tc>
          <w:tcPr>
            <w:tcW w:w="0" w:type="auto"/>
          </w:tcPr>
          <w:p w14:paraId="6DE91F5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free yaw, turbulence</w:t>
            </w:r>
          </w:p>
        </w:tc>
      </w:tr>
      <w:tr w:rsidR="00B55CAB" w:rsidRPr="006E3E44" w14:paraId="62E9F47D"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4C786D6A" w14:textId="77777777" w:rsidR="00B55CAB" w:rsidRPr="006E3E44" w:rsidRDefault="00B55CAB" w:rsidP="00EA0D40">
            <w:pPr>
              <w:rPr>
                <w:sz w:val="18"/>
              </w:rPr>
            </w:pPr>
            <w:r w:rsidRPr="006E3E44">
              <w:rPr>
                <w:sz w:val="18"/>
              </w:rPr>
              <w:t>Test08</w:t>
            </w:r>
          </w:p>
        </w:tc>
        <w:tc>
          <w:tcPr>
            <w:tcW w:w="0" w:type="auto"/>
          </w:tcPr>
          <w:p w14:paraId="430A630F"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AOC-15/50</w:t>
            </w:r>
          </w:p>
        </w:tc>
        <w:tc>
          <w:tcPr>
            <w:tcW w:w="0" w:type="auto"/>
          </w:tcPr>
          <w:p w14:paraId="0087115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8B0F6B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w:t>
            </w:r>
          </w:p>
        </w:tc>
        <w:tc>
          <w:tcPr>
            <w:tcW w:w="0" w:type="auto"/>
          </w:tcPr>
          <w:p w14:paraId="17F6C373"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w:t>
            </w:r>
          </w:p>
        </w:tc>
        <w:tc>
          <w:tcPr>
            <w:tcW w:w="0" w:type="auto"/>
          </w:tcPr>
          <w:p w14:paraId="70B4CB5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fixed yaw error, steady wind</w:t>
            </w:r>
          </w:p>
        </w:tc>
      </w:tr>
      <w:tr w:rsidR="00B55CAB" w:rsidRPr="006E3E44" w14:paraId="1B4B356E"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44555379" w14:textId="77777777" w:rsidR="00B55CAB" w:rsidRPr="006E3E44" w:rsidRDefault="00B55CAB" w:rsidP="00EA0D40">
            <w:pPr>
              <w:rPr>
                <w:sz w:val="18"/>
              </w:rPr>
            </w:pPr>
            <w:r w:rsidRPr="006E3E44">
              <w:rPr>
                <w:sz w:val="18"/>
              </w:rPr>
              <w:t>Test09</w:t>
            </w:r>
          </w:p>
        </w:tc>
        <w:tc>
          <w:tcPr>
            <w:tcW w:w="0" w:type="auto"/>
          </w:tcPr>
          <w:p w14:paraId="187030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UAE VI downwind</w:t>
            </w:r>
          </w:p>
        </w:tc>
        <w:tc>
          <w:tcPr>
            <w:tcW w:w="0" w:type="auto"/>
          </w:tcPr>
          <w:p w14:paraId="230785D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w:t>
            </w:r>
          </w:p>
        </w:tc>
        <w:tc>
          <w:tcPr>
            <w:tcW w:w="0" w:type="auto"/>
          </w:tcPr>
          <w:p w14:paraId="72A700D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BD73F1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20</w:t>
            </w:r>
          </w:p>
        </w:tc>
        <w:tc>
          <w:tcPr>
            <w:tcW w:w="0" w:type="auto"/>
          </w:tcPr>
          <w:p w14:paraId="5B9C6E9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yaw ramp, steady wind</w:t>
            </w:r>
          </w:p>
        </w:tc>
      </w:tr>
      <w:tr w:rsidR="00B55CAB" w:rsidRPr="006E3E44" w14:paraId="4C780BD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F4D74A2" w14:textId="77777777" w:rsidR="00B55CAB" w:rsidRPr="006E3E44" w:rsidRDefault="00B55CAB" w:rsidP="00EA0D40">
            <w:pPr>
              <w:rPr>
                <w:sz w:val="18"/>
              </w:rPr>
            </w:pPr>
            <w:r w:rsidRPr="006E3E44">
              <w:rPr>
                <w:sz w:val="18"/>
              </w:rPr>
              <w:t>Test10</w:t>
            </w:r>
          </w:p>
        </w:tc>
        <w:tc>
          <w:tcPr>
            <w:tcW w:w="0" w:type="auto"/>
          </w:tcPr>
          <w:p w14:paraId="4980431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UAE VI upwind</w:t>
            </w:r>
          </w:p>
        </w:tc>
        <w:tc>
          <w:tcPr>
            <w:tcW w:w="0" w:type="auto"/>
          </w:tcPr>
          <w:p w14:paraId="589BAEB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w:t>
            </w:r>
          </w:p>
        </w:tc>
        <w:tc>
          <w:tcPr>
            <w:tcW w:w="0" w:type="auto"/>
          </w:tcPr>
          <w:p w14:paraId="678979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1FF946CD"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20</w:t>
            </w:r>
          </w:p>
        </w:tc>
        <w:tc>
          <w:tcPr>
            <w:tcW w:w="0" w:type="auto"/>
          </w:tcPr>
          <w:p w14:paraId="391DEF74"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Rigid, power curve, ramp wind</w:t>
            </w:r>
          </w:p>
        </w:tc>
      </w:tr>
      <w:tr w:rsidR="00B55CAB" w:rsidRPr="006E3E44" w14:paraId="0C567E3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46ACA4A" w14:textId="77777777" w:rsidR="00B55CAB" w:rsidRPr="006E3E44" w:rsidRDefault="00B55CAB" w:rsidP="00EA0D40">
            <w:pPr>
              <w:rPr>
                <w:sz w:val="18"/>
              </w:rPr>
            </w:pPr>
            <w:r w:rsidRPr="006E3E44">
              <w:rPr>
                <w:sz w:val="18"/>
              </w:rPr>
              <w:lastRenderedPageBreak/>
              <w:t>Test11</w:t>
            </w:r>
          </w:p>
        </w:tc>
        <w:tc>
          <w:tcPr>
            <w:tcW w:w="0" w:type="auto"/>
          </w:tcPr>
          <w:p w14:paraId="7FDF3F8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329575F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ADC311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5C552D4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4AB7E845"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pitch failure, turbulence</w:t>
            </w:r>
          </w:p>
        </w:tc>
      </w:tr>
      <w:tr w:rsidR="00B55CAB" w:rsidRPr="006E3E44" w14:paraId="79B0A5F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D3544C5" w14:textId="77777777" w:rsidR="00B55CAB" w:rsidRPr="006E3E44" w:rsidRDefault="00B55CAB" w:rsidP="00EA0D40">
            <w:pPr>
              <w:rPr>
                <w:sz w:val="18"/>
              </w:rPr>
            </w:pPr>
            <w:r w:rsidRPr="006E3E44">
              <w:rPr>
                <w:sz w:val="18"/>
              </w:rPr>
              <w:t>Test12</w:t>
            </w:r>
          </w:p>
        </w:tc>
        <w:tc>
          <w:tcPr>
            <w:tcW w:w="0" w:type="auto"/>
          </w:tcPr>
          <w:p w14:paraId="2F9C214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WP 1.5 MW</w:t>
            </w:r>
          </w:p>
        </w:tc>
        <w:tc>
          <w:tcPr>
            <w:tcW w:w="0" w:type="auto"/>
          </w:tcPr>
          <w:p w14:paraId="13B5168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52E174E"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70</w:t>
            </w:r>
          </w:p>
        </w:tc>
        <w:tc>
          <w:tcPr>
            <w:tcW w:w="0" w:type="auto"/>
          </w:tcPr>
          <w:p w14:paraId="7440D2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1500</w:t>
            </w:r>
          </w:p>
        </w:tc>
        <w:tc>
          <w:tcPr>
            <w:tcW w:w="0" w:type="auto"/>
          </w:tcPr>
          <w:p w14:paraId="75CAA1DE"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&amp; pitch control, ECD event</w:t>
            </w:r>
          </w:p>
        </w:tc>
      </w:tr>
      <w:tr w:rsidR="00B55CAB" w:rsidRPr="006E3E44" w14:paraId="573F5F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8DC4A0E" w14:textId="77777777" w:rsidR="00B55CAB" w:rsidRPr="006E3E44" w:rsidRDefault="00B55CAB" w:rsidP="00EA0D40">
            <w:pPr>
              <w:rPr>
                <w:sz w:val="18"/>
              </w:rPr>
            </w:pPr>
            <w:r w:rsidRPr="006E3E44">
              <w:rPr>
                <w:sz w:val="18"/>
              </w:rPr>
              <w:t>Test13</w:t>
            </w:r>
          </w:p>
        </w:tc>
        <w:tc>
          <w:tcPr>
            <w:tcW w:w="0" w:type="auto"/>
          </w:tcPr>
          <w:p w14:paraId="0611B3A9"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WP 1.5 MW</w:t>
            </w:r>
          </w:p>
        </w:tc>
        <w:tc>
          <w:tcPr>
            <w:tcW w:w="0" w:type="auto"/>
          </w:tcPr>
          <w:p w14:paraId="70261330"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FBB0C7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70</w:t>
            </w:r>
          </w:p>
        </w:tc>
        <w:tc>
          <w:tcPr>
            <w:tcW w:w="0" w:type="auto"/>
          </w:tcPr>
          <w:p w14:paraId="45DB724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1500</w:t>
            </w:r>
          </w:p>
        </w:tc>
        <w:tc>
          <w:tcPr>
            <w:tcW w:w="0" w:type="auto"/>
          </w:tcPr>
          <w:p w14:paraId="0EBBD74D"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&amp; pitch control, turbulence</w:t>
            </w:r>
          </w:p>
        </w:tc>
      </w:tr>
      <w:tr w:rsidR="00B55CAB" w:rsidRPr="006E3E44" w14:paraId="23DE7162"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547D8E8" w14:textId="77777777" w:rsidR="00B55CAB" w:rsidRPr="006E3E44" w:rsidRDefault="00B55CAB" w:rsidP="00EA0D40">
            <w:pPr>
              <w:rPr>
                <w:sz w:val="18"/>
              </w:rPr>
            </w:pPr>
            <w:r>
              <w:rPr>
                <w:sz w:val="18"/>
              </w:rPr>
              <w:t>Test14</w:t>
            </w:r>
          </w:p>
        </w:tc>
        <w:tc>
          <w:tcPr>
            <w:tcW w:w="0" w:type="auto"/>
          </w:tcPr>
          <w:p w14:paraId="20590590" w14:textId="77777777" w:rsidR="00B55CAB" w:rsidRPr="00071BEF" w:rsidRDefault="00B55CAB" w:rsidP="00EA0D40">
            <w:pPr>
              <w:cnfStyle w:val="000000000000" w:firstRow="0" w:lastRow="0" w:firstColumn="0" w:lastColumn="0" w:oddVBand="0" w:evenVBand="0" w:oddHBand="0" w:evenHBand="0" w:firstRowFirstColumn="0" w:firstRowLastColumn="0" w:lastRowFirstColumn="0" w:lastRowLastColumn="0"/>
              <w:rPr>
                <w:i/>
                <w:sz w:val="18"/>
              </w:rPr>
            </w:pPr>
            <w:r w:rsidRPr="00071BEF">
              <w:rPr>
                <w:i/>
                <w:sz w:val="18"/>
              </w:rPr>
              <w:t>Not currently available</w:t>
            </w:r>
          </w:p>
        </w:tc>
        <w:tc>
          <w:tcPr>
            <w:tcW w:w="0" w:type="auto"/>
          </w:tcPr>
          <w:p w14:paraId="12373185"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A73646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7DEA56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p>
        </w:tc>
        <w:tc>
          <w:tcPr>
            <w:tcW w:w="0" w:type="auto"/>
          </w:tcPr>
          <w:p w14:paraId="637BEA75"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p>
        </w:tc>
      </w:tr>
      <w:tr w:rsidR="00B55CAB" w:rsidRPr="006E3E44" w14:paraId="34CD193F"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27B07F24" w14:textId="77777777" w:rsidR="00B55CAB" w:rsidRPr="006E3E44" w:rsidRDefault="00B55CAB" w:rsidP="00EA0D40">
            <w:pPr>
              <w:rPr>
                <w:sz w:val="18"/>
              </w:rPr>
            </w:pPr>
            <w:r w:rsidRPr="006E3E44">
              <w:rPr>
                <w:sz w:val="18"/>
              </w:rPr>
              <w:t>Test15</w:t>
            </w:r>
          </w:p>
        </w:tc>
        <w:tc>
          <w:tcPr>
            <w:tcW w:w="0" w:type="auto"/>
          </w:tcPr>
          <w:p w14:paraId="390A46F2"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5A507499"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B9604BF"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2540F43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47E4EFB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EOG01 event</w:t>
            </w:r>
          </w:p>
        </w:tc>
      </w:tr>
      <w:tr w:rsidR="00B55CAB" w:rsidRPr="006E3E44" w14:paraId="7983E235"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4E5097" w14:textId="77777777" w:rsidR="00B55CAB" w:rsidRPr="006E3E44" w:rsidRDefault="00B55CAB" w:rsidP="00EA0D40">
            <w:pPr>
              <w:rPr>
                <w:sz w:val="18"/>
              </w:rPr>
            </w:pPr>
            <w:r w:rsidRPr="006E3E44">
              <w:rPr>
                <w:sz w:val="18"/>
              </w:rPr>
              <w:t>Test16</w:t>
            </w:r>
          </w:p>
        </w:tc>
        <w:tc>
          <w:tcPr>
            <w:tcW w:w="0" w:type="auto"/>
          </w:tcPr>
          <w:p w14:paraId="46768E5E"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SWRT</w:t>
            </w:r>
          </w:p>
        </w:tc>
        <w:tc>
          <w:tcPr>
            <w:tcW w:w="0" w:type="auto"/>
          </w:tcPr>
          <w:p w14:paraId="4D407A0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D952146"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5.8</w:t>
            </w:r>
          </w:p>
        </w:tc>
        <w:tc>
          <w:tcPr>
            <w:tcW w:w="0" w:type="auto"/>
          </w:tcPr>
          <w:p w14:paraId="1D2A5B0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10</w:t>
            </w:r>
          </w:p>
        </w:tc>
        <w:tc>
          <w:tcPr>
            <w:tcW w:w="0" w:type="auto"/>
          </w:tcPr>
          <w:p w14:paraId="7CF26118" w14:textId="77777777" w:rsidR="00B55CAB" w:rsidRPr="00B42D5D"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B42D5D">
              <w:rPr>
                <w:sz w:val="18"/>
              </w:rPr>
              <w:t>Flexible, variable speed control, free yaw, EDC01 event</w:t>
            </w:r>
          </w:p>
        </w:tc>
      </w:tr>
      <w:tr w:rsidR="00B55CAB" w:rsidRPr="006E3E44" w14:paraId="1C4A584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389FB45" w14:textId="77777777" w:rsidR="00B55CAB" w:rsidRPr="006E3E44" w:rsidRDefault="00B55CAB" w:rsidP="00EA0D40">
            <w:pPr>
              <w:rPr>
                <w:sz w:val="18"/>
              </w:rPr>
            </w:pPr>
            <w:r w:rsidRPr="006E3E44">
              <w:rPr>
                <w:sz w:val="18"/>
              </w:rPr>
              <w:t>Test17</w:t>
            </w:r>
          </w:p>
        </w:tc>
        <w:tc>
          <w:tcPr>
            <w:tcW w:w="0" w:type="auto"/>
          </w:tcPr>
          <w:p w14:paraId="6F79752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SWRT</w:t>
            </w:r>
          </w:p>
        </w:tc>
        <w:tc>
          <w:tcPr>
            <w:tcW w:w="0" w:type="auto"/>
          </w:tcPr>
          <w:p w14:paraId="21917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64249AF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5.8</w:t>
            </w:r>
          </w:p>
        </w:tc>
        <w:tc>
          <w:tcPr>
            <w:tcW w:w="0" w:type="auto"/>
          </w:tcPr>
          <w:p w14:paraId="6B5A54B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10</w:t>
            </w:r>
          </w:p>
        </w:tc>
        <w:tc>
          <w:tcPr>
            <w:tcW w:w="0" w:type="auto"/>
          </w:tcPr>
          <w:p w14:paraId="0370DFE7" w14:textId="77777777" w:rsidR="00B55CAB" w:rsidRPr="00B42D5D"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B42D5D">
              <w:rPr>
                <w:sz w:val="18"/>
              </w:rPr>
              <w:t>Flexible, variable speed control, free yaw, turbulence</w:t>
            </w:r>
          </w:p>
        </w:tc>
      </w:tr>
      <w:tr w:rsidR="00B55CAB" w:rsidRPr="006E3E44" w14:paraId="41643C10"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6B29F1A3" w14:textId="77777777" w:rsidR="00B55CAB" w:rsidRPr="006E3E44" w:rsidRDefault="00B55CAB" w:rsidP="00EA0D40">
            <w:pPr>
              <w:rPr>
                <w:sz w:val="18"/>
              </w:rPr>
            </w:pPr>
            <w:r w:rsidRPr="006E3E44">
              <w:rPr>
                <w:sz w:val="18"/>
              </w:rPr>
              <w:t>Test18</w:t>
            </w:r>
          </w:p>
        </w:tc>
        <w:tc>
          <w:tcPr>
            <w:tcW w:w="0" w:type="auto"/>
          </w:tcPr>
          <w:p w14:paraId="4327E37D"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p>
        </w:tc>
        <w:tc>
          <w:tcPr>
            <w:tcW w:w="0" w:type="auto"/>
          </w:tcPr>
          <w:p w14:paraId="6C4F1430"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30C6773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48D84389"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2BA3AE58"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tower potential flow and drag, turbulence</w:t>
            </w:r>
          </w:p>
        </w:tc>
      </w:tr>
      <w:tr w:rsidR="00B55CAB" w:rsidRPr="006E3E44" w14:paraId="0C4A843C"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D610056" w14:textId="77777777" w:rsidR="00B55CAB" w:rsidRPr="006E3E44" w:rsidRDefault="00B55CAB" w:rsidP="00EA0D40">
            <w:pPr>
              <w:rPr>
                <w:sz w:val="18"/>
              </w:rPr>
            </w:pPr>
            <w:r w:rsidRPr="006E3E44">
              <w:rPr>
                <w:sz w:val="18"/>
              </w:rPr>
              <w:t>Test19</w:t>
            </w:r>
          </w:p>
        </w:tc>
        <w:tc>
          <w:tcPr>
            <w:tcW w:w="0" w:type="auto"/>
          </w:tcPr>
          <w:p w14:paraId="4D56CADE"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OC3</w:t>
            </w:r>
            <w:r>
              <w:rPr>
                <w:sz w:val="18"/>
              </w:rPr>
              <w:t>-</w:t>
            </w:r>
            <w:r w:rsidRPr="006E3E44">
              <w:rPr>
                <w:sz w:val="18"/>
              </w:rPr>
              <w:t>Monopile</w:t>
            </w:r>
          </w:p>
        </w:tc>
        <w:tc>
          <w:tcPr>
            <w:tcW w:w="0" w:type="auto"/>
          </w:tcPr>
          <w:p w14:paraId="15B1888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6CE9F3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4FBFFA52"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2F2EBBE"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w:t>
            </w:r>
          </w:p>
        </w:tc>
      </w:tr>
      <w:tr w:rsidR="00B55CAB" w:rsidRPr="006E3E44" w14:paraId="2C29995E"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21BFABB8" w14:textId="77777777" w:rsidR="00B55CAB" w:rsidRPr="006E3E44" w:rsidRDefault="00B55CAB" w:rsidP="00EA0D40">
            <w:pPr>
              <w:rPr>
                <w:sz w:val="18"/>
              </w:rPr>
            </w:pPr>
            <w:r w:rsidRPr="006E3E44">
              <w:rPr>
                <w:sz w:val="18"/>
              </w:rPr>
              <w:t>Test20</w:t>
            </w:r>
          </w:p>
        </w:tc>
        <w:tc>
          <w:tcPr>
            <w:tcW w:w="0" w:type="auto"/>
          </w:tcPr>
          <w:p w14:paraId="512B74FB"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Tripod</w:t>
            </w:r>
          </w:p>
        </w:tc>
        <w:tc>
          <w:tcPr>
            <w:tcW w:w="0" w:type="auto"/>
          </w:tcPr>
          <w:p w14:paraId="0B33916F"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5F176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F11C0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4715D8C3"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tower potential flow, steady wind, </w:t>
            </w:r>
            <w:r>
              <w:rPr>
                <w:sz w:val="18"/>
              </w:rPr>
              <w:t>regular</w:t>
            </w:r>
            <w:r w:rsidRPr="00071BEF">
              <w:rPr>
                <w:sz w:val="18"/>
              </w:rPr>
              <w:t xml:space="preserve"> waves with 0 phase</w:t>
            </w:r>
          </w:p>
        </w:tc>
      </w:tr>
      <w:tr w:rsidR="00B55CAB" w:rsidRPr="006E3E44" w14:paraId="7824A49B"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52ED6D89" w14:textId="77777777" w:rsidR="00B55CAB" w:rsidRPr="006E3E44" w:rsidRDefault="00B55CAB" w:rsidP="00EA0D40">
            <w:pPr>
              <w:rPr>
                <w:sz w:val="18"/>
              </w:rPr>
            </w:pPr>
            <w:r w:rsidRPr="006E3E44">
              <w:rPr>
                <w:sz w:val="18"/>
              </w:rPr>
              <w:t>Test21</w:t>
            </w:r>
          </w:p>
        </w:tc>
        <w:tc>
          <w:tcPr>
            <w:tcW w:w="0" w:type="auto"/>
          </w:tcPr>
          <w:p w14:paraId="798FF80F"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Jacket</w:t>
            </w:r>
          </w:p>
        </w:tc>
        <w:tc>
          <w:tcPr>
            <w:tcW w:w="0" w:type="auto"/>
          </w:tcPr>
          <w:p w14:paraId="232C48BE"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74EF6D1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03859C1"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2CD81183" w14:textId="77777777"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Flexible, DLL control, tower potential flow, turbulence, irregular waves, marine growth</w:t>
            </w:r>
          </w:p>
        </w:tc>
      </w:tr>
      <w:tr w:rsidR="00B55CAB" w:rsidRPr="006E3E44" w14:paraId="2E32C043"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0CBBC3B" w14:textId="77777777" w:rsidR="00B55CAB" w:rsidRPr="006E3E44" w:rsidRDefault="00B55CAB" w:rsidP="00EA0D40">
            <w:pPr>
              <w:rPr>
                <w:sz w:val="18"/>
              </w:rPr>
            </w:pPr>
            <w:r w:rsidRPr="006E3E44">
              <w:rPr>
                <w:sz w:val="18"/>
              </w:rPr>
              <w:t>Test22</w:t>
            </w:r>
          </w:p>
        </w:tc>
        <w:tc>
          <w:tcPr>
            <w:tcW w:w="0" w:type="auto"/>
          </w:tcPr>
          <w:p w14:paraId="1300E8E5"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ITI Barge</w:t>
            </w:r>
          </w:p>
        </w:tc>
        <w:tc>
          <w:tcPr>
            <w:tcW w:w="0" w:type="auto"/>
          </w:tcPr>
          <w:p w14:paraId="24F35B48"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2701949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02ADA6D2"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5AE56A7A" w14:textId="3C2F3CBD" w:rsidR="00B55CAB" w:rsidRPr="009F34BC" w:rsidRDefault="00B55CAB" w:rsidP="00220BBA">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 xml:space="preserve">Flexible, DLL control, </w:t>
            </w:r>
            <w:r w:rsidR="00220BBA">
              <w:rPr>
                <w:sz w:val="18"/>
              </w:rPr>
              <w:t xml:space="preserve">turbulence, </w:t>
            </w:r>
            <w:r w:rsidRPr="00071BEF">
              <w:rPr>
                <w:sz w:val="18"/>
              </w:rPr>
              <w:t>irregular waves</w:t>
            </w:r>
          </w:p>
        </w:tc>
      </w:tr>
      <w:tr w:rsidR="00B55CAB" w:rsidRPr="006E3E44" w14:paraId="7EB9E0B7"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C069112" w14:textId="77777777" w:rsidR="00B55CAB" w:rsidRPr="006E3E44" w:rsidRDefault="00B55CAB" w:rsidP="00EA0D40">
            <w:pPr>
              <w:rPr>
                <w:sz w:val="18"/>
              </w:rPr>
            </w:pPr>
            <w:r w:rsidRPr="006E3E44">
              <w:rPr>
                <w:sz w:val="18"/>
              </w:rPr>
              <w:t>Test23</w:t>
            </w:r>
          </w:p>
        </w:tc>
        <w:tc>
          <w:tcPr>
            <w:tcW w:w="0" w:type="auto"/>
          </w:tcPr>
          <w:p w14:paraId="52F84B5C"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MIT</w:t>
            </w:r>
            <w:r>
              <w:rPr>
                <w:sz w:val="18"/>
              </w:rPr>
              <w:t>/</w:t>
            </w:r>
            <w:r w:rsidRPr="006E3E44">
              <w:rPr>
                <w:sz w:val="18"/>
              </w:rPr>
              <w:t>NREL TLP</w:t>
            </w:r>
          </w:p>
        </w:tc>
        <w:tc>
          <w:tcPr>
            <w:tcW w:w="0" w:type="auto"/>
          </w:tcPr>
          <w:p w14:paraId="1A6FF0F3"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537B5CA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3E9EBD0D"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6AC766A6" w14:textId="6CE8E3DD" w:rsidR="00B55CAB" w:rsidRPr="009F34BC" w:rsidRDefault="00B55CAB" w:rsidP="00EA0D40">
            <w:pPr>
              <w:cnfStyle w:val="000000100000" w:firstRow="0" w:lastRow="0" w:firstColumn="0" w:lastColumn="0" w:oddVBand="0" w:evenVBand="0" w:oddHBand="1" w:evenHBand="0" w:firstRowFirstColumn="0" w:firstRowLastColumn="0" w:lastRowFirstColumn="0" w:lastRowLastColumn="0"/>
              <w:rPr>
                <w:sz w:val="18"/>
                <w:highlight w:val="yellow"/>
              </w:rPr>
            </w:pPr>
            <w:r w:rsidRPr="00071BEF">
              <w:rPr>
                <w:sz w:val="18"/>
              </w:rPr>
              <w:t xml:space="preserve">Flexible, DLL control, turbulence, irregular </w:t>
            </w:r>
            <w:r w:rsidR="00220BBA" w:rsidRPr="00071BEF">
              <w:rPr>
                <w:sz w:val="18"/>
              </w:rPr>
              <w:t xml:space="preserve">&amp; multidirectional </w:t>
            </w:r>
            <w:r w:rsidRPr="00071BEF">
              <w:rPr>
                <w:sz w:val="18"/>
              </w:rPr>
              <w:t>waves</w:t>
            </w:r>
          </w:p>
        </w:tc>
      </w:tr>
      <w:tr w:rsidR="00B55CAB" w:rsidRPr="006E3E44" w14:paraId="03019549"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3BEEDAC5" w14:textId="77777777" w:rsidR="00B55CAB" w:rsidRPr="006E3E44" w:rsidRDefault="00B55CAB" w:rsidP="00EA0D40">
            <w:pPr>
              <w:rPr>
                <w:sz w:val="18"/>
              </w:rPr>
            </w:pPr>
            <w:r w:rsidRPr="006E3E44">
              <w:rPr>
                <w:sz w:val="18"/>
              </w:rPr>
              <w:t>Test24</w:t>
            </w:r>
          </w:p>
        </w:tc>
        <w:tc>
          <w:tcPr>
            <w:tcW w:w="0" w:type="auto"/>
          </w:tcPr>
          <w:p w14:paraId="554B8F02" w14:textId="77777777" w:rsidR="00B55CAB" w:rsidRPr="006E3E44" w:rsidRDefault="00B55CAB"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OC3</w:t>
            </w:r>
            <w:r>
              <w:rPr>
                <w:sz w:val="18"/>
              </w:rPr>
              <w:t>-</w:t>
            </w:r>
            <w:r w:rsidRPr="006E3E44">
              <w:rPr>
                <w:sz w:val="18"/>
              </w:rPr>
              <w:t>Hywind</w:t>
            </w:r>
          </w:p>
        </w:tc>
        <w:tc>
          <w:tcPr>
            <w:tcW w:w="0" w:type="auto"/>
          </w:tcPr>
          <w:p w14:paraId="4EBA189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3</w:t>
            </w:r>
          </w:p>
        </w:tc>
        <w:tc>
          <w:tcPr>
            <w:tcW w:w="0" w:type="auto"/>
          </w:tcPr>
          <w:p w14:paraId="544E4307"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126</w:t>
            </w:r>
          </w:p>
        </w:tc>
        <w:tc>
          <w:tcPr>
            <w:tcW w:w="0" w:type="auto"/>
          </w:tcPr>
          <w:p w14:paraId="596E4C24" w14:textId="77777777" w:rsidR="00B55CAB" w:rsidRPr="006E3E44" w:rsidRDefault="00B55CAB" w:rsidP="00EA0D40">
            <w:pPr>
              <w:jc w:val="center"/>
              <w:cnfStyle w:val="000000000000" w:firstRow="0" w:lastRow="0" w:firstColumn="0" w:lastColumn="0" w:oddVBand="0" w:evenVBand="0" w:oddHBand="0" w:evenHBand="0" w:firstRowFirstColumn="0" w:firstRowLastColumn="0" w:lastRowFirstColumn="0" w:lastRowLastColumn="0"/>
              <w:rPr>
                <w:sz w:val="18"/>
              </w:rPr>
            </w:pPr>
            <w:r w:rsidRPr="006E3E44">
              <w:rPr>
                <w:sz w:val="18"/>
              </w:rPr>
              <w:t>5000</w:t>
            </w:r>
          </w:p>
        </w:tc>
        <w:tc>
          <w:tcPr>
            <w:tcW w:w="0" w:type="auto"/>
          </w:tcPr>
          <w:p w14:paraId="776BF0CB" w14:textId="77777777" w:rsidR="00B55CAB" w:rsidRPr="009F34BC" w:rsidRDefault="00B55CAB" w:rsidP="00EA0D40">
            <w:pPr>
              <w:cnfStyle w:val="000000000000" w:firstRow="0" w:lastRow="0" w:firstColumn="0" w:lastColumn="0" w:oddVBand="0" w:evenVBand="0" w:oddHBand="0" w:evenHBand="0" w:firstRowFirstColumn="0" w:firstRowLastColumn="0" w:lastRowFirstColumn="0" w:lastRowLastColumn="0"/>
              <w:rPr>
                <w:sz w:val="18"/>
                <w:highlight w:val="yellow"/>
              </w:rPr>
            </w:pPr>
            <w:r w:rsidRPr="00071BEF">
              <w:rPr>
                <w:sz w:val="18"/>
              </w:rPr>
              <w:t>Flexible, DLL control, turbulence, irregular waves</w:t>
            </w:r>
          </w:p>
        </w:tc>
      </w:tr>
      <w:tr w:rsidR="00B55CAB" w:rsidRPr="006E3E44" w14:paraId="50804618" w14:textId="77777777" w:rsidTr="00AD1B9B">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EC8B675" w14:textId="77777777" w:rsidR="00B55CAB" w:rsidRPr="006E3E44" w:rsidRDefault="00B55CAB" w:rsidP="00EA0D40">
            <w:pPr>
              <w:rPr>
                <w:sz w:val="18"/>
              </w:rPr>
            </w:pPr>
            <w:r w:rsidRPr="006E3E44">
              <w:rPr>
                <w:sz w:val="18"/>
              </w:rPr>
              <w:t>Test25</w:t>
            </w:r>
          </w:p>
        </w:tc>
        <w:tc>
          <w:tcPr>
            <w:tcW w:w="0" w:type="auto"/>
          </w:tcPr>
          <w:p w14:paraId="250C9567" w14:textId="77777777" w:rsidR="00B55CAB" w:rsidRPr="006E3E44" w:rsidRDefault="00B55CAB" w:rsidP="00EA0D40">
            <w:pPr>
              <w:cnfStyle w:val="000000100000" w:firstRow="0" w:lastRow="0" w:firstColumn="0" w:lastColumn="0" w:oddVBand="0" w:evenVBand="0" w:oddHBand="1" w:evenHBand="0" w:firstRowFirstColumn="0" w:firstRowLastColumn="0" w:lastRowFirstColumn="0" w:lastRowLastColumn="0"/>
              <w:rPr>
                <w:sz w:val="18"/>
              </w:rPr>
            </w:pPr>
            <w:r w:rsidRPr="006E3E44">
              <w:rPr>
                <w:sz w:val="18"/>
              </w:rPr>
              <w:t>NREL 5 MW - OC4</w:t>
            </w:r>
            <w:r>
              <w:rPr>
                <w:sz w:val="18"/>
              </w:rPr>
              <w:t>-</w:t>
            </w:r>
            <w:r w:rsidRPr="006E3E44">
              <w:rPr>
                <w:sz w:val="18"/>
              </w:rPr>
              <w:t>DeepCwind Semi</w:t>
            </w:r>
            <w:r>
              <w:rPr>
                <w:sz w:val="18"/>
              </w:rPr>
              <w:t>-Submersible</w:t>
            </w:r>
          </w:p>
        </w:tc>
        <w:tc>
          <w:tcPr>
            <w:tcW w:w="0" w:type="auto"/>
          </w:tcPr>
          <w:p w14:paraId="6ECC543A"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3</w:t>
            </w:r>
          </w:p>
        </w:tc>
        <w:tc>
          <w:tcPr>
            <w:tcW w:w="0" w:type="auto"/>
          </w:tcPr>
          <w:p w14:paraId="2FC81DAC"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126</w:t>
            </w:r>
          </w:p>
        </w:tc>
        <w:tc>
          <w:tcPr>
            <w:tcW w:w="0" w:type="auto"/>
          </w:tcPr>
          <w:p w14:paraId="2B2718D7" w14:textId="77777777" w:rsidR="00B55CAB" w:rsidRPr="006E3E44" w:rsidRDefault="00B55CAB" w:rsidP="00EA0D40">
            <w:pPr>
              <w:jc w:val="center"/>
              <w:cnfStyle w:val="000000100000" w:firstRow="0" w:lastRow="0" w:firstColumn="0" w:lastColumn="0" w:oddVBand="0" w:evenVBand="0" w:oddHBand="1" w:evenHBand="0" w:firstRowFirstColumn="0" w:firstRowLastColumn="0" w:lastRowFirstColumn="0" w:lastRowLastColumn="0"/>
              <w:rPr>
                <w:sz w:val="18"/>
              </w:rPr>
            </w:pPr>
            <w:r w:rsidRPr="006E3E44">
              <w:rPr>
                <w:sz w:val="18"/>
              </w:rPr>
              <w:t>5000</w:t>
            </w:r>
          </w:p>
        </w:tc>
        <w:tc>
          <w:tcPr>
            <w:tcW w:w="0" w:type="auto"/>
          </w:tcPr>
          <w:p w14:paraId="15F0C347" w14:textId="41D923A1" w:rsidR="001F54C9" w:rsidRPr="001F54C9" w:rsidRDefault="00B55CAB" w:rsidP="00EA0D40">
            <w:pPr>
              <w:cnfStyle w:val="000000100000" w:firstRow="0" w:lastRow="0" w:firstColumn="0" w:lastColumn="0" w:oddVBand="0" w:evenVBand="0" w:oddHBand="1" w:evenHBand="0" w:firstRowFirstColumn="0" w:firstRowLastColumn="0" w:lastRowFirstColumn="0" w:lastRowLastColumn="0"/>
              <w:rPr>
                <w:sz w:val="18"/>
              </w:rPr>
            </w:pPr>
            <w:r>
              <w:rPr>
                <w:sz w:val="18"/>
              </w:rPr>
              <w:t xml:space="preserve">Shortened </w:t>
            </w:r>
            <w:r w:rsidRPr="00071BEF">
              <w:rPr>
                <w:sz w:val="18"/>
              </w:rPr>
              <w:t xml:space="preserve">OC4 Load Case (LC) 3.7: steady wind, white noise </w:t>
            </w:r>
            <w:r>
              <w:rPr>
                <w:sz w:val="18"/>
              </w:rPr>
              <w:t xml:space="preserve">second-order </w:t>
            </w:r>
            <w:r w:rsidRPr="00071BEF">
              <w:rPr>
                <w:sz w:val="18"/>
              </w:rPr>
              <w:t>waves</w:t>
            </w:r>
          </w:p>
        </w:tc>
      </w:tr>
      <w:tr w:rsidR="001F54C9" w:rsidRPr="006E3E44" w14:paraId="74F66AAC" w14:textId="77777777" w:rsidTr="00AD1B9B">
        <w:trPr>
          <w:cantSplit/>
        </w:trPr>
        <w:tc>
          <w:tcPr>
            <w:cnfStyle w:val="001000000000" w:firstRow="0" w:lastRow="0" w:firstColumn="1" w:lastColumn="0" w:oddVBand="0" w:evenVBand="0" w:oddHBand="0" w:evenHBand="0" w:firstRowFirstColumn="0" w:firstRowLastColumn="0" w:lastRowFirstColumn="0" w:lastRowLastColumn="0"/>
            <w:tcW w:w="0" w:type="auto"/>
          </w:tcPr>
          <w:p w14:paraId="7FDC33B4" w14:textId="2C6749F6" w:rsidR="001F54C9" w:rsidRPr="001F54C9" w:rsidRDefault="001F54C9" w:rsidP="00EA0D40">
            <w:pPr>
              <w:rPr>
                <w:sz w:val="18"/>
              </w:rPr>
            </w:pPr>
            <w:r w:rsidRPr="001F54C9">
              <w:rPr>
                <w:sz w:val="18"/>
              </w:rPr>
              <w:t>Test26</w:t>
            </w:r>
          </w:p>
        </w:tc>
        <w:tc>
          <w:tcPr>
            <w:tcW w:w="0" w:type="auto"/>
          </w:tcPr>
          <w:p w14:paraId="3DB87A39" w14:textId="1B6BA595" w:rsidR="001F54C9" w:rsidRPr="006E3E44" w:rsidRDefault="001F54C9" w:rsidP="00EA0D40">
            <w:pPr>
              <w:cnfStyle w:val="000000000000" w:firstRow="0" w:lastRow="0" w:firstColumn="0" w:lastColumn="0" w:oddVBand="0" w:evenVBand="0" w:oddHBand="0" w:evenHBand="0" w:firstRowFirstColumn="0" w:firstRowLastColumn="0" w:lastRowFirstColumn="0" w:lastRowLastColumn="0"/>
              <w:rPr>
                <w:sz w:val="18"/>
              </w:rPr>
            </w:pPr>
            <w:r w:rsidRPr="006E3E44">
              <w:rPr>
                <w:sz w:val="18"/>
              </w:rPr>
              <w:t>NREL 5 MW - Land-based</w:t>
            </w:r>
            <w:r>
              <w:rPr>
                <w:sz w:val="18"/>
              </w:rPr>
              <w:t>, with BeamDyn</w:t>
            </w:r>
          </w:p>
        </w:tc>
        <w:tc>
          <w:tcPr>
            <w:tcW w:w="0" w:type="auto"/>
          </w:tcPr>
          <w:p w14:paraId="6935C3E2" w14:textId="0BBC172E"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3</w:t>
            </w:r>
          </w:p>
        </w:tc>
        <w:tc>
          <w:tcPr>
            <w:tcW w:w="0" w:type="auto"/>
          </w:tcPr>
          <w:p w14:paraId="4EA89383" w14:textId="49D1EF3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126</w:t>
            </w:r>
          </w:p>
        </w:tc>
        <w:tc>
          <w:tcPr>
            <w:tcW w:w="0" w:type="auto"/>
          </w:tcPr>
          <w:p w14:paraId="342FDD56" w14:textId="15D2F0F7" w:rsidR="001F54C9" w:rsidRPr="006E3E44" w:rsidRDefault="001F54C9" w:rsidP="00EA0D40">
            <w:pPr>
              <w:jc w:val="center"/>
              <w:cnfStyle w:val="000000000000" w:firstRow="0" w:lastRow="0" w:firstColumn="0" w:lastColumn="0" w:oddVBand="0" w:evenVBand="0" w:oddHBand="0" w:evenHBand="0" w:firstRowFirstColumn="0" w:firstRowLastColumn="0" w:lastRowFirstColumn="0" w:lastRowLastColumn="0"/>
              <w:rPr>
                <w:sz w:val="18"/>
              </w:rPr>
            </w:pPr>
            <w:r>
              <w:rPr>
                <w:sz w:val="18"/>
              </w:rPr>
              <w:t>5000</w:t>
            </w:r>
          </w:p>
        </w:tc>
        <w:tc>
          <w:tcPr>
            <w:tcW w:w="0" w:type="auto"/>
          </w:tcPr>
          <w:p w14:paraId="2B4AF06E" w14:textId="0B18E371" w:rsidR="001F54C9" w:rsidRDefault="001F54C9" w:rsidP="001F54C9">
            <w:pPr>
              <w:cnfStyle w:val="000000000000" w:firstRow="0" w:lastRow="0" w:firstColumn="0" w:lastColumn="0" w:oddVBand="0" w:evenVBand="0" w:oddHBand="0" w:evenHBand="0" w:firstRowFirstColumn="0" w:firstRowLastColumn="0" w:lastRowFirstColumn="0" w:lastRowLastColumn="0"/>
              <w:rPr>
                <w:sz w:val="18"/>
              </w:rPr>
            </w:pPr>
            <w:r>
              <w:rPr>
                <w:sz w:val="18"/>
              </w:rPr>
              <w:t>The same as Test 18, but using BeamDyn instead of ElastoDyn for the blade dynamics</w:t>
            </w:r>
          </w:p>
        </w:tc>
      </w:tr>
    </w:tbl>
    <w:p w14:paraId="0DA72311" w14:textId="0574AF98" w:rsidR="00204924" w:rsidRDefault="00204924" w:rsidP="00204924">
      <w:pPr>
        <w:pStyle w:val="Heading1"/>
      </w:pPr>
      <w:bookmarkStart w:id="132" w:name="_Ref417470012"/>
      <w:bookmarkStart w:id="133" w:name="_Toc447284371"/>
      <w:r>
        <w:t>Compiling</w:t>
      </w:r>
      <w:bookmarkEnd w:id="132"/>
      <w:r w:rsidR="001165AB">
        <w:t xml:space="preserve"> FAST</w:t>
      </w:r>
      <w:bookmarkEnd w:id="133"/>
    </w:p>
    <w:p w14:paraId="5FF8FB25" w14:textId="13C06557" w:rsidR="00204924" w:rsidRDefault="00204924" w:rsidP="00204924">
      <w:r>
        <w:t xml:space="preserve">If you want to compile the code, please read the file, “CompilingInstructions_FASTv8.pdf” located in the “Compiling” folder in the FAST archive for details. </w:t>
      </w:r>
      <w:r w:rsidRPr="00805E93">
        <w:rPr>
          <w:b/>
        </w:rPr>
        <w:t>Note that if you are running on Windows® and are not changing source code, you should not have to recompile the code.</w:t>
      </w:r>
      <w:r>
        <w:t xml:space="preserve"> Use the 32- or 64-bit </w:t>
      </w:r>
      <w:r w:rsidR="006F68B9">
        <w:t xml:space="preserve">Windows® </w:t>
      </w:r>
      <w:r>
        <w:t>binaries distributed in the &lt;FAST8</w:t>
      </w:r>
      <w:r w:rsidR="00A03338">
        <w:t>&gt;/</w:t>
      </w:r>
      <w:r>
        <w:t>bin folder.</w:t>
      </w:r>
    </w:p>
    <w:p w14:paraId="6DC7AE94" w14:textId="7A411F82" w:rsidR="00204924" w:rsidRDefault="00204924" w:rsidP="00204924">
      <w:r>
        <w:t>Unlike FAST v7 distributions, all of the source code you need to compile the project is contained in the archive’s Source directory. The text files (.txt) in the source folders are input files for the FAST Registry. These files are used to generate the *_Types.f90 files for the component modules.</w:t>
      </w:r>
    </w:p>
    <w:p w14:paraId="20815270" w14:textId="77777777" w:rsidR="00204924" w:rsidRDefault="00204924" w:rsidP="00204924">
      <w:pPr>
        <w:keepNext/>
      </w:pPr>
      <w:r>
        <w:t>The compiling folder contains:</w:t>
      </w:r>
    </w:p>
    <w:p w14:paraId="1C44511B" w14:textId="7B39F7F9" w:rsidR="00204924" w:rsidRDefault="00204924" w:rsidP="00204924">
      <w:pPr>
        <w:pStyle w:val="ListParagraph"/>
        <w:numPr>
          <w:ilvl w:val="0"/>
          <w:numId w:val="12"/>
        </w:numPr>
      </w:pPr>
      <w:r>
        <w:t>A Microsoft Visual Studio 201</w:t>
      </w:r>
      <w:r w:rsidR="007101D0">
        <w:t>3</w:t>
      </w:r>
      <w:r>
        <w:t xml:space="preserve"> project with all of the FAST source files and settings needed to compile in Release or Debug mode. This project places executables called “FAST_dev_Win32.exe” and “FAST_dev_debug_Win32.exe” in the &lt;FAST8</w:t>
      </w:r>
      <w:r w:rsidR="00A03338">
        <w:t>&gt;/</w:t>
      </w:r>
      <w:r>
        <w:t>bin folder.</w:t>
      </w:r>
      <w:r>
        <w:rPr>
          <w:rStyle w:val="FootnoteReference"/>
        </w:rPr>
        <w:footnoteReference w:id="14"/>
      </w:r>
      <w:r>
        <w:t xml:space="preserve"> </w:t>
      </w:r>
      <w:r>
        <w:lastRenderedPageBreak/>
        <w:t>(renamed with “_dev” to prevent overwriting the executables created by NREL and distributed with FAST).</w:t>
      </w:r>
    </w:p>
    <w:p w14:paraId="03E8380D" w14:textId="56FC6889" w:rsidR="00204924" w:rsidRDefault="00204924" w:rsidP="00204924">
      <w:pPr>
        <w:pStyle w:val="ListParagraph"/>
        <w:numPr>
          <w:ilvl w:val="0"/>
          <w:numId w:val="12"/>
        </w:numPr>
      </w:pPr>
      <w:r>
        <w:t>A Windows® batch script that can be run from your Intel Fortran Command Prompt Window, with very little (if any) modification. This batch file creates executables named “FAST_iwin32.exe” and “FAST_iwin64.exe” in the &lt;FAST8</w:t>
      </w:r>
      <w:r w:rsidR="00A03338">
        <w:t>&gt;/</w:t>
      </w:r>
      <w:r>
        <w:t>bin folder. We recommend you use the Visual Studio project instead of this batch script.</w:t>
      </w:r>
    </w:p>
    <w:p w14:paraId="7EBB09E2" w14:textId="242CEC47" w:rsidR="00204924" w:rsidRDefault="00204924" w:rsidP="00204924">
      <w:pPr>
        <w:pStyle w:val="ListParagraph"/>
        <w:numPr>
          <w:ilvl w:val="0"/>
          <w:numId w:val="12"/>
        </w:numPr>
      </w:pPr>
      <w:r>
        <w:t xml:space="preserve">A </w:t>
      </w:r>
      <w:r w:rsidRPr="00EA3ECC">
        <w:rPr>
          <w:i/>
        </w:rPr>
        <w:t>makefile</w:t>
      </w:r>
      <w:r>
        <w:t xml:space="preserve"> for gfortran with settings to create </w:t>
      </w:r>
      <w:r w:rsidR="00981753">
        <w:t>a FAST executable</w:t>
      </w:r>
      <w:r>
        <w:t xml:space="preserve"> in the &lt;FAST8</w:t>
      </w:r>
      <w:r w:rsidR="00A03338">
        <w:t>&gt;/</w:t>
      </w:r>
      <w:r>
        <w:t>bin folder. To run this on Windows, you will need to install binaries of the LAPACK libraries.</w:t>
      </w:r>
      <w:r w:rsidR="00981753">
        <w:t xml:space="preserve"> Mac OS and Linux users will also have to obtain the MAP.so library and Registry executable program to use with this </w:t>
      </w:r>
      <w:r w:rsidR="00981753" w:rsidRPr="006F68B9">
        <w:rPr>
          <w:i/>
        </w:rPr>
        <w:t>makefile</w:t>
      </w:r>
      <w:r w:rsidR="00981753">
        <w:t>.</w:t>
      </w:r>
      <w:r>
        <w:t xml:space="preserve"> Please see “CompilingInstructions_FASTv8.pdf” for details.</w:t>
      </w:r>
    </w:p>
    <w:p w14:paraId="68772806" w14:textId="5AFA6FB8" w:rsidR="00204924" w:rsidRDefault="00204924" w:rsidP="00204924">
      <w:r>
        <w:t xml:space="preserve">All of these tools for </w:t>
      </w:r>
      <w:r w:rsidR="00DB403A">
        <w:t xml:space="preserve">building FAST </w:t>
      </w:r>
      <w:r>
        <w:t xml:space="preserve">are set up to compile and link with the appropriate settings, though you may have to modify the </w:t>
      </w:r>
      <w:r w:rsidRPr="00EA3ECC">
        <w:rPr>
          <w:i/>
        </w:rPr>
        <w:t>makefile</w:t>
      </w:r>
      <w:r>
        <w:t xml:space="preserve"> to find the LAPACK libraries. (Note that FAST uses several specialized compiling/linking options and that MAP++ is distributed as a dynamic-link library.) These tools also run the FAST Registry if necessary (e.g., changes to the Registry input files or missing *_Types.f90 files).</w:t>
      </w:r>
    </w:p>
    <w:p w14:paraId="6BAA68EF" w14:textId="23084957" w:rsidR="007101D0" w:rsidRDefault="007101D0" w:rsidP="00204924">
      <w:r>
        <w:t>Future releases may replace these tools with cmake build tools.</w:t>
      </w:r>
    </w:p>
    <w:p w14:paraId="2164B485" w14:textId="77777777" w:rsidR="00D0774B" w:rsidRDefault="00D0774B" w:rsidP="00D0774B">
      <w:pPr>
        <w:pStyle w:val="Heading1"/>
      </w:pPr>
      <w:bookmarkStart w:id="134" w:name="_Ref413700469"/>
      <w:bookmarkStart w:id="135" w:name="_Toc447284372"/>
      <w:r>
        <w:t>FAST v8 Interface to Simulink</w:t>
      </w:r>
      <w:bookmarkEnd w:id="134"/>
      <w:bookmarkEnd w:id="135"/>
    </w:p>
    <w:p w14:paraId="2164B486" w14:textId="77777777" w:rsidR="008D29CA" w:rsidRPr="008D29CA" w:rsidRDefault="008D29CA" w:rsidP="008233CD">
      <w:r>
        <w:t>FAST v8 has</w:t>
      </w:r>
      <w:r w:rsidR="00613374">
        <w:t xml:space="preserve"> also</w:t>
      </w:r>
      <w:r>
        <w:t xml:space="preserve"> been implemented as a library that can be called from a Simulink S-Function block, using predefined inputs from Simulink.</w:t>
      </w:r>
      <w:r w:rsidR="00703CA6">
        <w:t xml:space="preserve"> Simulink is a popular simulation tool for controls design that is distributed by The Mathworks, Inc. in conjunction with MATLAB</w:t>
      </w:r>
      <w:r w:rsidR="00351DEB">
        <w:t>.</w:t>
      </w:r>
    </w:p>
    <w:p w14:paraId="2164B487" w14:textId="77777777" w:rsidR="00CD44DA" w:rsidRDefault="00CD44DA" w:rsidP="00CD44DA">
      <w:pPr>
        <w:pStyle w:val="Heading2"/>
      </w:pPr>
      <w:bookmarkStart w:id="136" w:name="_Ref412115319"/>
      <w:bookmarkStart w:id="137" w:name="_Toc447284373"/>
      <w:r>
        <w:t>Major Changes Between the FAST v7 and v8 Interfaces to Simulink</w:t>
      </w:r>
      <w:bookmarkEnd w:id="137"/>
    </w:p>
    <w:p w14:paraId="3FA1C408" w14:textId="1438937A" w:rsidR="00CA094B" w:rsidRDefault="00CA094B" w:rsidP="00805E93">
      <w:r>
        <w:t xml:space="preserve">For </w:t>
      </w:r>
      <w:r w:rsidR="00E226D9">
        <w:t xml:space="preserve">people </w:t>
      </w:r>
      <w:r>
        <w:t>familiar with the FAST v7 interface to Simulink, the following differences should be noted for the FAST v8 interface to Simulink:</w:t>
      </w:r>
    </w:p>
    <w:p w14:paraId="2164B488" w14:textId="350E0310" w:rsidR="00CD44DA" w:rsidRDefault="00CD44DA" w:rsidP="00CD44DA">
      <w:pPr>
        <w:pStyle w:val="ListParagraph"/>
        <w:numPr>
          <w:ilvl w:val="0"/>
          <w:numId w:val="26"/>
        </w:numPr>
      </w:pPr>
      <w:r>
        <w:t xml:space="preserve">Simulink no longer integrates the FAST </w:t>
      </w:r>
      <w:r w:rsidR="00CA094B">
        <w:t xml:space="preserve">structural </w:t>
      </w:r>
      <w:r>
        <w:t xml:space="preserve">states, which are now </w:t>
      </w:r>
      <w:r w:rsidR="00CA094B">
        <w:t>integrated</w:t>
      </w:r>
      <w:r>
        <w:t xml:space="preserve"> in the FAST library.</w:t>
      </w:r>
      <w:r w:rsidR="007F46A7">
        <w:t xml:space="preserve">  See the section </w:t>
      </w:r>
      <w:r w:rsidR="00805E93">
        <w:t>“</w:t>
      </w:r>
      <w:r w:rsidR="007F46A7">
        <w:fldChar w:fldCharType="begin"/>
      </w:r>
      <w:r w:rsidR="007F46A7">
        <w:instrText xml:space="preserve"> REF _Ref415562525 \h </w:instrText>
      </w:r>
      <w:r w:rsidR="007F46A7">
        <w:fldChar w:fldCharType="separate"/>
      </w:r>
      <w:r w:rsidR="00A87DA2">
        <w:t>S-Function States</w:t>
      </w:r>
      <w:r w:rsidR="007F46A7">
        <w:fldChar w:fldCharType="end"/>
      </w:r>
      <w:r w:rsidR="00805E93">
        <w:t>”</w:t>
      </w:r>
      <w:r w:rsidR="007F46A7">
        <w:t xml:space="preserve"> below for further information.</w:t>
      </w:r>
    </w:p>
    <w:p w14:paraId="2164B489" w14:textId="77777777" w:rsidR="00985CF5" w:rsidRDefault="00985CF5" w:rsidP="00985CF5">
      <w:pPr>
        <w:pStyle w:val="ListParagraph"/>
        <w:numPr>
          <w:ilvl w:val="0"/>
          <w:numId w:val="26"/>
        </w:numPr>
      </w:pPr>
      <w:r>
        <w:t>MATLAB no longer reads the FAST input file, so Read_FAST_Input.m and Simsetup.m are no longer part of the FAST archive.</w:t>
      </w:r>
    </w:p>
    <w:p w14:paraId="2164B48A" w14:textId="77777777" w:rsidR="00985CF5" w:rsidRPr="00CD44DA" w:rsidRDefault="00985CF5" w:rsidP="00985CF5">
      <w:pPr>
        <w:pStyle w:val="ListParagraph"/>
        <w:numPr>
          <w:ilvl w:val="0"/>
          <w:numId w:val="26"/>
        </w:numPr>
      </w:pPr>
      <w:r>
        <w:t>FAST_SFunc no longer reads variables from the MATLAB workspace.</w:t>
      </w:r>
    </w:p>
    <w:p w14:paraId="2164B48B" w14:textId="77777777" w:rsidR="00CD44DA" w:rsidRDefault="00CD44DA" w:rsidP="00CD44DA">
      <w:pPr>
        <w:pStyle w:val="ListParagraph"/>
        <w:numPr>
          <w:ilvl w:val="0"/>
          <w:numId w:val="26"/>
        </w:numPr>
      </w:pPr>
      <w:r>
        <w:t>The blade and tower initial conditions</w:t>
      </w:r>
      <w:r w:rsidR="00DE4D91">
        <w:t xml:space="preserve"> (ElastoDyn’s </w:t>
      </w:r>
      <w:r w:rsidR="00DE4D91" w:rsidRPr="00805E93">
        <w:rPr>
          <w:b/>
        </w:rPr>
        <w:t>IPDefl</w:t>
      </w:r>
      <w:r w:rsidR="00DE4D91">
        <w:rPr>
          <w:i/>
        </w:rPr>
        <w:t xml:space="preserve">, </w:t>
      </w:r>
      <w:r w:rsidR="00DE4D91" w:rsidRPr="00805E93">
        <w:rPr>
          <w:b/>
        </w:rPr>
        <w:t>OopDefl</w:t>
      </w:r>
      <w:r w:rsidR="00DE4D91">
        <w:rPr>
          <w:i/>
        </w:rPr>
        <w:t xml:space="preserve">, </w:t>
      </w:r>
      <w:r w:rsidR="00DE4D91" w:rsidRPr="00805E93">
        <w:rPr>
          <w:b/>
        </w:rPr>
        <w:t>TTDspFA</w:t>
      </w:r>
      <w:r w:rsidR="00DE4D91">
        <w:rPr>
          <w:i/>
        </w:rPr>
        <w:t xml:space="preserve">, </w:t>
      </w:r>
      <w:r w:rsidR="00DE4D91" w:rsidRPr="00DE4D91">
        <w:t>and</w:t>
      </w:r>
      <w:r w:rsidR="00DE4D91">
        <w:rPr>
          <w:i/>
        </w:rPr>
        <w:t xml:space="preserve"> </w:t>
      </w:r>
      <w:r w:rsidR="00DE4D91" w:rsidRPr="00805E93">
        <w:rPr>
          <w:b/>
        </w:rPr>
        <w:t>TTDspSS</w:t>
      </w:r>
      <w:r w:rsidR="00DE4D91">
        <w:rPr>
          <w:i/>
        </w:rPr>
        <w:t xml:space="preserve"> </w:t>
      </w:r>
      <w:r w:rsidR="00DE4D91" w:rsidRPr="00DE4D91">
        <w:t>variables)</w:t>
      </w:r>
      <w:r>
        <w:t xml:space="preserve"> need not be zero.</w:t>
      </w:r>
    </w:p>
    <w:p w14:paraId="2164B48C" w14:textId="77777777" w:rsidR="00CD44DA" w:rsidRDefault="00730F88" w:rsidP="00730F88">
      <w:pPr>
        <w:pStyle w:val="ListParagraph"/>
        <w:numPr>
          <w:ilvl w:val="0"/>
          <w:numId w:val="26"/>
        </w:numPr>
      </w:pPr>
      <w:r>
        <w:t xml:space="preserve">ServoDyn’s </w:t>
      </w:r>
      <w:r w:rsidRPr="00805E93">
        <w:rPr>
          <w:b/>
        </w:rPr>
        <w:t>TPCOn</w:t>
      </w:r>
      <w:r>
        <w:t xml:space="preserve">, </w:t>
      </w:r>
      <w:r w:rsidRPr="00805E93">
        <w:rPr>
          <w:b/>
        </w:rPr>
        <w:t>TYCOn</w:t>
      </w:r>
      <w:r>
        <w:t xml:space="preserve">, and </w:t>
      </w:r>
      <w:r w:rsidRPr="00805E93">
        <w:rPr>
          <w:b/>
        </w:rPr>
        <w:t>TimGenOn</w:t>
      </w:r>
      <w:r>
        <w:t xml:space="preserve"> variables need not be zero.</w:t>
      </w:r>
    </w:p>
    <w:p w14:paraId="2164B48D" w14:textId="77777777" w:rsidR="00730F88" w:rsidRDefault="00730F88" w:rsidP="00730F88">
      <w:pPr>
        <w:pStyle w:val="ListParagraph"/>
        <w:numPr>
          <w:ilvl w:val="0"/>
          <w:numId w:val="26"/>
        </w:numPr>
      </w:pPr>
      <w:r w:rsidRPr="00805E93">
        <w:t xml:space="preserve">ServoDyn’s </w:t>
      </w:r>
      <w:r w:rsidRPr="00805E93">
        <w:rPr>
          <w:b/>
        </w:rPr>
        <w:t>TimGenOf</w:t>
      </w:r>
      <w:r>
        <w:t xml:space="preserve"> variable need not be larger than </w:t>
      </w:r>
      <w:r w:rsidRPr="00805E93">
        <w:rPr>
          <w:b/>
        </w:rPr>
        <w:t>TMax</w:t>
      </w:r>
      <w:r>
        <w:t>.</w:t>
      </w:r>
    </w:p>
    <w:p w14:paraId="2164B48E" w14:textId="597E6019" w:rsidR="00730F88" w:rsidRDefault="00730F88" w:rsidP="00730F88">
      <w:pPr>
        <w:pStyle w:val="ListParagraph"/>
        <w:numPr>
          <w:ilvl w:val="0"/>
          <w:numId w:val="26"/>
        </w:numPr>
      </w:pPr>
      <w:r>
        <w:t xml:space="preserve">ServoDyn’s </w:t>
      </w:r>
      <w:r w:rsidRPr="00805E93">
        <w:rPr>
          <w:b/>
        </w:rPr>
        <w:t>GenTiStr</w:t>
      </w:r>
      <w:r>
        <w:t xml:space="preserve"> and </w:t>
      </w:r>
      <w:r w:rsidRPr="00805E93">
        <w:rPr>
          <w:b/>
        </w:rPr>
        <w:t>GenTiStp</w:t>
      </w:r>
      <w:r>
        <w:rPr>
          <w:i/>
        </w:rPr>
        <w:t xml:space="preserve"> </w:t>
      </w:r>
      <w:r>
        <w:t xml:space="preserve">variables need not be set to </w:t>
      </w:r>
      <w:r w:rsidR="00185DA8">
        <w:t>“True”</w:t>
      </w:r>
      <w:r>
        <w:t>.</w:t>
      </w:r>
    </w:p>
    <w:p w14:paraId="2164B48F" w14:textId="6F76FC92" w:rsidR="00825D8B" w:rsidRDefault="00CA094B" w:rsidP="00730F88">
      <w:pPr>
        <w:pStyle w:val="ListParagraph"/>
        <w:numPr>
          <w:ilvl w:val="0"/>
          <w:numId w:val="26"/>
        </w:numPr>
      </w:pPr>
      <w:r>
        <w:t>The fraction of the maximum h</w:t>
      </w:r>
      <w:r w:rsidR="00825D8B">
        <w:t xml:space="preserve">igh-speed shaft braking </w:t>
      </w:r>
      <w:r>
        <w:t xml:space="preserve">torque </w:t>
      </w:r>
      <w:r w:rsidR="00825D8B">
        <w:t>has been added as an input to FAST_SFunc from Simulink.</w:t>
      </w:r>
    </w:p>
    <w:p w14:paraId="2164B490" w14:textId="77777777" w:rsidR="00D0774B" w:rsidRDefault="00D0774B" w:rsidP="003F0FFD">
      <w:pPr>
        <w:pStyle w:val="Heading2"/>
      </w:pPr>
      <w:bookmarkStart w:id="138" w:name="_Toc447284374"/>
      <w:r>
        <w:lastRenderedPageBreak/>
        <w:t>Definition of the FAST v8 Interface to Simulink</w:t>
      </w:r>
      <w:bookmarkEnd w:id="136"/>
      <w:bookmarkEnd w:id="138"/>
    </w:p>
    <w:p w14:paraId="2164B491" w14:textId="540FD78E" w:rsidR="00D0774B" w:rsidRDefault="00D0774B" w:rsidP="00D0774B">
      <w:r>
        <w:t xml:space="preserve">The FAST v8 interface to Simulink is implemented as a </w:t>
      </w:r>
      <w:r w:rsidR="00351DEB">
        <w:t>L</w:t>
      </w:r>
      <w:r>
        <w:t>evel</w:t>
      </w:r>
      <w:r w:rsidR="00351DEB">
        <w:t>-</w:t>
      </w:r>
      <w:r>
        <w:t>2 S-Function</w:t>
      </w:r>
      <w:r w:rsidR="00351DEB">
        <w:t xml:space="preserve"> called FAST_SFunc</w:t>
      </w:r>
      <w:r>
        <w:t xml:space="preserve">. The interface is written in C, and it calls a DLL of FAST v8 routines, which </w:t>
      </w:r>
      <w:r w:rsidR="008233CD">
        <w:t xml:space="preserve">are </w:t>
      </w:r>
      <w:r>
        <w:t xml:space="preserve">written in Fortran. </w:t>
      </w:r>
      <w:r w:rsidR="00351DEB">
        <w:t>Both 32- and 64-bit Windows</w:t>
      </w:r>
      <w:r w:rsidR="008F632E">
        <w:t>®</w:t>
      </w:r>
      <w:r w:rsidR="00351DEB">
        <w:t xml:space="preserve"> versions are supported</w:t>
      </w:r>
      <w:r w:rsidR="008F632E">
        <w:t>, although the libraries must have the same addressing scheme</w:t>
      </w:r>
      <w:r w:rsidR="00351DEB">
        <w:t xml:space="preserve"> (both </w:t>
      </w:r>
      <w:r w:rsidR="008F632E">
        <w:t xml:space="preserve">addressing schemes </w:t>
      </w:r>
      <w:r w:rsidR="00351DEB">
        <w:t xml:space="preserve">can be </w:t>
      </w:r>
      <w:r w:rsidR="008F632E">
        <w:t>used o</w:t>
      </w:r>
      <w:r w:rsidR="00351DEB">
        <w:t xml:space="preserve">n 64-bit operating systems, but only the 32-bit version can be </w:t>
      </w:r>
      <w:r w:rsidR="008F632E">
        <w:t>used</w:t>
      </w:r>
      <w:r w:rsidR="00351DEB">
        <w:t xml:space="preserve"> on a 32-bit operating system). The calling sequence between the libraries is illustrated in </w:t>
      </w:r>
      <w:r w:rsidR="00351DEB">
        <w:fldChar w:fldCharType="begin"/>
      </w:r>
      <w:r w:rsidR="00351DEB">
        <w:instrText xml:space="preserve"> REF _Ref412536543 \h </w:instrText>
      </w:r>
      <w:r w:rsidR="00351DEB">
        <w:fldChar w:fldCharType="separate"/>
      </w:r>
      <w:r w:rsidR="00A87DA2">
        <w:t xml:space="preserve">Figure </w:t>
      </w:r>
      <w:r w:rsidR="00A87DA2">
        <w:rPr>
          <w:noProof/>
        </w:rPr>
        <w:t>6</w:t>
      </w:r>
      <w:r w:rsidR="00351DEB">
        <w:fldChar w:fldCharType="end"/>
      </w:r>
      <w:r w:rsidR="00351DEB">
        <w:t>.</w:t>
      </w:r>
    </w:p>
    <w:p w14:paraId="2164B492" w14:textId="77777777" w:rsidR="003F0FFD" w:rsidRDefault="00D0774B" w:rsidP="008233CD">
      <w:pPr>
        <w:keepNext/>
        <w:jc w:val="center"/>
      </w:pPr>
      <w:r>
        <w:rPr>
          <w:noProof/>
        </w:rPr>
        <mc:AlternateContent>
          <mc:Choice Requires="wpg">
            <w:drawing>
              <wp:inline distT="0" distB="0" distL="0" distR="0" wp14:anchorId="2164B54E" wp14:editId="2164B54F">
                <wp:extent cx="5943486" cy="777240"/>
                <wp:effectExtent l="57150" t="38100" r="76835" b="99060"/>
                <wp:docPr id="19" name="Group 19"/>
                <wp:cNvGraphicFramePr/>
                <a:graphic xmlns:a="http://schemas.openxmlformats.org/drawingml/2006/main">
                  <a:graphicData uri="http://schemas.microsoft.com/office/word/2010/wordprocessingGroup">
                    <wpg:wgp>
                      <wpg:cNvGrpSpPr/>
                      <wpg:grpSpPr>
                        <a:xfrm>
                          <a:off x="0" y="0"/>
                          <a:ext cx="5943486" cy="777240"/>
                          <a:chOff x="0" y="0"/>
                          <a:chExt cx="5943486" cy="777240"/>
                        </a:xfrm>
                      </wpg:grpSpPr>
                      <wpg:grpSp>
                        <wpg:cNvPr id="17" name="Group 17"/>
                        <wpg:cNvGrpSpPr/>
                        <wpg:grpSpPr>
                          <a:xfrm>
                            <a:off x="1262418" y="341194"/>
                            <a:ext cx="3182990" cy="13174"/>
                            <a:chOff x="0" y="0"/>
                            <a:chExt cx="3182990" cy="13174"/>
                          </a:xfrm>
                        </wpg:grpSpPr>
                        <wps:wsp>
                          <wps:cNvPr id="14" name="Straight Arrow Connector 14"/>
                          <wps:cNvCnPr/>
                          <wps:spPr>
                            <a:xfrm>
                              <a:off x="0"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Straight Arrow Connector 15"/>
                          <wps:cNvCnPr/>
                          <wps:spPr>
                            <a:xfrm>
                              <a:off x="1426191" y="0"/>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 name="Straight Arrow Connector 16"/>
                          <wps:cNvCnPr/>
                          <wps:spPr>
                            <a:xfrm>
                              <a:off x="3050275" y="6824"/>
                              <a:ext cx="132715" cy="6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g:grpSp>
                        <wpg:cNvPr id="18" name="Group 18"/>
                        <wpg:cNvGrpSpPr/>
                        <wpg:grpSpPr>
                          <a:xfrm>
                            <a:off x="0" y="0"/>
                            <a:ext cx="5943486" cy="777240"/>
                            <a:chOff x="0" y="0"/>
                            <a:chExt cx="5943486" cy="777240"/>
                          </a:xfrm>
                        </wpg:grpSpPr>
                        <wps:wsp>
                          <wps:cNvPr id="4" name="Rectangle 4"/>
                          <wps:cNvSpPr/>
                          <wps:spPr>
                            <a:xfrm>
                              <a:off x="0" y="0"/>
                              <a:ext cx="125158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7" w14:textId="77777777" w:rsidR="00A21FD3" w:rsidRPr="00CF75BB" w:rsidRDefault="00A21FD3"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1405719" y="0"/>
                              <a:ext cx="12979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8" w14:textId="77777777" w:rsidR="00A21FD3" w:rsidRPr="00CF75BB" w:rsidRDefault="00A21FD3"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831910" y="0"/>
                              <a:ext cx="1490345"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9" w14:textId="77777777" w:rsidR="00A21FD3" w:rsidRPr="00CF75BB" w:rsidRDefault="00A21FD3"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4442346" y="0"/>
                              <a:ext cx="1501140" cy="777240"/>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2164B57A" w14:textId="77777777" w:rsidR="00A21FD3" w:rsidRPr="00CF75BB" w:rsidRDefault="00A21FD3"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19" o:spid="_x0000_s1026" style="width:468pt;height:61.2pt;mso-position-horizontal-relative:char;mso-position-vertical-relative:line" coordsize="59434,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">
                <v:group id="Group 17" o:spid="_x0000_s1027" style="position:absolute;left:12624;top:3411;width:31830;height:132" coordsize="31829,1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4" o:spid="_x0000_s1028" type="#_x0000_t32" style="position:absolute;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NE1cEAAADbAAAADwAAAGRycy9kb3ducmV2LnhtbERPS2vCQBC+C/0PyxR6001rU0J0FQkE&#10;e21UaG/T7JgEs7Mhu3n033cLBW/z8T1nu59NK0bqXWNZwfMqAkFcWt1wpeB8ypcJCOeRNbaWScEP&#10;OdjvHhZbTLWd+IPGwlcihLBLUUHtfZdK6cqaDLqV7YgDd7W9QR9gX0nd4xTCTStfouhNGmw4NNTY&#10;UVZTeSsGo2B9/Z6PiT/IJP+02TDEcXzJv5R6epwPGxCeZn8X/7vfdZj/Cn+/hAPk7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Y0TVwQAAANsAAAAPAAAAAAAAAAAAAAAA&#10;AKECAABkcnMvZG93bnJldi54bWxQSwUGAAAAAAQABAD5AAAAjwMAAAAA&#10;" strokecolor="#4579b8 [3044]">
                    <v:stroke endarrow="open"/>
                  </v:shape>
                  <v:shape id="Straight Arrow Connector 15" o:spid="_x0000_s1029" type="#_x0000_t32" style="position:absolute;left:14261;width:1328;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hTsAAAADbAAAADwAAAGRycy9kb3ducmV2LnhtbERPS4vCMBC+C/sfwizszaauVErXKCKU&#10;9eoL9DbbjG2xmZQm1e6/N4LgbT6+58yXg2nEjTpXW1YwiWIQxIXVNZcKDvt8nIJwHlljY5kU/JOD&#10;5eJjNMdM2ztv6bbzpQgh7DJUUHnfZlK6oiKDLrItceAutjPoA+xKqTu8h3DTyO84nkmDNYeGClta&#10;V1Rcd71RML38Db+pX8k0P9l13ydJcszPSn19DqsfEJ4G/xa/3Bsd5ifw/CUcIBc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Iv4U7AAAAA2wAAAA8AAAAAAAAAAAAAAAAA&#10;oQIAAGRycy9kb3ducmV2LnhtbFBLBQYAAAAABAAEAPkAAACOAwAAAAA=&#10;" strokecolor="#4579b8 [3044]">
                    <v:stroke endarrow="open"/>
                  </v:shape>
                  <v:shape id="Straight Arrow Connector 16" o:spid="_x0000_s1030" type="#_x0000_t32" style="position:absolute;left:30502;top:68;width:1327;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1/OcEAAADbAAAADwAAAGRycy9kb3ducmV2LnhtbERPyWrDMBC9F/oPYgq91XJbHIwTJYSA&#10;aa9JGkhvU2timVgjY8lL/r4qBHqbx1tntZltK0bqfeNYwWuSgiCunG64VvB1LF9yED4ga2wdk4Ib&#10;edisHx9WWGg38Z7GQ6hFDGFfoAITQldI6StDFn3iOuLIXVxvMUTY11L3OMVw28q3NF1Iiw3HBoMd&#10;7QxV18NgFbxffuaPPGxlXp7dbhiyLDuV30o9P83bJYhAc/gX392fOs5fwN8v8Q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85wQAAANsAAAAPAAAAAAAAAAAAAAAA&#10;AKECAABkcnMvZG93bnJldi54bWxQSwUGAAAAAAQABAD5AAAAjwMAAAAA&#10;" strokecolor="#4579b8 [3044]">
                    <v:stroke endarrow="open"/>
                  </v:shape>
                </v:group>
                <v:group id="Group 18" o:spid="_x0000_s1031" style="position:absolute;width:59434;height:7772" coordsize="59434,7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4" o:spid="_x0000_s1032" style="position:absolute;width:12515;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J9B8QA&#10;AADaAAAADwAAAGRycy9kb3ducmV2LnhtbESPS4vCQBCE7wv+h6EFL6ITRRaJjiI+QPHgGzw2mTYJ&#10;ZnpCZtTs/npnQdhjUVVfUeNpbQrxpMrllhX0uhEI4sTqnFMF59OqMwThPLLGwjIp+CEH00nja4yx&#10;ti8+0PPoUxEg7GJUkHlfxlK6JCODrmtL4uDdbGXQB1mlUlf4CnBTyH4UfUuDOYeFDEuaZ5Tcjw+j&#10;oMRB1N8t7pvL+bpcbRft3vZ3XyjVatazEQhPtf8Pf9prrWAAf1fCDZCT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yfQfEAAAA2g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7" w14:textId="77777777" w:rsidR="00A21FD3" w:rsidRPr="00CF75BB" w:rsidRDefault="00A21FD3" w:rsidP="00D0774B">
                          <w:pPr>
                            <w:jc w:val="center"/>
                            <w:rPr>
                              <w:sz w:val="16"/>
                              <w:szCs w:val="16"/>
                            </w:rPr>
                          </w:pPr>
                          <w:r w:rsidRPr="003F2E3C">
                            <w:rPr>
                              <w:b/>
                            </w:rPr>
                            <w:t>MATLAB</w:t>
                          </w:r>
                          <w:r w:rsidRPr="000C5867">
                            <w:rPr>
                              <w:b/>
                            </w:rPr>
                            <w:t>/Simulink</w:t>
                          </w:r>
                          <w:r>
                            <w:br/>
                          </w:r>
                          <w:r w:rsidRPr="00CF75BB">
                            <w:rPr>
                              <w:sz w:val="16"/>
                              <w:szCs w:val="16"/>
                            </w:rPr>
                            <w:t>32-bit Windows</w:t>
                          </w:r>
                          <w:r>
                            <w:rPr>
                              <w:sz w:val="16"/>
                              <w:szCs w:val="16"/>
                            </w:rPr>
                            <w:br/>
                          </w:r>
                          <w:r w:rsidRPr="00CF75BB">
                            <w:rPr>
                              <w:sz w:val="16"/>
                              <w:szCs w:val="16"/>
                            </w:rPr>
                            <w:t>64-bit Windows</w:t>
                          </w:r>
                        </w:p>
                      </w:txbxContent>
                    </v:textbox>
                  </v:rect>
                  <v:rect id="Rectangle 10" o:spid="_x0000_s1033" style="position:absolute;left:14057;width:12979;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fP6ccA&#10;AADbAAAADwAAAGRycy9kb3ducmV2LnhtbESPT2vCQBDF70K/wzKFXsRslCIlZpVSK7R48E8VPA7Z&#10;aRLMzobsVtN++s5B8DbDe/Peb/JF7xp1oS7Ung2MkxQUceFtzaWBw9dq9AIqRGSLjWcy8EsBFvOH&#10;QY6Z9Vfe0WUfSyUhHDI0UMXYZlqHoiKHIfEtsWjfvnMYZe1KbTu8Srhr9CRNp9phzdJQYUtvFRXn&#10;/Y8z0OJzOtksz5/Hw+l9tV4Ox+u/bWPM02P/OgMVqY938+36wwq+0MsvMoC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Xz+nHAAAA2wAAAA8AAAAAAAAAAAAAAAAAmAIAAGRy&#10;cy9kb3ducmV2LnhtbFBLBQYAAAAABAAEAPUAAACMAwAAAAA=&#10;" fillcolor="#a7bfde [1620]" strokecolor="#4579b8 [3044]">
                    <v:fill color2="#e4ecf5 [500]" rotate="t" angle="180" colors="0 #a3c4ff;22938f #bfd5ff;1 #e5eeff" focus="100%" type="gradient"/>
                    <v:shadow on="t" color="black" opacity="24903f" origin=",.5" offset="0,.55556mm"/>
                    <v:textbox>
                      <w:txbxContent>
                        <w:p w14:paraId="2164B578" w14:textId="77777777" w:rsidR="00A21FD3" w:rsidRPr="00CF75BB" w:rsidRDefault="00A21FD3" w:rsidP="00D0774B">
                          <w:pPr>
                            <w:jc w:val="center"/>
                            <w:rPr>
                              <w:sz w:val="16"/>
                              <w:szCs w:val="18"/>
                            </w:rPr>
                          </w:pPr>
                          <w:r w:rsidRPr="000C5867">
                            <w:rPr>
                              <w:b/>
                            </w:rPr>
                            <w:t>Level</w:t>
                          </w:r>
                          <w:r>
                            <w:rPr>
                              <w:b/>
                            </w:rPr>
                            <w:t>-</w:t>
                          </w:r>
                          <w:r w:rsidRPr="000C5867">
                            <w:rPr>
                              <w:b/>
                            </w:rPr>
                            <w:t>2 S Function</w:t>
                          </w:r>
                          <w:r>
                            <w:rPr>
                              <w:sz w:val="18"/>
                            </w:rPr>
                            <w:br/>
                          </w:r>
                          <w:r w:rsidRPr="00CF75BB">
                            <w:rPr>
                              <w:sz w:val="16"/>
                            </w:rPr>
                            <w:t>FAST_SFunc.mexw32</w:t>
                          </w:r>
                          <w:r w:rsidRPr="00CF75BB">
                            <w:rPr>
                              <w:sz w:val="16"/>
                            </w:rPr>
                            <w:br/>
                            <w:t>FAST_SFunc.mexw64</w:t>
                          </w:r>
                          <w:r>
                            <w:rPr>
                              <w:sz w:val="16"/>
                            </w:rPr>
                            <w:br/>
                          </w:r>
                          <w:r>
                            <w:rPr>
                              <w:sz w:val="16"/>
                              <w:szCs w:val="18"/>
                            </w:rPr>
                            <w:t>w</w:t>
                          </w:r>
                          <w:r w:rsidRPr="00CF75BB">
                            <w:rPr>
                              <w:sz w:val="16"/>
                              <w:szCs w:val="18"/>
                            </w:rPr>
                            <w:t>ritten in C</w:t>
                          </w:r>
                        </w:p>
                      </w:txbxContent>
                    </v:textbox>
                  </v:rect>
                  <v:rect id="Rectangle 12" o:spid="_x0000_s1034" style="position:absolute;left:28319;width:14903;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0BcIA&#10;AADbAAAADwAAAGRycy9kb3ducmV2LnhtbERPS4vCMBC+L/gfwgh7WTS1LCLVKKIruHjwDR6HZmyL&#10;zaQ0Uau/3ggLe5uP7zmjSWNKcaPaFZYV9LoRCOLU6oIzBYf9ojMA4TyyxtIyKXiQg8m49THCRNs7&#10;b+m285kIIewSVJB7XyVSujQng65rK+LAnW1t0AdYZ1LXeA/hppRxFPWlwYJDQ44VzXJKL7urUVDh&#10;dxSv55ff4+H0s1jNv3qr56ZU6rPdTIcgPDX+X/znXuowP4b3L+EAO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ifQFwgAAANsAAAAPAAAAAAAAAAAAAAAAAJgCAABkcnMvZG93&#10;bnJldi54bWxQSwUGAAAAAAQABAD1AAAAhwMAAAAA&#10;" fillcolor="#a7bfde [1620]" strokecolor="#4579b8 [3044]">
                    <v:fill color2="#e4ecf5 [500]" rotate="t" angle="180" colors="0 #a3c4ff;22938f #bfd5ff;1 #e5eeff" focus="100%" type="gradient"/>
                    <v:shadow on="t" color="black" opacity="24903f" origin=",.5" offset="0,.55556mm"/>
                    <v:textbox>
                      <w:txbxContent>
                        <w:p w14:paraId="2164B579" w14:textId="77777777" w:rsidR="00A21FD3" w:rsidRPr="00CF75BB" w:rsidRDefault="00A21FD3" w:rsidP="00D0774B">
                          <w:pPr>
                            <w:jc w:val="center"/>
                            <w:rPr>
                              <w:sz w:val="16"/>
                              <w:szCs w:val="16"/>
                            </w:rPr>
                          </w:pPr>
                          <w:r w:rsidRPr="000C5867">
                            <w:rPr>
                              <w:b/>
                            </w:rPr>
                            <w:t>FAST Dynamic Library</w:t>
                          </w:r>
                          <w:r>
                            <w:br/>
                          </w:r>
                          <w:r w:rsidRPr="00CF75BB">
                            <w:rPr>
                              <w:sz w:val="16"/>
                              <w:szCs w:val="16"/>
                            </w:rPr>
                            <w:t>FAST_Library_Win32.dll</w:t>
                          </w:r>
                          <w:r w:rsidRPr="00CF75BB">
                            <w:rPr>
                              <w:sz w:val="16"/>
                              <w:szCs w:val="16"/>
                            </w:rPr>
                            <w:br/>
                            <w:t>FAST_Library_x64.dll</w:t>
                          </w:r>
                          <w:r>
                            <w:rPr>
                              <w:sz w:val="16"/>
                              <w:szCs w:val="16"/>
                            </w:rPr>
                            <w:br/>
                          </w:r>
                          <w:r w:rsidRPr="00CF75BB">
                            <w:rPr>
                              <w:sz w:val="16"/>
                              <w:szCs w:val="16"/>
                            </w:rPr>
                            <w:t>written in Fortran 2003</w:t>
                          </w:r>
                        </w:p>
                      </w:txbxContent>
                    </v:textbox>
                  </v:rect>
                  <v:rect id="Rectangle 13" o:spid="_x0000_s1035" style="position:absolute;left:44423;width:15011;height:7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VRnsQA&#10;AADbAAAADwAAAGRycy9kb3ducmV2LnhtbERPS2vCQBC+F/wPywi9SN0kLVJSV5GmQsVD6wt6HLJj&#10;EpKdDdmtRn+9WxB6m4/vOdN5bxpxos5VlhXE4wgEcW51xYWC/W759ArCeWSNjWVScCEH89ngYYqp&#10;tmfe0GnrCxFC2KWooPS+TaV0eUkG3di2xIE72s6gD7ArpO7wHMJNI5MomkiDFYeGElt6Lymvt79G&#10;QYsvUfKV1avD/udjuc5G8fr63Sj1OOwXbyA89f5ffHd/6jD/Gf5+CQ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FUZ7EAAAA2w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14:paraId="2164B57A" w14:textId="77777777" w:rsidR="00A21FD3" w:rsidRPr="00CF75BB" w:rsidRDefault="00A21FD3" w:rsidP="00D0774B">
                          <w:pPr>
                            <w:jc w:val="center"/>
                            <w:rPr>
                              <w:sz w:val="16"/>
                              <w:szCs w:val="16"/>
                            </w:rPr>
                          </w:pPr>
                          <w:r w:rsidRPr="000C5867">
                            <w:rPr>
                              <w:b/>
                            </w:rPr>
                            <w:t>MAP Dynamic Library</w:t>
                          </w:r>
                          <w:r>
                            <w:br/>
                          </w:r>
                          <w:r>
                            <w:rPr>
                              <w:sz w:val="16"/>
                              <w:szCs w:val="16"/>
                            </w:rPr>
                            <w:t>MAP</w:t>
                          </w:r>
                          <w:r w:rsidRPr="00CF75BB">
                            <w:rPr>
                              <w:sz w:val="16"/>
                              <w:szCs w:val="16"/>
                            </w:rPr>
                            <w:t>_Win32.dll</w:t>
                          </w:r>
                          <w:r w:rsidRPr="00CF75BB">
                            <w:rPr>
                              <w:sz w:val="16"/>
                              <w:szCs w:val="16"/>
                            </w:rPr>
                            <w:br/>
                          </w:r>
                          <w:r>
                            <w:rPr>
                              <w:sz w:val="16"/>
                              <w:szCs w:val="16"/>
                            </w:rPr>
                            <w:t>MAP</w:t>
                          </w:r>
                          <w:r w:rsidRPr="00CF75BB">
                            <w:rPr>
                              <w:sz w:val="16"/>
                              <w:szCs w:val="16"/>
                            </w:rPr>
                            <w:t>_x64.dll</w:t>
                          </w:r>
                          <w:r>
                            <w:rPr>
                              <w:sz w:val="16"/>
                              <w:szCs w:val="16"/>
                            </w:rPr>
                            <w:br/>
                          </w:r>
                          <w:r w:rsidRPr="00CF75BB">
                            <w:rPr>
                              <w:sz w:val="16"/>
                              <w:szCs w:val="16"/>
                            </w:rPr>
                            <w:t xml:space="preserve">written in </w:t>
                          </w:r>
                          <w:r>
                            <w:rPr>
                              <w:sz w:val="16"/>
                              <w:szCs w:val="16"/>
                            </w:rPr>
                            <w:t>C</w:t>
                          </w:r>
                        </w:p>
                      </w:txbxContent>
                    </v:textbox>
                  </v:rect>
                </v:group>
                <w10:anchorlock/>
              </v:group>
            </w:pict>
          </mc:Fallback>
        </mc:AlternateContent>
      </w:r>
    </w:p>
    <w:p w14:paraId="2164B493" w14:textId="6D0E6360" w:rsidR="00D0774B" w:rsidRDefault="003F0FFD" w:rsidP="003D5EA3">
      <w:pPr>
        <w:pStyle w:val="Caption"/>
        <w:jc w:val="center"/>
      </w:pPr>
      <w:bookmarkStart w:id="139" w:name="_Ref412536543"/>
      <w:r>
        <w:t xml:space="preserve">Figure </w:t>
      </w:r>
      <w:fldSimple w:instr=" SEQ Figure \* ARABIC ">
        <w:ins w:id="140" w:author="Bonnie Jonkman" w:date="2016-04-04T11:57:00Z">
          <w:r w:rsidR="007E3E3B">
            <w:rPr>
              <w:noProof/>
            </w:rPr>
            <w:t>8</w:t>
          </w:r>
        </w:ins>
        <w:del w:id="141" w:author="Bonnie Jonkman" w:date="2016-04-04T11:12:00Z">
          <w:r w:rsidR="00A87DA2" w:rsidDel="00832B3D">
            <w:rPr>
              <w:noProof/>
            </w:rPr>
            <w:delText>6</w:delText>
          </w:r>
        </w:del>
      </w:fldSimple>
      <w:bookmarkEnd w:id="139"/>
      <w:r>
        <w:t>: Libraries in the FAST - Simulink Interface</w:t>
      </w:r>
    </w:p>
    <w:p w14:paraId="2164B494" w14:textId="77777777" w:rsidR="006D62BD" w:rsidRPr="006D62BD" w:rsidRDefault="006D62BD" w:rsidP="00653C1F">
      <w:r>
        <w:t>Please note that because this interface uses static variables, there can be only one instance of the FAST_SFunc mex file in any instance of MATLAB (i.e., you cannot run two different models simultaneously).</w:t>
      </w:r>
    </w:p>
    <w:p w14:paraId="2164B495" w14:textId="77777777" w:rsidR="00D0774B" w:rsidRDefault="00D0774B" w:rsidP="003F0FFD">
      <w:pPr>
        <w:pStyle w:val="Heading3"/>
      </w:pPr>
      <w:bookmarkStart w:id="142" w:name="_Ref411514591"/>
      <w:r>
        <w:t>S-Function Parameters</w:t>
      </w:r>
      <w:bookmarkEnd w:id="142"/>
    </w:p>
    <w:p w14:paraId="2164B496" w14:textId="193D22B3" w:rsidR="00D0774B" w:rsidRDefault="00CA094B" w:rsidP="00D0774B">
      <w:r>
        <w:t xml:space="preserve">The </w:t>
      </w:r>
      <w:r w:rsidR="00D0774B">
        <w:t>FAST_SFunc</w:t>
      </w:r>
      <w:r w:rsidR="00D56818">
        <w:t xml:space="preserve"> S-function block</w:t>
      </w:r>
      <w:r w:rsidR="00D0774B">
        <w:t xml:space="preserve"> is designed to accept exactly three parameters from Simulink.</w:t>
      </w:r>
      <w:r w:rsidR="003D5EA3">
        <w:t xml:space="preserve"> The values for each of the parameters are required at initialization, and they must not be changed during the simulation.</w:t>
      </w:r>
    </w:p>
    <w:p w14:paraId="2164B497" w14:textId="77777777" w:rsidR="003D5EA3" w:rsidRDefault="00D0774B" w:rsidP="008233CD">
      <w:pPr>
        <w:keepNext/>
        <w:jc w:val="center"/>
      </w:pPr>
      <w:r>
        <w:rPr>
          <w:noProof/>
        </w:rPr>
        <w:drawing>
          <wp:inline distT="0" distB="0" distL="0" distR="0" wp14:anchorId="2164B550" wp14:editId="2164B551">
            <wp:extent cx="2834640" cy="2718151"/>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834640" cy="2718151"/>
                    </a:xfrm>
                    <a:prstGeom prst="rect">
                      <a:avLst/>
                    </a:prstGeom>
                  </pic:spPr>
                </pic:pic>
              </a:graphicData>
            </a:graphic>
          </wp:inline>
        </w:drawing>
      </w:r>
    </w:p>
    <w:p w14:paraId="2164B498" w14:textId="44B548B1" w:rsidR="00D0774B" w:rsidRPr="00681E4B" w:rsidRDefault="003D5EA3" w:rsidP="007C0572">
      <w:pPr>
        <w:pStyle w:val="Caption"/>
        <w:jc w:val="center"/>
      </w:pPr>
      <w:r>
        <w:t xml:space="preserve">Figure </w:t>
      </w:r>
      <w:fldSimple w:instr=" SEQ Figure \* ARABIC ">
        <w:ins w:id="143" w:author="Bonnie Jonkman" w:date="2016-04-04T11:57:00Z">
          <w:r w:rsidR="007E3E3B">
            <w:rPr>
              <w:noProof/>
            </w:rPr>
            <w:t>9</w:t>
          </w:r>
        </w:ins>
        <w:del w:id="144" w:author="Bonnie Jonkman" w:date="2016-04-04T11:12:00Z">
          <w:r w:rsidR="00A87DA2" w:rsidDel="00832B3D">
            <w:rPr>
              <w:noProof/>
            </w:rPr>
            <w:delText>7</w:delText>
          </w:r>
        </w:del>
      </w:fldSimple>
      <w:r>
        <w:t>: FAST_SFunc Block Parameters</w:t>
      </w:r>
    </w:p>
    <w:p w14:paraId="2164B499" w14:textId="77777777" w:rsidR="00D0774B" w:rsidRDefault="00D0774B" w:rsidP="003F0FFD">
      <w:pPr>
        <w:pStyle w:val="Heading4"/>
      </w:pPr>
      <w:r>
        <w:t>FAST_InputFileName</w:t>
      </w:r>
    </w:p>
    <w:p w14:paraId="2164B49A" w14:textId="77777777" w:rsidR="00D0774B" w:rsidRPr="00681E4B" w:rsidRDefault="00D0774B" w:rsidP="00D0774B">
      <w:r>
        <w:t xml:space="preserve">The first parameter is a string, which contains the name of the FAST v8 primary input file. In the sample models, this string is contained in a variable called </w:t>
      </w:r>
      <w:r w:rsidRPr="00805E93">
        <w:rPr>
          <w:b/>
        </w:rPr>
        <w:t>FAST_InputFileName</w:t>
      </w:r>
      <w:r>
        <w:t>.</w:t>
      </w:r>
    </w:p>
    <w:p w14:paraId="2164B49B" w14:textId="77777777" w:rsidR="00D0774B" w:rsidRPr="00810027" w:rsidRDefault="00D0774B" w:rsidP="003F0FFD">
      <w:pPr>
        <w:pStyle w:val="Heading4"/>
      </w:pPr>
      <w:r>
        <w:lastRenderedPageBreak/>
        <w:t>TMax</w:t>
      </w:r>
    </w:p>
    <w:p w14:paraId="2164B49C" w14:textId="77777777" w:rsidR="008233CD" w:rsidRDefault="008233CD" w:rsidP="00D0774B">
      <w:r>
        <w:t xml:space="preserve">The second parameter is a double-precision real value called </w:t>
      </w:r>
      <w:r w:rsidRPr="00805E93">
        <w:rPr>
          <w:b/>
        </w:rPr>
        <w:t>TMax</w:t>
      </w:r>
      <w:r>
        <w:t xml:space="preserve">. </w:t>
      </w:r>
      <w:r w:rsidR="00CA0AA7">
        <w:t xml:space="preserve">This </w:t>
      </w:r>
      <w:r w:rsidR="00CA0AA7" w:rsidRPr="00805E93">
        <w:rPr>
          <w:b/>
        </w:rPr>
        <w:t>TMax</w:t>
      </w:r>
      <w:r w:rsidR="00CA0AA7">
        <w:t xml:space="preserve"> is used in place of the </w:t>
      </w:r>
      <w:r w:rsidR="00CA0AA7" w:rsidRPr="00805E93">
        <w:rPr>
          <w:b/>
        </w:rPr>
        <w:t>TMax</w:t>
      </w:r>
      <w:r w:rsidR="00CA0AA7">
        <w:t xml:space="preserve"> specified in the FAST v8 primary input file, except for the following </w:t>
      </w:r>
      <w:r>
        <w:t xml:space="preserve">two </w:t>
      </w:r>
      <w:r w:rsidR="00CA0AA7">
        <w:t>cases:</w:t>
      </w:r>
      <w:r>
        <w:t xml:space="preserve"> </w:t>
      </w:r>
    </w:p>
    <w:p w14:paraId="2164B49D" w14:textId="17A76D8A" w:rsidR="00CA0AA7" w:rsidRDefault="00CA0AA7"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will be used by the FAST modules</w:t>
      </w:r>
      <w:r w:rsidR="008233CD">
        <w:t xml:space="preserve"> (e.g., HydroDyn’s </w:t>
      </w:r>
      <w:r w:rsidR="00CA094B">
        <w:t>Waves sub</w:t>
      </w:r>
      <w:r w:rsidR="008233CD">
        <w:t>module).</w:t>
      </w:r>
    </w:p>
    <w:p w14:paraId="2164B49E" w14:textId="0D21F42B" w:rsidR="008233CD" w:rsidRDefault="008233CD" w:rsidP="007C0572">
      <w:pPr>
        <w:pStyle w:val="ListParagraph"/>
        <w:numPr>
          <w:ilvl w:val="0"/>
          <w:numId w:val="25"/>
        </w:numPr>
      </w:pPr>
      <w:r>
        <w:t xml:space="preserve">If </w:t>
      </w:r>
      <w:r w:rsidRPr="00805E93">
        <w:rPr>
          <w:b/>
        </w:rPr>
        <w:t>TMax</w:t>
      </w:r>
      <w:r>
        <w:t xml:space="preserve"> in the FAST v8 primary input file is larger than the one in Simulink, the </w:t>
      </w:r>
      <w:r w:rsidRPr="00805E93">
        <w:rPr>
          <w:b/>
        </w:rPr>
        <w:t>TMax</w:t>
      </w:r>
      <w:r>
        <w:t xml:space="preserve"> </w:t>
      </w:r>
      <w:r w:rsidR="00CA094B">
        <w:t xml:space="preserve">from the primary input file </w:t>
      </w:r>
      <w:r>
        <w:t xml:space="preserve">will be used to allocate space for the binary output file (if </w:t>
      </w:r>
      <w:r w:rsidR="007C0572" w:rsidRPr="00805E93">
        <w:rPr>
          <w:b/>
        </w:rPr>
        <w:t>OutFileFmt</w:t>
      </w:r>
      <w:r w:rsidR="007C0572">
        <w:t xml:space="preserve"> /= 1</w:t>
      </w:r>
      <w:r>
        <w:t>).</w:t>
      </w:r>
    </w:p>
    <w:p w14:paraId="2164B49F" w14:textId="77777777" w:rsidR="007C0572" w:rsidRDefault="00D0774B" w:rsidP="007C0572">
      <w:pPr>
        <w:keepNext/>
        <w:jc w:val="center"/>
      </w:pPr>
      <w:r>
        <w:rPr>
          <w:noProof/>
        </w:rPr>
        <w:drawing>
          <wp:inline distT="0" distB="0" distL="0" distR="0" wp14:anchorId="2164B552" wp14:editId="2164B553">
            <wp:extent cx="5650173" cy="58907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r="59641" b="93101"/>
                    <a:stretch/>
                  </pic:blipFill>
                  <pic:spPr bwMode="auto">
                    <a:xfrm>
                      <a:off x="0" y="0"/>
                      <a:ext cx="5720844" cy="596447"/>
                    </a:xfrm>
                    <a:prstGeom prst="rect">
                      <a:avLst/>
                    </a:prstGeom>
                    <a:ln>
                      <a:noFill/>
                    </a:ln>
                    <a:extLst>
                      <a:ext uri="{53640926-AAD7-44D8-BBD7-CCE9431645EC}">
                        <a14:shadowObscured xmlns:a14="http://schemas.microsoft.com/office/drawing/2010/main"/>
                      </a:ext>
                    </a:extLst>
                  </pic:spPr>
                </pic:pic>
              </a:graphicData>
            </a:graphic>
          </wp:inline>
        </w:drawing>
      </w:r>
    </w:p>
    <w:p w14:paraId="2164B4A0" w14:textId="1C6C9697" w:rsidR="00D0774B" w:rsidRDefault="007C0572" w:rsidP="007C0572">
      <w:pPr>
        <w:pStyle w:val="Caption"/>
        <w:jc w:val="center"/>
      </w:pPr>
      <w:r>
        <w:t xml:space="preserve">Figure </w:t>
      </w:r>
      <w:fldSimple w:instr=" SEQ Figure \* ARABIC ">
        <w:ins w:id="145" w:author="Bonnie Jonkman" w:date="2016-04-04T11:57:00Z">
          <w:r w:rsidR="007E3E3B">
            <w:rPr>
              <w:noProof/>
            </w:rPr>
            <w:t>10</w:t>
          </w:r>
        </w:ins>
        <w:del w:id="146" w:author="Bonnie Jonkman" w:date="2016-04-04T11:12:00Z">
          <w:r w:rsidR="00A87DA2" w:rsidDel="00832B3D">
            <w:rPr>
              <w:noProof/>
            </w:rPr>
            <w:delText>8</w:delText>
          </w:r>
        </w:del>
      </w:fldSimple>
      <w:r>
        <w:t>: Using TMax to specify simulation end time in Simulink</w:t>
      </w:r>
    </w:p>
    <w:p w14:paraId="2164B4A1" w14:textId="77777777" w:rsidR="00D0774B" w:rsidRPr="00810027" w:rsidRDefault="00D0774B" w:rsidP="003F0FFD">
      <w:pPr>
        <w:pStyle w:val="Heading4"/>
      </w:pPr>
      <w:r>
        <w:t>NumAdditionalInputs</w:t>
      </w:r>
    </w:p>
    <w:p w14:paraId="2164B4A2" w14:textId="19890D7A" w:rsidR="00D0774B" w:rsidRDefault="006A4CEA" w:rsidP="00D0774B">
      <w:r>
        <w:t>T</w:t>
      </w:r>
      <w:r w:rsidR="00D0774B">
        <w:t>he third parameter sent to the S-Function block</w:t>
      </w:r>
      <w:r>
        <w:t xml:space="preserve"> is </w:t>
      </w:r>
      <w:r w:rsidRPr="00805E93">
        <w:rPr>
          <w:b/>
        </w:rPr>
        <w:t>NumAdditionalInputs</w:t>
      </w:r>
      <w:r w:rsidR="00D0774B">
        <w:t xml:space="preserve">. Currently, </w:t>
      </w:r>
      <w:r w:rsidR="00D0774B" w:rsidRPr="00805E93">
        <w:rPr>
          <w:b/>
        </w:rPr>
        <w:t>NumAdditionalInputs</w:t>
      </w:r>
      <w:r w:rsidR="00D0774B">
        <w:rPr>
          <w:i/>
        </w:rPr>
        <w:t xml:space="preserve"> </w:t>
      </w:r>
      <w:r w:rsidR="00D0774B">
        <w:t>is 0 for most cases.</w:t>
      </w:r>
      <w:r w:rsidR="00805E93">
        <w:rPr>
          <w:rStyle w:val="FootnoteReference"/>
        </w:rPr>
        <w:footnoteReference w:id="15"/>
      </w:r>
    </w:p>
    <w:p w14:paraId="2164B4A4" w14:textId="77777777" w:rsidR="00D0774B" w:rsidRDefault="00D720E0" w:rsidP="003F0FFD">
      <w:pPr>
        <w:pStyle w:val="Heading3"/>
      </w:pPr>
      <w:bookmarkStart w:id="147" w:name="_Ref412806082"/>
      <w:r>
        <w:t xml:space="preserve">S-Function </w:t>
      </w:r>
      <w:r w:rsidR="00D0774B">
        <w:t>Inputs</w:t>
      </w:r>
      <w:bookmarkEnd w:id="147"/>
    </w:p>
    <w:p w14:paraId="2164B4A5" w14:textId="77777777" w:rsidR="00D0774B" w:rsidRPr="00810027" w:rsidRDefault="00D0774B" w:rsidP="00D0774B">
      <w:r>
        <w:t xml:space="preserve">The inputs to the FAST S-Function are values in an array of size </w:t>
      </w:r>
      <w:r w:rsidR="00FE259D">
        <w:t xml:space="preserve">8 </w:t>
      </w:r>
      <w:r>
        <w:t xml:space="preserve">+ </w:t>
      </w:r>
      <w:r w:rsidRPr="00805E93">
        <w:rPr>
          <w:b/>
        </w:rPr>
        <w:t>NumAdditionalInputs</w:t>
      </w:r>
      <w:r>
        <w:t xml:space="preserve">. (See </w:t>
      </w:r>
      <w:r w:rsidR="00743E68">
        <w:t>section “</w:t>
      </w:r>
      <w:r>
        <w:fldChar w:fldCharType="begin"/>
      </w:r>
      <w:r>
        <w:instrText xml:space="preserve"> REF _Ref411514591 \h </w:instrText>
      </w:r>
      <w:r>
        <w:fldChar w:fldCharType="separate"/>
      </w:r>
      <w:r w:rsidR="00A87DA2">
        <w:t>S-Function Parameters</w:t>
      </w:r>
      <w:r>
        <w:fldChar w:fldCharType="end"/>
      </w:r>
      <w:r w:rsidR="00743E68">
        <w:t>”</w:t>
      </w:r>
      <w:r w:rsidR="00775774">
        <w:t xml:space="preserve"> for an explanation of </w:t>
      </w:r>
      <w:r w:rsidR="00775774" w:rsidRPr="00805E93">
        <w:rPr>
          <w:b/>
        </w:rPr>
        <w:t>NumAdditionalInputs</w:t>
      </w:r>
      <w:r w:rsidR="00775774">
        <w:t>.</w:t>
      </w:r>
      <w:r>
        <w:t>)</w:t>
      </w:r>
    </w:p>
    <w:p w14:paraId="2164B4A6" w14:textId="77777777" w:rsidR="00D0774B" w:rsidRDefault="00D0774B" w:rsidP="00D0774B">
      <w:r>
        <w:t>The values in the input array are as follows:</w:t>
      </w:r>
    </w:p>
    <w:p w14:paraId="2164B4A7" w14:textId="77777777" w:rsidR="00D0774B" w:rsidRDefault="00D0774B" w:rsidP="00D0774B">
      <w:pPr>
        <w:pStyle w:val="ListParagraph"/>
        <w:numPr>
          <w:ilvl w:val="0"/>
          <w:numId w:val="19"/>
        </w:numPr>
      </w:pPr>
      <w:r>
        <w:t>Generator torque</w:t>
      </w:r>
      <w:r w:rsidR="00540E39">
        <w:t xml:space="preserve"> (Nm)</w:t>
      </w:r>
    </w:p>
    <w:p w14:paraId="2164B4A8" w14:textId="77777777" w:rsidR="00D0774B" w:rsidRDefault="00D0774B" w:rsidP="00D0774B">
      <w:pPr>
        <w:pStyle w:val="ListParagraph"/>
        <w:numPr>
          <w:ilvl w:val="0"/>
          <w:numId w:val="19"/>
        </w:numPr>
      </w:pPr>
      <w:r>
        <w:t>Electrical power</w:t>
      </w:r>
      <w:r w:rsidR="00540E39">
        <w:t xml:space="preserve"> (W)</w:t>
      </w:r>
    </w:p>
    <w:p w14:paraId="2164B4A9" w14:textId="77777777" w:rsidR="00D0774B" w:rsidRDefault="00D0774B" w:rsidP="00D0774B">
      <w:pPr>
        <w:pStyle w:val="ListParagraph"/>
        <w:numPr>
          <w:ilvl w:val="0"/>
          <w:numId w:val="19"/>
        </w:numPr>
      </w:pPr>
      <w:r>
        <w:t>Commanded yaw position</w:t>
      </w:r>
      <w:r w:rsidR="00540E39">
        <w:t xml:space="preserve"> (radians)</w:t>
      </w:r>
    </w:p>
    <w:p w14:paraId="2164B4AA" w14:textId="77777777" w:rsidR="00D0774B" w:rsidRDefault="00D0774B" w:rsidP="00D0774B">
      <w:pPr>
        <w:pStyle w:val="ListParagraph"/>
        <w:numPr>
          <w:ilvl w:val="0"/>
          <w:numId w:val="19"/>
        </w:numPr>
      </w:pPr>
      <w:r>
        <w:t>Commanded yaw rate</w:t>
      </w:r>
      <w:r w:rsidR="00540E39">
        <w:t xml:space="preserve"> (radians/s)</w:t>
      </w:r>
    </w:p>
    <w:p w14:paraId="2164B4AB" w14:textId="77777777" w:rsidR="00D0774B" w:rsidRDefault="00D0774B" w:rsidP="00D0774B">
      <w:pPr>
        <w:pStyle w:val="ListParagraph"/>
        <w:numPr>
          <w:ilvl w:val="0"/>
          <w:numId w:val="19"/>
        </w:numPr>
      </w:pPr>
      <w:r>
        <w:t>Commanded pitch for blade 1</w:t>
      </w:r>
      <w:r w:rsidR="00540E39">
        <w:t xml:space="preserve"> (radians)</w:t>
      </w:r>
    </w:p>
    <w:p w14:paraId="2164B4AC" w14:textId="77777777" w:rsidR="00D0774B" w:rsidRDefault="00D0774B" w:rsidP="00D0774B">
      <w:pPr>
        <w:pStyle w:val="ListParagraph"/>
        <w:numPr>
          <w:ilvl w:val="0"/>
          <w:numId w:val="19"/>
        </w:numPr>
      </w:pPr>
      <w:r>
        <w:t>Commanded pitch for blade 2</w:t>
      </w:r>
      <w:r w:rsidR="00540E39">
        <w:t xml:space="preserve"> (radians)</w:t>
      </w:r>
    </w:p>
    <w:p w14:paraId="2164B4AD" w14:textId="77777777" w:rsidR="00CE549F" w:rsidRDefault="00D0774B" w:rsidP="00D0774B">
      <w:pPr>
        <w:pStyle w:val="ListParagraph"/>
        <w:numPr>
          <w:ilvl w:val="0"/>
          <w:numId w:val="19"/>
        </w:numPr>
      </w:pPr>
      <w:r>
        <w:t>Commanded pitch for blade 3</w:t>
      </w:r>
      <w:r w:rsidR="00540E39">
        <w:t xml:space="preserve"> (radians): note that this input is </w:t>
      </w:r>
      <w:r>
        <w:t xml:space="preserve">unused on 2-bladed turbines, but </w:t>
      </w:r>
      <w:r w:rsidR="00FE259D">
        <w:t xml:space="preserve">is always </w:t>
      </w:r>
      <w:r>
        <w:t xml:space="preserve">required as input to </w:t>
      </w:r>
      <w:r w:rsidR="00D56818">
        <w:t xml:space="preserve">the </w:t>
      </w:r>
      <w:r>
        <w:t>DLL</w:t>
      </w:r>
    </w:p>
    <w:p w14:paraId="2164B4AE" w14:textId="2A303904" w:rsidR="00D0774B" w:rsidRDefault="007F46A7" w:rsidP="00D0774B">
      <w:pPr>
        <w:pStyle w:val="ListParagraph"/>
        <w:numPr>
          <w:ilvl w:val="0"/>
          <w:numId w:val="19"/>
        </w:numPr>
      </w:pPr>
      <w:r>
        <w:t>Fraction of maximum h</w:t>
      </w:r>
      <w:r w:rsidR="00CE549F">
        <w:t xml:space="preserve">igh-speed shaft </w:t>
      </w:r>
      <w:r>
        <w:t>braking torque</w:t>
      </w:r>
      <w:r w:rsidR="00CE549F">
        <w:t xml:space="preserve"> (</w:t>
      </w:r>
      <w:r w:rsidR="00FE259D">
        <w:t>fractional value between 0 and 1</w:t>
      </w:r>
      <w:r w:rsidR="00CE549F">
        <w:t>)</w:t>
      </w:r>
    </w:p>
    <w:p w14:paraId="114F367B" w14:textId="6420BB54" w:rsidR="007B241F" w:rsidRDefault="008D29CA" w:rsidP="007B241F">
      <w:r>
        <w:t xml:space="preserve">Note that these inputs are passed from Simulink to ServoDyn. However, these inputs are used </w:t>
      </w:r>
      <w:r>
        <w:rPr>
          <w:i/>
        </w:rPr>
        <w:t>only if</w:t>
      </w:r>
      <w:r>
        <w:t xml:space="preserve"> the appropriate switches in the ServoDyn input file are selected. The </w:t>
      </w:r>
      <w:r w:rsidRPr="00805E93">
        <w:rPr>
          <w:b/>
        </w:rPr>
        <w:t>PCMode</w:t>
      </w:r>
      <w:r>
        <w:t xml:space="preserve">, </w:t>
      </w:r>
      <w:r w:rsidRPr="00805E93">
        <w:rPr>
          <w:b/>
        </w:rPr>
        <w:t>VSContrl</w:t>
      </w:r>
      <w:r>
        <w:t xml:space="preserve">, </w:t>
      </w:r>
      <w:r w:rsidRPr="00805E93">
        <w:rPr>
          <w:b/>
        </w:rPr>
        <w:t>YCMode</w:t>
      </w:r>
      <w:r w:rsidR="00FE259D">
        <w:rPr>
          <w:i/>
        </w:rPr>
        <w:t>,</w:t>
      </w:r>
      <w:r w:rsidR="00FE259D" w:rsidRPr="00FE259D">
        <w:t xml:space="preserve"> </w:t>
      </w:r>
      <w:r w:rsidR="00FE259D">
        <w:t xml:space="preserve">and </w:t>
      </w:r>
      <w:r w:rsidR="00FE259D" w:rsidRPr="00805E93">
        <w:rPr>
          <w:b/>
        </w:rPr>
        <w:t>HSSBrMode</w:t>
      </w:r>
      <w:r>
        <w:t xml:space="preserve"> parameters in the ServoDyn input file must be set to “4” to allow the inputs from Simulink to be used for pitch control, variable-speed control, </w:t>
      </w:r>
      <w:r w:rsidR="00703CA6">
        <w:t xml:space="preserve">nacelle </w:t>
      </w:r>
      <w:r>
        <w:t>yaw control,</w:t>
      </w:r>
      <w:r w:rsidR="00FE259D">
        <w:t xml:space="preserve"> and/or high-speed shaft braking</w:t>
      </w:r>
      <w:r>
        <w:t xml:space="preserve"> respectively.</w:t>
      </w:r>
    </w:p>
    <w:p w14:paraId="2164B4B0" w14:textId="77777777" w:rsidR="002A6D2A" w:rsidRDefault="002A6D2A" w:rsidP="002A6D2A">
      <w:pPr>
        <w:keepNext/>
        <w:jc w:val="center"/>
      </w:pPr>
      <w:r>
        <w:rPr>
          <w:noProof/>
        </w:rPr>
        <w:lastRenderedPageBreak/>
        <w:drawing>
          <wp:inline distT="0" distB="0" distL="0" distR="0" wp14:anchorId="2164B554" wp14:editId="2164B555">
            <wp:extent cx="5943600" cy="3282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282950"/>
                    </a:xfrm>
                    <a:prstGeom prst="rect">
                      <a:avLst/>
                    </a:prstGeom>
                  </pic:spPr>
                </pic:pic>
              </a:graphicData>
            </a:graphic>
          </wp:inline>
        </w:drawing>
      </w:r>
    </w:p>
    <w:p w14:paraId="2164B4B1" w14:textId="48787FBD" w:rsidR="002A6D2A" w:rsidRDefault="002A6D2A" w:rsidP="002A6D2A">
      <w:pPr>
        <w:pStyle w:val="Caption"/>
        <w:jc w:val="center"/>
      </w:pPr>
      <w:r>
        <w:t xml:space="preserve">Figure </w:t>
      </w:r>
      <w:fldSimple w:instr=" SEQ Figure \* ARABIC ">
        <w:ins w:id="148" w:author="Bonnie Jonkman" w:date="2016-04-04T11:57:00Z">
          <w:r w:rsidR="007E3E3B">
            <w:rPr>
              <w:noProof/>
            </w:rPr>
            <w:t>11</w:t>
          </w:r>
        </w:ins>
        <w:del w:id="149" w:author="Bonnie Jonkman" w:date="2016-04-04T11:12:00Z">
          <w:r w:rsidR="00A87DA2" w:rsidDel="00832B3D">
            <w:rPr>
              <w:noProof/>
            </w:rPr>
            <w:delText>9</w:delText>
          </w:r>
        </w:del>
      </w:fldSimple>
      <w:r>
        <w:t>: FAST v8 Nonlinear Wind Turbine Block in Simulink</w:t>
      </w:r>
    </w:p>
    <w:p w14:paraId="2164B4B2" w14:textId="77777777" w:rsidR="00D0774B" w:rsidRDefault="00D720E0" w:rsidP="003F0FFD">
      <w:pPr>
        <w:pStyle w:val="Heading3"/>
      </w:pPr>
      <w:r>
        <w:t xml:space="preserve">S-Function </w:t>
      </w:r>
      <w:r w:rsidR="00D0774B">
        <w:t>Outputs</w:t>
      </w:r>
    </w:p>
    <w:p w14:paraId="2164B4B3" w14:textId="77777777" w:rsidR="00D0774B" w:rsidRDefault="00D0774B" w:rsidP="00D0774B">
      <w:r>
        <w:t xml:space="preserve">The outputs from FAST to Simulink are the values that are written to the FAST output file(s). </w:t>
      </w:r>
      <w:r w:rsidR="00D56818">
        <w:t xml:space="preserve">The values are output to Simulink every time the S-Function is called, and thus, are not affected by FAST’s </w:t>
      </w:r>
      <w:r w:rsidR="00D56818" w:rsidRPr="00AD1DBB">
        <w:rPr>
          <w:b/>
        </w:rPr>
        <w:t>DT_Out</w:t>
      </w:r>
      <w:r w:rsidR="00D56818">
        <w:t xml:space="preserve"> parameter. </w:t>
      </w:r>
      <w:r>
        <w:t xml:space="preserve">These </w:t>
      </w:r>
      <w:r w:rsidR="00D56818">
        <w:t xml:space="preserve">outputs </w:t>
      </w:r>
      <w:r>
        <w:t xml:space="preserve">are the channels defined in module </w:t>
      </w:r>
      <w:r w:rsidRPr="00AD1DBB">
        <w:rPr>
          <w:b/>
        </w:rPr>
        <w:t>OutList</w:t>
      </w:r>
      <w:r>
        <w:rPr>
          <w:b/>
        </w:rPr>
        <w:t xml:space="preserve"> </w:t>
      </w:r>
      <w:r>
        <w:t>variables; these channel names and units are also written in the FAST summary file. At the FAST_SFunc block initialization, FAST_SFunc writes a cell array called “</w:t>
      </w:r>
      <w:r w:rsidR="00F24945">
        <w:t>O</w:t>
      </w:r>
      <w:r>
        <w:t xml:space="preserve">utList” containing the names of these output channels to the </w:t>
      </w:r>
      <w:r w:rsidR="00AE3A86">
        <w:t xml:space="preserve">MATLAB </w:t>
      </w:r>
      <w:r>
        <w:t>base workspace.</w:t>
      </w:r>
      <w:r w:rsidR="00277AD8">
        <w:t xml:space="preserve"> Currently, there is a limit of 1000 outputs from FAST when used with the Simulink Interface.</w:t>
      </w:r>
    </w:p>
    <w:p w14:paraId="2164B4B4" w14:textId="77777777" w:rsidR="00D0774B" w:rsidRDefault="00D720E0" w:rsidP="003F0FFD">
      <w:pPr>
        <w:pStyle w:val="Heading3"/>
      </w:pPr>
      <w:bookmarkStart w:id="150" w:name="_Ref415562525"/>
      <w:r>
        <w:t xml:space="preserve">S-Function </w:t>
      </w:r>
      <w:r w:rsidR="00D0774B">
        <w:t>States</w:t>
      </w:r>
      <w:bookmarkEnd w:id="150"/>
    </w:p>
    <w:p w14:paraId="2164B4B5" w14:textId="0E633249" w:rsidR="00D0774B" w:rsidRPr="001821CD" w:rsidRDefault="00D0774B" w:rsidP="00D0774B">
      <w:r>
        <w:t>The FAST v8 S-Function does not register any states with Simulink. This effectively makes the block a discrete</w:t>
      </w:r>
      <w:r w:rsidR="00F24945">
        <w:t>-time</w:t>
      </w:r>
      <w:r>
        <w:t xml:space="preserve"> system which is solved inside the S-Function block. Whereas the FAST v7 Simulink models frequently required a time-delay block to </w:t>
      </w:r>
      <w:r w:rsidR="00F24945">
        <w:t>eliminate alge</w:t>
      </w:r>
      <w:r w:rsidR="00D56818">
        <w:t>b</w:t>
      </w:r>
      <w:r w:rsidR="00F24945">
        <w:t>raic loops</w:t>
      </w:r>
      <w:r w:rsidR="007F46A7">
        <w:t xml:space="preserve"> to enable</w:t>
      </w:r>
      <w:r>
        <w:t xml:space="preserve"> the system to solve, FAST v8 Simulink models should not need to implement a time-delay block.</w:t>
      </w:r>
    </w:p>
    <w:p w14:paraId="2164B4B6" w14:textId="77777777" w:rsidR="00D0774B" w:rsidRDefault="00D0774B" w:rsidP="003F0FFD">
      <w:pPr>
        <w:pStyle w:val="Heading2"/>
      </w:pPr>
      <w:bookmarkStart w:id="151" w:name="_Toc447284375"/>
      <w:r>
        <w:t>Converting FAST v7 Simulink Models to FAST v8</w:t>
      </w:r>
      <w:bookmarkEnd w:id="151"/>
    </w:p>
    <w:p w14:paraId="2164B4B7" w14:textId="77777777" w:rsidR="00D0774B" w:rsidRDefault="00D0774B" w:rsidP="003F0FFD">
      <w:pPr>
        <w:pStyle w:val="Heading3"/>
      </w:pPr>
      <w:r>
        <w:t>Convert FAST input file(s)</w:t>
      </w:r>
    </w:p>
    <w:p w14:paraId="2164B4B8" w14:textId="13C79E11" w:rsidR="00D720E0" w:rsidRPr="00D720E0" w:rsidRDefault="00D720E0" w:rsidP="00D56818">
      <w:r>
        <w:t xml:space="preserve">Any FAST </w:t>
      </w:r>
      <w:r w:rsidR="00F24945">
        <w:t>v</w:t>
      </w:r>
      <w:r>
        <w:t>7 input files must be converted to files for FAST v8 prior to using the FAST v8 Interface to Simulink. See the section “</w:t>
      </w:r>
      <w:r>
        <w:fldChar w:fldCharType="begin"/>
      </w:r>
      <w:r>
        <w:instrText xml:space="preserve"> REF _Ref352670793 \h </w:instrText>
      </w:r>
      <w:r>
        <w:fldChar w:fldCharType="separate"/>
      </w:r>
      <w:r w:rsidR="00A87DA2">
        <w:t>Converting to FAST v8.15.x</w:t>
      </w:r>
      <w:r>
        <w:fldChar w:fldCharType="end"/>
      </w:r>
      <w:r>
        <w:t>” for help with this conversion.</w:t>
      </w:r>
    </w:p>
    <w:p w14:paraId="2164B4B9" w14:textId="77777777" w:rsidR="00D0774B" w:rsidRDefault="00D0774B" w:rsidP="003F0FFD">
      <w:pPr>
        <w:pStyle w:val="Heading3"/>
      </w:pPr>
      <w:r>
        <w:t>Edit Simulink model</w:t>
      </w:r>
    </w:p>
    <w:p w14:paraId="2164B4BA" w14:textId="77777777" w:rsidR="00D0774B" w:rsidRDefault="00D0774B" w:rsidP="00D0774B">
      <w:pPr>
        <w:pStyle w:val="ListParagraph"/>
        <w:numPr>
          <w:ilvl w:val="0"/>
          <w:numId w:val="20"/>
        </w:numPr>
      </w:pPr>
      <w:r>
        <w:t>Remove state integrations from</w:t>
      </w:r>
      <w:r w:rsidR="00D720E0">
        <w:t xml:space="preserve"> the </w:t>
      </w:r>
      <w:r>
        <w:t>FAST Nonlinear Wind Turbine block</w:t>
      </w:r>
      <w:r w:rsidR="00825D8B">
        <w:t>.</w:t>
      </w:r>
    </w:p>
    <w:p w14:paraId="2164B4BB" w14:textId="77777777" w:rsidR="00D0774B" w:rsidRDefault="00D0774B" w:rsidP="00D0774B">
      <w:pPr>
        <w:pStyle w:val="ListParagraph"/>
        <w:numPr>
          <w:ilvl w:val="0"/>
          <w:numId w:val="20"/>
        </w:numPr>
      </w:pPr>
      <w:r>
        <w:t>Remove time delay (if it exists)</w:t>
      </w:r>
      <w:r w:rsidR="00825D8B">
        <w:t>.</w:t>
      </w:r>
    </w:p>
    <w:p w14:paraId="2164B4BC" w14:textId="77777777" w:rsidR="00C47D84" w:rsidRDefault="00C47D84" w:rsidP="00C47D84">
      <w:pPr>
        <w:pStyle w:val="ListParagraph"/>
        <w:numPr>
          <w:ilvl w:val="0"/>
          <w:numId w:val="20"/>
        </w:numPr>
      </w:pPr>
      <w:r>
        <w:t>Add appropriate parameters to the FAST_SFunc block (see “</w:t>
      </w:r>
      <w:r>
        <w:fldChar w:fldCharType="begin"/>
      </w:r>
      <w:r>
        <w:instrText xml:space="preserve"> REF _Ref411514591 \h </w:instrText>
      </w:r>
      <w:r>
        <w:fldChar w:fldCharType="separate"/>
      </w:r>
      <w:r w:rsidR="00A87DA2">
        <w:t>S-Function Parameters</w:t>
      </w:r>
      <w:r>
        <w:fldChar w:fldCharType="end"/>
      </w:r>
      <w:r>
        <w:t>”).</w:t>
      </w:r>
    </w:p>
    <w:p w14:paraId="2164B4BD" w14:textId="0BE06581" w:rsidR="00D0774B" w:rsidRDefault="00D0774B" w:rsidP="00D0774B">
      <w:pPr>
        <w:pStyle w:val="ListParagraph"/>
        <w:numPr>
          <w:ilvl w:val="0"/>
          <w:numId w:val="20"/>
        </w:numPr>
      </w:pPr>
      <w:r>
        <w:lastRenderedPageBreak/>
        <w:t xml:space="preserve">Change pitch controller to input </w:t>
      </w:r>
      <w:r w:rsidR="007F46A7">
        <w:t xml:space="preserve">three </w:t>
      </w:r>
      <w:r>
        <w:t xml:space="preserve">values instead of </w:t>
      </w:r>
      <w:r w:rsidRPr="00AD1DBB">
        <w:rPr>
          <w:b/>
        </w:rPr>
        <w:t>NumBl</w:t>
      </w:r>
      <w:r>
        <w:t xml:space="preserve"> values</w:t>
      </w:r>
      <w:r w:rsidR="00825D8B">
        <w:t>.</w:t>
      </w:r>
    </w:p>
    <w:p w14:paraId="2164B4BE" w14:textId="77777777" w:rsidR="00CE549F" w:rsidRDefault="00CE549F" w:rsidP="00D0774B">
      <w:pPr>
        <w:pStyle w:val="ListParagraph"/>
        <w:numPr>
          <w:ilvl w:val="0"/>
          <w:numId w:val="20"/>
        </w:numPr>
      </w:pPr>
      <w:r>
        <w:t>Add an input for the high-speed shaft brake fraction</w:t>
      </w:r>
      <w:r w:rsidR="00825D8B">
        <w:t>.</w:t>
      </w:r>
    </w:p>
    <w:p w14:paraId="2164B4BF" w14:textId="5DA819C1" w:rsidR="00D0774B" w:rsidRDefault="00D0774B" w:rsidP="00D0774B">
      <w:pPr>
        <w:pStyle w:val="ListParagraph"/>
        <w:numPr>
          <w:ilvl w:val="0"/>
          <w:numId w:val="20"/>
        </w:numPr>
      </w:pPr>
      <w:r>
        <w:t>There are no continuous states</w:t>
      </w:r>
      <w:r w:rsidR="007F46A7">
        <w:t xml:space="preserve"> in the FAST_SFunc</w:t>
      </w:r>
      <w:r>
        <w:t>, so the solver may be changed to FixedStepDiscrete.</w:t>
      </w:r>
    </w:p>
    <w:p w14:paraId="2164B4C0" w14:textId="71A01FA4" w:rsidR="00D0774B" w:rsidRDefault="00D0774B" w:rsidP="00D0774B">
      <w:pPr>
        <w:pStyle w:val="ListParagraph"/>
        <w:numPr>
          <w:ilvl w:val="0"/>
          <w:numId w:val="20"/>
        </w:numPr>
      </w:pPr>
      <w:r>
        <w:t xml:space="preserve">If </w:t>
      </w:r>
      <w:r w:rsidR="00D720E0">
        <w:t xml:space="preserve">the Simulink model </w:t>
      </w:r>
      <w:r>
        <w:t>previously used states (</w:t>
      </w:r>
      <w:r w:rsidRPr="00653C1F">
        <w:rPr>
          <w:i/>
        </w:rPr>
        <w:t>q</w:t>
      </w:r>
      <w:r>
        <w:t xml:space="preserve">, </w:t>
      </w:r>
      <w:r w:rsidRPr="00653C1F">
        <w:rPr>
          <w:i/>
        </w:rPr>
        <w:t>qdot</w:t>
      </w:r>
      <w:r>
        <w:t>) from FAST v7, choose the appropriate state outputs from ElastoDyn instead (see OutListParameters.xlsx</w:t>
      </w:r>
      <w:r w:rsidR="00201C65">
        <w:t xml:space="preserve"> in the FAST archive</w:t>
      </w:r>
      <w:r>
        <w:t>).</w:t>
      </w:r>
    </w:p>
    <w:p w14:paraId="2164B4C1" w14:textId="77777777" w:rsidR="00707227" w:rsidRDefault="00707227" w:rsidP="00D0774B">
      <w:pPr>
        <w:pStyle w:val="ListParagraph"/>
        <w:numPr>
          <w:ilvl w:val="0"/>
          <w:numId w:val="20"/>
        </w:numPr>
      </w:pPr>
      <w:r>
        <w:t>Replace any previously used output channels that don’t exist in FAST v8.</w:t>
      </w:r>
    </w:p>
    <w:p w14:paraId="2164B4C2" w14:textId="77777777" w:rsidR="00D0774B" w:rsidRDefault="00D0774B" w:rsidP="003F0FFD">
      <w:pPr>
        <w:pStyle w:val="Heading3"/>
      </w:pPr>
      <w:r>
        <w:t>Initialization</w:t>
      </w:r>
    </w:p>
    <w:p w14:paraId="2164B4C3" w14:textId="77777777" w:rsidR="00D0774B" w:rsidRDefault="00D0774B" w:rsidP="00D0774B">
      <w:r>
        <w:t xml:space="preserve">The Simulink interface for FAST v8 does not read </w:t>
      </w:r>
      <w:r>
        <w:rPr>
          <w:i/>
        </w:rPr>
        <w:t>any</w:t>
      </w:r>
      <w:r>
        <w:t xml:space="preserve"> variables defined in the </w:t>
      </w:r>
      <w:r w:rsidR="00AE3A86">
        <w:t xml:space="preserve">MATLAB </w:t>
      </w:r>
      <w:r>
        <w:t xml:space="preserve">workspace, which means the </w:t>
      </w:r>
      <w:r w:rsidR="008F632E" w:rsidRPr="00AD1DBB">
        <w:t>SimSetup.m</w:t>
      </w:r>
      <w:r w:rsidR="008F632E">
        <w:t xml:space="preserve"> and </w:t>
      </w:r>
      <w:r w:rsidRPr="00AD1DBB">
        <w:t>Read_FAST_Input.m</w:t>
      </w:r>
      <w:r w:rsidRPr="00846423">
        <w:t xml:space="preserve"> </w:t>
      </w:r>
      <w:r>
        <w:t>file</w:t>
      </w:r>
      <w:r w:rsidR="008F632E">
        <w:t>s</w:t>
      </w:r>
      <w:r w:rsidR="00792AB8">
        <w:t xml:space="preserve"> used by the Simulink interface for FAST v7</w:t>
      </w:r>
      <w:r>
        <w:t xml:space="preserve"> do not exist in v8. All values required for the DLL to run are passed directly through S-Function parameters (</w:t>
      </w:r>
      <w:r w:rsidR="00825D8B">
        <w:t>s</w:t>
      </w:r>
      <w:r>
        <w:t>ee section “</w:t>
      </w:r>
      <w:r>
        <w:fldChar w:fldCharType="begin"/>
      </w:r>
      <w:r>
        <w:instrText xml:space="preserve"> REF _Ref411514591 \h </w:instrText>
      </w:r>
      <w:r>
        <w:fldChar w:fldCharType="separate"/>
      </w:r>
      <w:r w:rsidR="00A87DA2">
        <w:t>S-Function Parameters</w:t>
      </w:r>
      <w:r>
        <w:fldChar w:fldCharType="end"/>
      </w:r>
      <w:r>
        <w:t>”)</w:t>
      </w:r>
      <w:r w:rsidR="00825D8B">
        <w:t xml:space="preserve"> and S-Function inputs (section “</w:t>
      </w:r>
      <w:r w:rsidR="00825D8B">
        <w:fldChar w:fldCharType="begin"/>
      </w:r>
      <w:r w:rsidR="00825D8B">
        <w:instrText xml:space="preserve"> REF _Ref412806082 \h </w:instrText>
      </w:r>
      <w:r w:rsidR="00825D8B">
        <w:fldChar w:fldCharType="separate"/>
      </w:r>
      <w:r w:rsidR="00A87DA2">
        <w:t>S-Function Inputs</w:t>
      </w:r>
      <w:r w:rsidR="00825D8B">
        <w:fldChar w:fldCharType="end"/>
      </w:r>
      <w:r w:rsidR="00825D8B">
        <w:t>”)</w:t>
      </w:r>
      <w:r>
        <w:t>.</w:t>
      </w:r>
    </w:p>
    <w:p w14:paraId="56BF7B9A" w14:textId="3BD8367D" w:rsidR="007B241F" w:rsidRDefault="007B241F" w:rsidP="007B241F">
      <w:r>
        <w:t xml:space="preserve">Note that </w:t>
      </w:r>
      <w:r w:rsidR="00DF7441">
        <w:t xml:space="preserve">the Simulink interface for FAST v8 </w:t>
      </w:r>
      <w:r>
        <w:t>does not use the initial conditions from Simulink; all initial condition data comes from the FAST library.</w:t>
      </w:r>
    </w:p>
    <w:p w14:paraId="2164B4C4" w14:textId="15E42E39" w:rsidR="00D0774B" w:rsidRPr="00825D8B" w:rsidRDefault="00D0774B" w:rsidP="00825D8B">
      <w:r>
        <w:t xml:space="preserve">After FAST v8 is initialized, it places two variables, </w:t>
      </w:r>
      <w:r w:rsidRPr="00AD1DBB">
        <w:rPr>
          <w:b/>
        </w:rPr>
        <w:t>OutList</w:t>
      </w:r>
      <w:r>
        <w:t xml:space="preserve">, and </w:t>
      </w:r>
      <w:r w:rsidRPr="00AD1DBB">
        <w:rPr>
          <w:b/>
        </w:rPr>
        <w:t>DT</w:t>
      </w:r>
      <w:r>
        <w:t xml:space="preserve"> in the </w:t>
      </w:r>
      <w:r w:rsidR="00AE3A86">
        <w:t xml:space="preserve">MATLAB </w:t>
      </w:r>
      <w:r>
        <w:t xml:space="preserve">workspace. </w:t>
      </w:r>
      <w:r w:rsidRPr="00AD1DBB">
        <w:rPr>
          <w:b/>
        </w:rPr>
        <w:t>OutList</w:t>
      </w:r>
      <w:r>
        <w:t xml:space="preserve"> is a cell array of channel names corresponding to the FAST output channels, and </w:t>
      </w:r>
      <w:r w:rsidRPr="00AD1DBB">
        <w:rPr>
          <w:b/>
        </w:rPr>
        <w:t>DT</w:t>
      </w:r>
      <w:r>
        <w:rPr>
          <w:i/>
        </w:rPr>
        <w:t xml:space="preserve"> </w:t>
      </w:r>
      <w:r>
        <w:t xml:space="preserve">is a </w:t>
      </w:r>
      <w:r w:rsidR="00021903">
        <w:t xml:space="preserve">double-precision </w:t>
      </w:r>
      <w:r>
        <w:t xml:space="preserve">real value </w:t>
      </w:r>
      <w:r w:rsidR="00792AB8">
        <w:t xml:space="preserve">storing the time step from the FAST v8 primary input file </w:t>
      </w:r>
      <w:r>
        <w:t xml:space="preserve">that </w:t>
      </w:r>
      <w:r w:rsidR="008204F5">
        <w:t>may be</w:t>
      </w:r>
      <w:r w:rsidR="00825D8B">
        <w:t xml:space="preserve"> used in</w:t>
      </w:r>
      <w:r>
        <w:t xml:space="preserve"> the Simulink solver.</w:t>
      </w:r>
      <w:r w:rsidR="00825D8B">
        <w:t xml:space="preserve"> (Note: </w:t>
      </w:r>
      <w:r w:rsidR="00825D8B" w:rsidRPr="00201C65">
        <w:rPr>
          <w:b/>
        </w:rPr>
        <w:t>DT</w:t>
      </w:r>
      <w:r w:rsidR="00825D8B">
        <w:t xml:space="preserve"> </w:t>
      </w:r>
      <w:r w:rsidR="008204F5">
        <w:t xml:space="preserve">is the sample rate that FAST_SFunc is called. It </w:t>
      </w:r>
      <w:r w:rsidR="00825D8B">
        <w:t xml:space="preserve">need not be the same value as in the Simulink solver, but Simulink requires that </w:t>
      </w:r>
      <w:r w:rsidR="00825D8B" w:rsidRPr="00201C65">
        <w:rPr>
          <w:b/>
        </w:rPr>
        <w:t>DT</w:t>
      </w:r>
      <w:r w:rsidR="00825D8B">
        <w:t xml:space="preserve"> be an integer multiple of </w:t>
      </w:r>
      <w:r w:rsidR="001B3FFF">
        <w:t xml:space="preserve">the </w:t>
      </w:r>
      <w:r w:rsidR="00825D8B">
        <w:t xml:space="preserve">Simulink solver’s fundamental sample time.) </w:t>
      </w:r>
    </w:p>
    <w:p w14:paraId="2164B4C5" w14:textId="3199C97D" w:rsidR="00D0774B" w:rsidRPr="00695543" w:rsidRDefault="00D0774B" w:rsidP="00D0774B">
      <w:pPr>
        <w:rPr>
          <w:i/>
        </w:rPr>
      </w:pPr>
      <w:r>
        <w:t xml:space="preserve">Depending on the model, you may have to set </w:t>
      </w:r>
      <w:r w:rsidRPr="00AD1DBB">
        <w:rPr>
          <w:b/>
        </w:rPr>
        <w:t>DT</w:t>
      </w:r>
      <w:r>
        <w:t xml:space="preserve"> and </w:t>
      </w:r>
      <w:r w:rsidRPr="00AD1DBB">
        <w:rPr>
          <w:b/>
        </w:rPr>
        <w:t>OutList</w:t>
      </w:r>
      <w:r>
        <w:t xml:space="preserve"> prior to running your Simulink model. The two sample models included in the FAST archive do not require this step, but </w:t>
      </w:r>
      <w:r w:rsidR="00C47D84">
        <w:t xml:space="preserve">it may be required for </w:t>
      </w:r>
      <w:r>
        <w:t xml:space="preserve">more complicated models; this is because the FAST_SFunc block may not be initialized before Simulink checks </w:t>
      </w:r>
      <w:r w:rsidR="00792AB8">
        <w:t>whether</w:t>
      </w:r>
      <w:r>
        <w:t xml:space="preserve"> other blocks are valid. </w:t>
      </w:r>
      <w:r w:rsidRPr="00AD1DBB">
        <w:rPr>
          <w:b/>
        </w:rPr>
        <w:t>OutList</w:t>
      </w:r>
      <w:r w:rsidRPr="00B0353E">
        <w:rPr>
          <w:i/>
        </w:rPr>
        <w:t xml:space="preserve"> </w:t>
      </w:r>
      <w:r>
        <w:t xml:space="preserve">and </w:t>
      </w:r>
      <w:r w:rsidRPr="00AD1DBB">
        <w:rPr>
          <w:b/>
        </w:rPr>
        <w:t>DT</w:t>
      </w:r>
      <w:r>
        <w:t xml:space="preserve"> will be overwritten before FAST_SFunc calculates any output, so they do not necessarily have to be correct when initialized; they just have to exist</w:t>
      </w:r>
      <w:r w:rsidR="00E64C2D">
        <w:t xml:space="preserve"> so that the rest of the model can be evaluated</w:t>
      </w:r>
      <w:r>
        <w:t>.</w:t>
      </w:r>
      <w:r w:rsidR="00C235A0">
        <w:t xml:space="preserve"> </w:t>
      </w:r>
      <w:r w:rsidR="00695543" w:rsidRPr="00695543">
        <w:rPr>
          <w:b/>
          <w:i/>
        </w:rPr>
        <w:t>Note, however, that w</w:t>
      </w:r>
      <w:r w:rsidR="006F68B9" w:rsidRPr="00695543">
        <w:rPr>
          <w:b/>
          <w:i/>
        </w:rPr>
        <w:t xml:space="preserve">e have noticed some models </w:t>
      </w:r>
      <w:r w:rsidR="00C235A0" w:rsidRPr="00695543">
        <w:rPr>
          <w:b/>
          <w:i/>
        </w:rPr>
        <w:t xml:space="preserve">require </w:t>
      </w:r>
      <w:r w:rsidR="00C235A0" w:rsidRPr="00695543">
        <w:rPr>
          <w:i/>
        </w:rPr>
        <w:t>OutList</w:t>
      </w:r>
      <w:r w:rsidR="00C235A0" w:rsidRPr="00695543">
        <w:rPr>
          <w:b/>
          <w:i/>
        </w:rPr>
        <w:t xml:space="preserve"> to be exact before calling FAST_SFunc at initialization; the expression blocks are not getting </w:t>
      </w:r>
      <w:r w:rsidR="000869ED" w:rsidRPr="00695543">
        <w:rPr>
          <w:b/>
          <w:i/>
        </w:rPr>
        <w:t xml:space="preserve">completely </w:t>
      </w:r>
      <w:r w:rsidR="00C235A0" w:rsidRPr="00695543">
        <w:rPr>
          <w:b/>
          <w:i/>
        </w:rPr>
        <w:t>reevaluated during the model’s execution</w:t>
      </w:r>
      <w:r w:rsidR="000869ED" w:rsidRPr="00695543">
        <w:rPr>
          <w:b/>
          <w:i/>
        </w:rPr>
        <w:t xml:space="preserve"> (</w:t>
      </w:r>
      <w:r w:rsidR="00695543">
        <w:rPr>
          <w:b/>
          <w:i/>
        </w:rPr>
        <w:t xml:space="preserve">when </w:t>
      </w:r>
      <w:r w:rsidR="000869ED" w:rsidRPr="00695543">
        <w:rPr>
          <w:b/>
          <w:i/>
        </w:rPr>
        <w:t xml:space="preserve">it reevaluates the </w:t>
      </w:r>
      <w:r w:rsidR="00695543">
        <w:rPr>
          <w:b/>
          <w:i/>
        </w:rPr>
        <w:t xml:space="preserve">expression </w:t>
      </w:r>
      <w:r w:rsidR="000869ED" w:rsidRPr="00695543">
        <w:rPr>
          <w:b/>
          <w:i/>
        </w:rPr>
        <w:t>u</w:t>
      </w:r>
      <w:r w:rsidR="00695543">
        <w:rPr>
          <w:b/>
          <w:i/>
        </w:rPr>
        <w:t>(strcmp(’VarName’,</w:t>
      </w:r>
      <w:r w:rsidR="00695543" w:rsidRPr="00695543">
        <w:rPr>
          <w:b/>
          <w:i/>
        </w:rPr>
        <w:t xml:space="preserve"> </w:t>
      </w:r>
      <w:r w:rsidR="00695543">
        <w:rPr>
          <w:b/>
          <w:i/>
        </w:rPr>
        <w:t>OutList))</w:t>
      </w:r>
      <w:r w:rsidR="000869ED" w:rsidRPr="00695543">
        <w:rPr>
          <w:b/>
          <w:i/>
        </w:rPr>
        <w:t>,</w:t>
      </w:r>
      <w:r w:rsidR="00695543">
        <w:rPr>
          <w:b/>
          <w:i/>
        </w:rPr>
        <w:t xml:space="preserve"> u changes but </w:t>
      </w:r>
      <w:r w:rsidR="00695543" w:rsidRPr="008D7192">
        <w:rPr>
          <w:b/>
          <w:i/>
        </w:rPr>
        <w:t>the expression for the index</w:t>
      </w:r>
      <w:r w:rsidR="00695543">
        <w:rPr>
          <w:b/>
          <w:i/>
        </w:rPr>
        <w:t>, strcmp(’VarName’,</w:t>
      </w:r>
      <w:r w:rsidR="00695543" w:rsidRPr="00695543">
        <w:rPr>
          <w:b/>
          <w:i/>
        </w:rPr>
        <w:t xml:space="preserve"> </w:t>
      </w:r>
      <w:r w:rsidR="00695543">
        <w:rPr>
          <w:b/>
          <w:i/>
        </w:rPr>
        <w:t>OutList), is</w:t>
      </w:r>
      <w:r w:rsidR="000869ED" w:rsidRPr="00695543">
        <w:rPr>
          <w:b/>
          <w:i/>
        </w:rPr>
        <w:t xml:space="preserve"> not reevaluate</w:t>
      </w:r>
      <w:r w:rsidR="00695543">
        <w:rPr>
          <w:b/>
          <w:i/>
        </w:rPr>
        <w:t>d</w:t>
      </w:r>
      <w:r w:rsidR="00D00239">
        <w:rPr>
          <w:b/>
          <w:i/>
        </w:rPr>
        <w:t>)</w:t>
      </w:r>
      <w:r w:rsidR="000869ED" w:rsidRPr="00695543">
        <w:rPr>
          <w:b/>
          <w:i/>
        </w:rPr>
        <w:t>.</w:t>
      </w:r>
    </w:p>
    <w:p w14:paraId="2164B4C6" w14:textId="77777777" w:rsidR="00D0774B" w:rsidRDefault="00D0774B" w:rsidP="003F0FFD">
      <w:pPr>
        <w:pStyle w:val="Heading3"/>
      </w:pPr>
      <w:r>
        <w:t>Output Files</w:t>
      </w:r>
    </w:p>
    <w:p w14:paraId="2164B4C7" w14:textId="54B6532F" w:rsidR="00D0774B" w:rsidRPr="00CF6F12" w:rsidRDefault="00D0774B" w:rsidP="00D0774B">
      <w:r>
        <w:t>Output files from FAST v8 for Simulink are named &lt;RootName&gt;.SFunc.&lt;ext&gt;. This is in contrast to files from FAST v7, which were named &lt;RootName&gt;_SFunc.&lt;ext&gt;. Note that the extensions in FAST v8 have changed from w</w:t>
      </w:r>
      <w:r w:rsidR="00BC064B">
        <w:t>hat was used in FAST v7 (see section</w:t>
      </w:r>
      <w:r w:rsidR="00604402">
        <w:t xml:space="preserve"> “</w:t>
      </w:r>
      <w:r w:rsidR="00604402">
        <w:fldChar w:fldCharType="begin"/>
      </w:r>
      <w:r w:rsidR="00604402">
        <w:instrText xml:space="preserve"> REF _Ref415574957 \h </w:instrText>
      </w:r>
      <w:r w:rsidR="00604402">
        <w:fldChar w:fldCharType="separate"/>
      </w:r>
      <w:r w:rsidR="00A87DA2">
        <w:t>FAST v8 Input and Output Files</w:t>
      </w:r>
      <w:r w:rsidR="00604402">
        <w:fldChar w:fldCharType="end"/>
      </w:r>
      <w:r w:rsidR="00604402">
        <w:t>”</w:t>
      </w:r>
      <w:r>
        <w:t xml:space="preserve">). </w:t>
      </w:r>
    </w:p>
    <w:p w14:paraId="2164B4C8" w14:textId="77777777" w:rsidR="00703CA6" w:rsidRDefault="00703CA6" w:rsidP="00703CA6">
      <w:pPr>
        <w:pStyle w:val="Heading2"/>
      </w:pPr>
      <w:bookmarkStart w:id="152" w:name="_Toc447284376"/>
      <w:r>
        <w:t>Running FAST in Simulink</w:t>
      </w:r>
      <w:bookmarkEnd w:id="152"/>
    </w:p>
    <w:p w14:paraId="3F272AF4" w14:textId="6F47AA50" w:rsidR="001B7F07" w:rsidRDefault="00703CA6" w:rsidP="001B7F07">
      <w:r>
        <w:t xml:space="preserve">To run the FAST S-Function from Simulink, </w:t>
      </w:r>
      <w:r w:rsidR="00AE3A86">
        <w:t xml:space="preserve">MATLAB </w:t>
      </w:r>
      <w:r>
        <w:t xml:space="preserve">must be able to find the appropriate DLLs. This includes the FAST_SFunc.mex*, FAST_Library_*.dll, and MAP_*.dll files. All of these files are contained </w:t>
      </w:r>
      <w:r>
        <w:lastRenderedPageBreak/>
        <w:t xml:space="preserve">in the FAST archive’s bin directory, so the easiest way to do this is to add the </w:t>
      </w:r>
      <w:r w:rsidRPr="00491B45">
        <w:t>&lt;FAST</w:t>
      </w:r>
      <w:r w:rsidR="003F6633" w:rsidRPr="00491B45">
        <w:t>8</w:t>
      </w:r>
      <w:r w:rsidR="00A03338" w:rsidRPr="00491B45">
        <w:t>&gt;</w:t>
      </w:r>
      <w:r w:rsidR="00A03338">
        <w:t>/</w:t>
      </w:r>
      <w:r w:rsidRPr="00491B45">
        <w:t xml:space="preserve">bin </w:t>
      </w:r>
      <w:r>
        <w:t xml:space="preserve">directory to the </w:t>
      </w:r>
      <w:r w:rsidR="00AE3A86">
        <w:t xml:space="preserve">MATLAB </w:t>
      </w:r>
      <w:r>
        <w:t>path.</w:t>
      </w:r>
    </w:p>
    <w:p w14:paraId="2164B4CA" w14:textId="77777777" w:rsidR="00D0774B" w:rsidRDefault="00D0774B" w:rsidP="00BC064B">
      <w:pPr>
        <w:pStyle w:val="Heading3"/>
      </w:pPr>
      <w:r>
        <w:t>Sample Simulink Models for FAST v8</w:t>
      </w:r>
    </w:p>
    <w:p w14:paraId="2164B4CB" w14:textId="51C953D8" w:rsidR="00D0774B" w:rsidRDefault="00D0774B" w:rsidP="00D0774B">
      <w:r>
        <w:t xml:space="preserve">Two sample models for running FAST v8 with Simulink are provided in the FAST archive (see the </w:t>
      </w:r>
      <w:r w:rsidR="003F6633">
        <w:t>&lt;FAST8&gt;/</w:t>
      </w:r>
      <w:r>
        <w:t>Simulink/Samples folder).</w:t>
      </w:r>
      <w:r w:rsidR="00707227">
        <w:t xml:space="preserve"> These examples are intended to help the user understand how to use the FAST_SFunc block. It assumed that the user is already familiar with the Simulink environment.</w:t>
      </w:r>
    </w:p>
    <w:p w14:paraId="2164B4CC" w14:textId="77777777" w:rsidR="003F0FFD" w:rsidRDefault="003F0FFD" w:rsidP="00BC064B">
      <w:pPr>
        <w:pStyle w:val="Heading4"/>
      </w:pPr>
      <w:r>
        <w:t>OpenLoop</w:t>
      </w:r>
    </w:p>
    <w:p w14:paraId="2164B4CD" w14:textId="77777777" w:rsidR="00703CA6" w:rsidRDefault="00703CA6" w:rsidP="00BC064B">
      <w:r>
        <w:t>The OpenLoop sample model contains the FAST S-Function block and constant open</w:t>
      </w:r>
      <w:r w:rsidR="00792AB8">
        <w:t>-</w:t>
      </w:r>
      <w:r>
        <w:t>loop control input blocks.</w:t>
      </w:r>
    </w:p>
    <w:p w14:paraId="2164B4CE" w14:textId="77777777" w:rsidR="008D29CA" w:rsidRPr="008D29CA" w:rsidRDefault="00703CA6" w:rsidP="00BC064B">
      <w:r>
        <w:t xml:space="preserve">The Run_OpenLoop.m script in the </w:t>
      </w:r>
      <w:r w:rsidR="003F6633">
        <w:t>&lt;FAST8&gt;/</w:t>
      </w:r>
      <w:r>
        <w:t>Simulink/Samples folder allows the user to run all of the FAST Certification Tests from Simulink using the OpenLoop model without using any of the control inputs from Simulink.</w:t>
      </w:r>
    </w:p>
    <w:p w14:paraId="2164B4CF" w14:textId="77777777" w:rsidR="003F0FFD" w:rsidRDefault="00CE549F" w:rsidP="00BC064B">
      <w:pPr>
        <w:keepNext/>
      </w:pPr>
      <w:r>
        <w:rPr>
          <w:noProof/>
        </w:rPr>
        <w:drawing>
          <wp:inline distT="0" distB="0" distL="0" distR="0" wp14:anchorId="2164B556" wp14:editId="2164B557">
            <wp:extent cx="5943600" cy="40297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029710"/>
                    </a:xfrm>
                    <a:prstGeom prst="rect">
                      <a:avLst/>
                    </a:prstGeom>
                  </pic:spPr>
                </pic:pic>
              </a:graphicData>
            </a:graphic>
          </wp:inline>
        </w:drawing>
      </w:r>
    </w:p>
    <w:p w14:paraId="2164B4D0" w14:textId="6C079FE1" w:rsidR="003F0FFD" w:rsidRDefault="003F0FFD" w:rsidP="00BC064B">
      <w:pPr>
        <w:pStyle w:val="Caption"/>
        <w:jc w:val="center"/>
        <w:rPr>
          <w:noProof/>
        </w:rPr>
      </w:pPr>
      <w:r>
        <w:t xml:space="preserve">Figure </w:t>
      </w:r>
      <w:fldSimple w:instr=" SEQ Figure \* ARABIC ">
        <w:ins w:id="153" w:author="Bonnie Jonkman" w:date="2016-04-04T11:57:00Z">
          <w:r w:rsidR="007E3E3B">
            <w:rPr>
              <w:noProof/>
            </w:rPr>
            <w:t>12</w:t>
          </w:r>
        </w:ins>
        <w:del w:id="154" w:author="Bonnie Jonkman" w:date="2016-04-04T11:12:00Z">
          <w:r w:rsidR="00A87DA2" w:rsidDel="00832B3D">
            <w:rPr>
              <w:noProof/>
            </w:rPr>
            <w:delText>10</w:delText>
          </w:r>
        </w:del>
      </w:fldSimple>
      <w:r>
        <w:t>: OpenLoop.mdl Sample Model for Simulink</w:t>
      </w:r>
    </w:p>
    <w:p w14:paraId="2164B4D1" w14:textId="77777777" w:rsidR="003F0FFD" w:rsidRDefault="003F0FFD" w:rsidP="00CE549F">
      <w:pPr>
        <w:pStyle w:val="Heading4"/>
      </w:pPr>
      <w:r>
        <w:t>Test01_SIG</w:t>
      </w:r>
    </w:p>
    <w:p w14:paraId="2164B4D2" w14:textId="77777777" w:rsidR="00715AAA" w:rsidRPr="00715AAA" w:rsidRDefault="00715AAA" w:rsidP="00BC064B">
      <w:r>
        <w:t xml:space="preserve">The Test01_SIG.mdl file contains the FAST S-Function block and the simple induction generator model for FAST certification test #01 implemented within Simulink. To run this model, change </w:t>
      </w:r>
      <w:r w:rsidR="00707227">
        <w:rPr>
          <w:i/>
        </w:rPr>
        <w:t xml:space="preserve">VSControl </w:t>
      </w:r>
      <w:r w:rsidR="00707227">
        <w:t xml:space="preserve">to “4” </w:t>
      </w:r>
      <w:r w:rsidR="00707227">
        <w:lastRenderedPageBreak/>
        <w:t xml:space="preserve">in </w:t>
      </w:r>
      <w:r>
        <w:t xml:space="preserve">the </w:t>
      </w:r>
      <w:r w:rsidR="003F6633">
        <w:t>&lt;FAST8&gt;/</w:t>
      </w:r>
      <w:r w:rsidR="00707227" w:rsidRPr="00707227">
        <w:t>CertTest</w:t>
      </w:r>
      <w:r w:rsidR="00707227">
        <w:t>/</w:t>
      </w:r>
      <w:r w:rsidR="00707227" w:rsidRPr="00707227">
        <w:t>AWT27</w:t>
      </w:r>
      <w:r w:rsidR="00707227">
        <w:t>/</w:t>
      </w:r>
      <w:r w:rsidR="00707227" w:rsidRPr="00707227">
        <w:t>Test01_ServoDyn.dat</w:t>
      </w:r>
      <w:r w:rsidR="00707227">
        <w:t xml:space="preserve"> file, then run the </w:t>
      </w:r>
      <w:r>
        <w:t xml:space="preserve">Run_Test01_SIG.m file in the </w:t>
      </w:r>
      <w:r w:rsidR="00DC6859">
        <w:t>&lt;FAST8&gt;/</w:t>
      </w:r>
      <w:r>
        <w:t>Simulink/Samples folder.</w:t>
      </w:r>
    </w:p>
    <w:p w14:paraId="2164B4D3" w14:textId="77777777" w:rsidR="003F0FFD" w:rsidRDefault="00CE549F" w:rsidP="00BC064B">
      <w:pPr>
        <w:keepNext/>
      </w:pPr>
      <w:r>
        <w:rPr>
          <w:noProof/>
        </w:rPr>
        <w:drawing>
          <wp:inline distT="0" distB="0" distL="0" distR="0" wp14:anchorId="2164B558" wp14:editId="2164B559">
            <wp:extent cx="5943600" cy="3355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55340"/>
                    </a:xfrm>
                    <a:prstGeom prst="rect">
                      <a:avLst/>
                    </a:prstGeom>
                  </pic:spPr>
                </pic:pic>
              </a:graphicData>
            </a:graphic>
          </wp:inline>
        </w:drawing>
      </w:r>
    </w:p>
    <w:p w14:paraId="2164B4D4" w14:textId="7B8D734B" w:rsidR="003F0FFD" w:rsidRDefault="003F0FFD" w:rsidP="00BC064B">
      <w:pPr>
        <w:pStyle w:val="Caption"/>
        <w:jc w:val="center"/>
      </w:pPr>
      <w:r>
        <w:t xml:space="preserve">Figure </w:t>
      </w:r>
      <w:fldSimple w:instr=" SEQ Figure \* ARABIC ">
        <w:ins w:id="155" w:author="Bonnie Jonkman" w:date="2016-04-04T11:57:00Z">
          <w:r w:rsidR="007E3E3B">
            <w:rPr>
              <w:noProof/>
            </w:rPr>
            <w:t>13</w:t>
          </w:r>
        </w:ins>
        <w:del w:id="156" w:author="Bonnie Jonkman" w:date="2016-04-04T11:12:00Z">
          <w:r w:rsidR="00A87DA2" w:rsidDel="00832B3D">
            <w:rPr>
              <w:noProof/>
            </w:rPr>
            <w:delText>11</w:delText>
          </w:r>
        </w:del>
      </w:fldSimple>
      <w:r>
        <w:t>: Test01_SIG</w:t>
      </w:r>
      <w:r w:rsidRPr="00DE1A84">
        <w:t>.mdl Sample Model for Simulink</w:t>
      </w:r>
    </w:p>
    <w:p w14:paraId="2164B4D5" w14:textId="77777777" w:rsidR="005B630C" w:rsidRDefault="009F7B14" w:rsidP="0027571D">
      <w:pPr>
        <w:pStyle w:val="Heading3"/>
      </w:pPr>
      <w:r>
        <w:t>Error Messages</w:t>
      </w:r>
    </w:p>
    <w:p w14:paraId="2164B4D6" w14:textId="77777777" w:rsidR="005B630C" w:rsidRPr="005B630C" w:rsidRDefault="005B630C" w:rsidP="0027571D">
      <w:r>
        <w:t>If your Simulink model fails to run, please make note of any error</w:t>
      </w:r>
      <w:r w:rsidR="007441EB">
        <w:t>, warning,</w:t>
      </w:r>
      <w:r w:rsidR="00C47D84">
        <w:t xml:space="preserve"> or </w:t>
      </w:r>
      <w:r>
        <w:t>informational window</w:t>
      </w:r>
      <w:r w:rsidR="009F7B14">
        <w:t>s</w:t>
      </w:r>
      <w:r>
        <w:t xml:space="preserve"> that open. Also make sure to look at any text written to the </w:t>
      </w:r>
      <w:r w:rsidR="00AE3A86">
        <w:t xml:space="preserve">MATLAB </w:t>
      </w:r>
      <w:r>
        <w:t>Command Window, which is where all messages from the FAST_Library_*.dll file will be written.</w:t>
      </w:r>
    </w:p>
    <w:p w14:paraId="2164B4D7" w14:textId="77777777" w:rsidR="00D0774B" w:rsidRDefault="00D0774B" w:rsidP="003F0FFD">
      <w:pPr>
        <w:pStyle w:val="Heading2"/>
      </w:pPr>
      <w:bookmarkStart w:id="157" w:name="_Toc447284377"/>
      <w:r>
        <w:t xml:space="preserve">Compiling </w:t>
      </w:r>
      <w:r w:rsidR="008509E5">
        <w:t xml:space="preserve">FAST </w:t>
      </w:r>
      <w:r>
        <w:t>for Simulink</w:t>
      </w:r>
      <w:bookmarkEnd w:id="157"/>
    </w:p>
    <w:p w14:paraId="2164B4D8" w14:textId="33A26BAC" w:rsidR="005B630C" w:rsidRPr="005B630C" w:rsidRDefault="005B630C" w:rsidP="001B3FFF">
      <w:r>
        <w:t>The S-Function (mex) file</w:t>
      </w:r>
      <w:r w:rsidR="001B3FFF">
        <w:t>s</w:t>
      </w:r>
      <w:r>
        <w:t xml:space="preserve"> contained in the </w:t>
      </w:r>
      <w:r w:rsidR="001B3FFF">
        <w:t xml:space="preserve">FAST v8 archive were compiled with </w:t>
      </w:r>
      <w:r w:rsidR="009C7D9E" w:rsidRPr="0018732B">
        <w:t xml:space="preserve">MATLAB </w:t>
      </w:r>
      <w:r w:rsidR="0018732B" w:rsidRPr="0018732B">
        <w:t>R</w:t>
      </w:r>
      <w:r w:rsidR="001B3FFF" w:rsidRPr="0018732B">
        <w:t>2014b. If yo</w:t>
      </w:r>
      <w:r w:rsidR="001B3FFF">
        <w:t xml:space="preserve">u are using a different version of </w:t>
      </w:r>
      <w:r w:rsidR="009C7D9E">
        <w:t>MATLAB</w:t>
      </w:r>
      <w:r w:rsidR="001B3FFF">
        <w:t xml:space="preserve">, you may have to compile FAST_SFunc, but you should not have to recompile the FAST_Library </w:t>
      </w:r>
      <w:r w:rsidR="003951E8">
        <w:t>DLL</w:t>
      </w:r>
      <w:r w:rsidR="001B3FFF">
        <w:t>.</w:t>
      </w:r>
    </w:p>
    <w:p w14:paraId="2164B4D9" w14:textId="77777777" w:rsidR="00D0774B" w:rsidRDefault="00D0774B" w:rsidP="003F0FFD">
      <w:pPr>
        <w:pStyle w:val="Heading3"/>
      </w:pPr>
      <w:r>
        <w:t>FAST_Library</w:t>
      </w:r>
    </w:p>
    <w:p w14:paraId="2164B4DA" w14:textId="71D3D323" w:rsidR="00955CA5" w:rsidRPr="00F00B79" w:rsidRDefault="00955CA5" w:rsidP="00955CA5">
      <w:r>
        <w:t xml:space="preserve">The FAST archive contains a sample Visual Studio </w:t>
      </w:r>
      <w:r w:rsidR="00276C5F">
        <w:t xml:space="preserve">Intel Fortran </w:t>
      </w:r>
      <w:r>
        <w:t xml:space="preserve">project (2010) that is set up to compile a </w:t>
      </w:r>
      <w:r w:rsidR="003951E8">
        <w:t xml:space="preserve">DLL </w:t>
      </w:r>
      <w:r>
        <w:t>called FAST_Library_{Win32 | x64}.dll and place it in the &lt;FAST8&gt;/bin folder. This project is located in the &lt;FAST8&gt;/Simulink/VisualStudio folder.</w:t>
      </w:r>
    </w:p>
    <w:p w14:paraId="2164B4DB" w14:textId="667DC2D3" w:rsidR="00955CA5" w:rsidRDefault="00F00B79" w:rsidP="0027571D">
      <w:r>
        <w:t>Compiling the FAST library is very similar to compiling the stand-alone version of FAST v8</w:t>
      </w:r>
      <w:r w:rsidR="00063365">
        <w:t>, which is described in the “</w:t>
      </w:r>
      <w:r w:rsidR="001165AB">
        <w:fldChar w:fldCharType="begin"/>
      </w:r>
      <w:r w:rsidR="001165AB">
        <w:instrText xml:space="preserve"> REF _Ref417470012 \h </w:instrText>
      </w:r>
      <w:r w:rsidR="001165AB">
        <w:fldChar w:fldCharType="separate"/>
      </w:r>
      <w:r w:rsidR="00A87DA2">
        <w:t>Compiling</w:t>
      </w:r>
      <w:r w:rsidR="001165AB">
        <w:fldChar w:fldCharType="end"/>
      </w:r>
      <w:r w:rsidR="00063365">
        <w:t>” section of this document</w:t>
      </w:r>
      <w:r>
        <w:t>.</w:t>
      </w:r>
      <w:r w:rsidR="00B7075F">
        <w:t xml:space="preserve"> The remainder of this section describes some things that are different </w:t>
      </w:r>
    </w:p>
    <w:p w14:paraId="2164B4DC" w14:textId="33CAF478" w:rsidR="00F00B79" w:rsidRDefault="001F3997" w:rsidP="0027571D">
      <w:r>
        <w:t xml:space="preserve">Two files need to be replaced to compile FAST as a </w:t>
      </w:r>
      <w:r w:rsidR="0020438F">
        <w:t>DLL</w:t>
      </w:r>
      <w:r>
        <w:t>:</w:t>
      </w:r>
    </w:p>
    <w:p w14:paraId="2164B4DD" w14:textId="77777777" w:rsidR="001F3997" w:rsidRDefault="001F3997" w:rsidP="0027571D">
      <w:pPr>
        <w:pStyle w:val="ListParagraph"/>
        <w:numPr>
          <w:ilvl w:val="0"/>
          <w:numId w:val="22"/>
        </w:numPr>
      </w:pPr>
      <w:r>
        <w:lastRenderedPageBreak/>
        <w:t>FAST_Library.f90 should be used in place of FAST_Prog.f90</w:t>
      </w:r>
    </w:p>
    <w:p w14:paraId="2164B4DE" w14:textId="77777777" w:rsidR="001F3997" w:rsidRDefault="001F3997" w:rsidP="0027571D">
      <w:pPr>
        <w:pStyle w:val="ListParagraph"/>
        <w:numPr>
          <w:ilvl w:val="0"/>
          <w:numId w:val="22"/>
        </w:numPr>
      </w:pPr>
      <w:r>
        <w:t>SysMatlab.f90 should be used in place of SysIVF.f90</w:t>
      </w:r>
      <w:r w:rsidR="00955CA5">
        <w:t>.</w:t>
      </w:r>
      <w:r>
        <w:t xml:space="preserve"> (</w:t>
      </w:r>
      <w:r w:rsidR="00955CA5">
        <w:t>N</w:t>
      </w:r>
      <w:r>
        <w:t>ote that this assumes we’re using the Intel Visual Fortran compiler. SysMatlab.f90 may need slight modification if using gfortran.)</w:t>
      </w:r>
    </w:p>
    <w:p w14:paraId="2164B4DF" w14:textId="77777777" w:rsidR="005C697F" w:rsidRDefault="005C697F" w:rsidP="0027571D">
      <w:r>
        <w:t xml:space="preserve">A few </w:t>
      </w:r>
      <w:r w:rsidR="00955CA5">
        <w:t xml:space="preserve">compiling </w:t>
      </w:r>
      <w:r>
        <w:t>commands are different from the stand-alone application:</w:t>
      </w:r>
    </w:p>
    <w:p w14:paraId="2164B4E0" w14:textId="77777777" w:rsidR="005C697F" w:rsidRDefault="005C697F" w:rsidP="0027571D">
      <w:pPr>
        <w:pStyle w:val="ListParagraph"/>
        <w:numPr>
          <w:ilvl w:val="0"/>
          <w:numId w:val="23"/>
        </w:numPr>
      </w:pPr>
      <w:r>
        <w:t xml:space="preserve">The project must </w:t>
      </w:r>
      <w:r w:rsidR="00955CA5">
        <w:t xml:space="preserve">create </w:t>
      </w:r>
      <w:r>
        <w:t>a dynamic library (DLL or shared object) instead of a console application.</w:t>
      </w:r>
    </w:p>
    <w:p w14:paraId="2164B4E1" w14:textId="77777777" w:rsidR="00B7075F" w:rsidRDefault="00B7075F" w:rsidP="0027571D">
      <w:pPr>
        <w:pStyle w:val="ListParagraph"/>
        <w:numPr>
          <w:ilvl w:val="0"/>
          <w:numId w:val="23"/>
        </w:numPr>
      </w:pPr>
      <w:r>
        <w:t xml:space="preserve">The </w:t>
      </w:r>
      <w:r w:rsidRPr="00B7075F">
        <w:t>COMPILE_SIMULINK</w:t>
      </w:r>
      <w:r>
        <w:t xml:space="preserve"> preprocessor directive must be used.</w:t>
      </w:r>
    </w:p>
    <w:p w14:paraId="2164B4E2" w14:textId="77777777" w:rsidR="00955CA5" w:rsidRDefault="00B7075F" w:rsidP="0027571D">
      <w:pPr>
        <w:pStyle w:val="ListParagraph"/>
        <w:numPr>
          <w:ilvl w:val="0"/>
          <w:numId w:val="23"/>
        </w:numPr>
      </w:pPr>
      <w:r>
        <w:t xml:space="preserve">The FAST library should be linked with libmex.lib. </w:t>
      </w:r>
      <w:r w:rsidR="005C697F">
        <w:t xml:space="preserve">SysMatlab.f90 is designed to call </w:t>
      </w:r>
      <w:r w:rsidR="00AE3A86">
        <w:t>MATLAB</w:t>
      </w:r>
      <w:r w:rsidR="005C697F">
        <w:t xml:space="preserve">’s </w:t>
      </w:r>
      <w:r>
        <w:t xml:space="preserve">mexPrintf function </w:t>
      </w:r>
      <w:r w:rsidR="005C697F">
        <w:t>to</w:t>
      </w:r>
      <w:r>
        <w:t xml:space="preserve"> print in</w:t>
      </w:r>
      <w:r w:rsidR="005C697F">
        <w:t xml:space="preserve"> the </w:t>
      </w:r>
      <w:r w:rsidR="00AE3A86">
        <w:t xml:space="preserve">MATLAB </w:t>
      </w:r>
      <w:r w:rsidR="005C697F">
        <w:t>Command Window</w:t>
      </w:r>
      <w:r w:rsidR="00955CA5">
        <w:t>.</w:t>
      </w:r>
      <w:r>
        <w:t xml:space="preserve"> This function is part of the libmex.lib library,</w:t>
      </w:r>
      <w:r w:rsidR="002D794B">
        <w:t xml:space="preserve"> which is found in the %matlabroot%/extern/lib/{architecture}</w:t>
      </w:r>
      <w:r w:rsidR="00955CA5">
        <w:t>/{compiler}</w:t>
      </w:r>
      <w:r w:rsidR="002D794B">
        <w:t xml:space="preserve">/ folder. For the 64-bit version of </w:t>
      </w:r>
      <w:r w:rsidR="00AE3A86">
        <w:t xml:space="preserve">MATLAB </w:t>
      </w:r>
      <w:r w:rsidR="001B3FFF">
        <w:t>R2014b</w:t>
      </w:r>
      <w:r w:rsidR="002D794B">
        <w:t xml:space="preserve">, </w:t>
      </w:r>
      <w:r w:rsidR="00955CA5">
        <w:t xml:space="preserve">using Visual Studio, </w:t>
      </w:r>
      <w:r w:rsidR="002D794B">
        <w:t>the file is located here:</w:t>
      </w:r>
      <w:r>
        <w:br/>
        <w:t xml:space="preserve">     </w:t>
      </w:r>
      <w:r w:rsidR="002D794B" w:rsidRPr="002D794B">
        <w:t>"C:\Program Files\MATLAB\</w:t>
      </w:r>
      <w:r w:rsidR="001B3FFF" w:rsidRPr="002D794B">
        <w:t>R201</w:t>
      </w:r>
      <w:r w:rsidR="001B3FFF">
        <w:t>4b</w:t>
      </w:r>
      <w:r w:rsidR="002D794B" w:rsidRPr="002D794B">
        <w:t>\extern\lib\win64\microsoft\libmex.lib"</w:t>
      </w:r>
      <w:r>
        <w:br/>
      </w:r>
      <w:r>
        <w:br/>
      </w:r>
      <w:r w:rsidR="00955CA5">
        <w:t xml:space="preserve">If you wish to compile the library without linking with libmex.lib, use the preprocessor directive CONSOLE_FILE. This directive will write to a text file called CONSOLE.TXT instead of to the </w:t>
      </w:r>
      <w:r w:rsidR="00AE3A86">
        <w:t xml:space="preserve">MATLAB </w:t>
      </w:r>
      <w:r w:rsidR="00955CA5">
        <w:t>Command Window</w:t>
      </w:r>
    </w:p>
    <w:p w14:paraId="2164B4E3" w14:textId="77777777" w:rsidR="00B7075F" w:rsidRDefault="00B7075F" w:rsidP="0027571D">
      <w:pPr>
        <w:keepNext/>
      </w:pPr>
      <w:r>
        <w:rPr>
          <w:noProof/>
        </w:rPr>
        <w:drawing>
          <wp:inline distT="0" distB="0" distL="0" distR="0" wp14:anchorId="2164B55A" wp14:editId="2164B55B">
            <wp:extent cx="5943600" cy="3741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741420"/>
                    </a:xfrm>
                    <a:prstGeom prst="rect">
                      <a:avLst/>
                    </a:prstGeom>
                  </pic:spPr>
                </pic:pic>
              </a:graphicData>
            </a:graphic>
          </wp:inline>
        </w:drawing>
      </w:r>
    </w:p>
    <w:p w14:paraId="2164B4E4" w14:textId="7C8D0E7C" w:rsidR="00B7075F" w:rsidRDefault="00B7075F" w:rsidP="0027571D">
      <w:pPr>
        <w:pStyle w:val="Caption"/>
        <w:jc w:val="center"/>
        <w:rPr>
          <w:noProof/>
        </w:rPr>
      </w:pPr>
      <w:r>
        <w:t xml:space="preserve">Figure </w:t>
      </w:r>
      <w:fldSimple w:instr=" SEQ Figure \* ARABIC ">
        <w:ins w:id="158" w:author="Bonnie Jonkman" w:date="2016-04-04T11:57:00Z">
          <w:r w:rsidR="007E3E3B">
            <w:rPr>
              <w:noProof/>
            </w:rPr>
            <w:t>14</w:t>
          </w:r>
        </w:ins>
        <w:del w:id="159" w:author="Bonnie Jonkman" w:date="2016-04-04T11:12:00Z">
          <w:r w:rsidR="00A87DA2" w:rsidDel="00832B3D">
            <w:rPr>
              <w:noProof/>
            </w:rPr>
            <w:delText>12</w:delText>
          </w:r>
        </w:del>
      </w:fldSimple>
      <w:r>
        <w:t>: Visual Studio window</w:t>
      </w:r>
      <w:r>
        <w:rPr>
          <w:noProof/>
        </w:rPr>
        <w:t xml:space="preserve"> showing additional dependencies for the linker (MAP and libmex)</w:t>
      </w:r>
    </w:p>
    <w:p w14:paraId="2164B4E5" w14:textId="77777777" w:rsidR="00B7075F" w:rsidRDefault="00B7075F" w:rsidP="0027571D">
      <w:pPr>
        <w:keepNext/>
      </w:pPr>
      <w:r>
        <w:rPr>
          <w:noProof/>
        </w:rPr>
        <w:lastRenderedPageBreak/>
        <w:drawing>
          <wp:inline distT="0" distB="0" distL="0" distR="0" wp14:anchorId="2164B55C" wp14:editId="2164B55D">
            <wp:extent cx="5943600" cy="3741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741420"/>
                    </a:xfrm>
                    <a:prstGeom prst="rect">
                      <a:avLst/>
                    </a:prstGeom>
                  </pic:spPr>
                </pic:pic>
              </a:graphicData>
            </a:graphic>
          </wp:inline>
        </w:drawing>
      </w:r>
    </w:p>
    <w:p w14:paraId="2164B4E6" w14:textId="4A71B032" w:rsidR="00B7075F" w:rsidRPr="00066FEC" w:rsidRDefault="00B7075F" w:rsidP="0027571D">
      <w:pPr>
        <w:pStyle w:val="Caption"/>
        <w:jc w:val="center"/>
      </w:pPr>
      <w:r>
        <w:t xml:space="preserve">Figure </w:t>
      </w:r>
      <w:fldSimple w:instr=" SEQ Figure \* ARABIC ">
        <w:ins w:id="160" w:author="Bonnie Jonkman" w:date="2016-04-04T11:57:00Z">
          <w:r w:rsidR="007E3E3B">
            <w:rPr>
              <w:noProof/>
            </w:rPr>
            <w:t>15</w:t>
          </w:r>
        </w:ins>
        <w:del w:id="161" w:author="Bonnie Jonkman" w:date="2016-04-04T11:12:00Z">
          <w:r w:rsidR="00A87DA2" w:rsidDel="00832B3D">
            <w:rPr>
              <w:noProof/>
            </w:rPr>
            <w:delText>13</w:delText>
          </w:r>
        </w:del>
      </w:fldSimple>
      <w:r>
        <w:t>: Preprocessor directives for FAST_Library</w:t>
      </w:r>
    </w:p>
    <w:p w14:paraId="2164B4E7" w14:textId="77777777" w:rsidR="00D0774B" w:rsidRDefault="00D0774B" w:rsidP="003F0FFD">
      <w:pPr>
        <w:pStyle w:val="Heading3"/>
      </w:pPr>
      <w:r>
        <w:t>FAST_SFunc</w:t>
      </w:r>
    </w:p>
    <w:p w14:paraId="2164B4E8" w14:textId="77777777" w:rsidR="005B630C" w:rsidRDefault="005B630C" w:rsidP="0027571D">
      <w:r>
        <w:t xml:space="preserve">To compile the FAST_SFunc S-Function, you must have a C compiler supported by the version of </w:t>
      </w:r>
      <w:r w:rsidR="00AE3A86">
        <w:t xml:space="preserve">MATLAB </w:t>
      </w:r>
      <w:r>
        <w:t xml:space="preserve">you are using. The compilation is done in </w:t>
      </w:r>
      <w:r w:rsidR="00AE3A86">
        <w:t xml:space="preserve">MATLAB </w:t>
      </w:r>
      <w:r>
        <w:t>via the “mex” command. If you haven’t already done so,</w:t>
      </w:r>
      <w:r w:rsidR="00C47D84">
        <w:t xml:space="preserve"> first</w:t>
      </w:r>
      <w:r>
        <w:t xml:space="preserve"> run “mex –setup” from the </w:t>
      </w:r>
      <w:r w:rsidR="00AE3A86">
        <w:t xml:space="preserve">MATLAB </w:t>
      </w:r>
      <w:r>
        <w:t>Command W</w:t>
      </w:r>
      <w:r w:rsidR="003F6633">
        <w:t>i</w:t>
      </w:r>
      <w:r>
        <w:t>ndow</w:t>
      </w:r>
      <w:r w:rsidR="003F6633">
        <w:t xml:space="preserve"> to select your compiler.</w:t>
      </w:r>
    </w:p>
    <w:p w14:paraId="2164B4E9" w14:textId="77777777" w:rsidR="003F6633" w:rsidRDefault="003F6633" w:rsidP="0027571D">
      <w:r>
        <w:t xml:space="preserve">For 32-bit </w:t>
      </w:r>
      <w:r w:rsidR="00F00B79">
        <w:t xml:space="preserve">versions of </w:t>
      </w:r>
      <w:r w:rsidR="00AE3A86">
        <w:t>MATLAB</w:t>
      </w:r>
      <w:r>
        <w:t xml:space="preserve">, the command </w:t>
      </w:r>
      <w:r w:rsidR="0027571D">
        <w:t xml:space="preserve">to compile FAST_SFunc </w:t>
      </w:r>
      <w:r>
        <w:t>is</w:t>
      </w:r>
    </w:p>
    <w:p w14:paraId="0FC0F0E3"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-lFAST_Library_Win32</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A" w14:textId="45D13B61" w:rsidR="003F6633" w:rsidRPr="00F00B79" w:rsidRDefault="00084E6D" w:rsidP="00084E6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r w:rsidR="003F6633" w:rsidRPr="00F00B79">
        <w:rPr>
          <w:rFonts w:ascii="Courier New" w:hAnsi="Courier New" w:cs="Courier New"/>
          <w:color w:val="000000"/>
          <w:sz w:val="20"/>
          <w:szCs w:val="24"/>
        </w:rPr>
        <w:t xml:space="preserve"> </w:t>
      </w:r>
    </w:p>
    <w:p w14:paraId="2164B4EC" w14:textId="77777777" w:rsidR="003F6633" w:rsidRDefault="003F6633" w:rsidP="00F00B79">
      <w:r>
        <w:t xml:space="preserve">For 64-bit </w:t>
      </w:r>
      <w:r w:rsidR="00F00B79">
        <w:t xml:space="preserve">versions of </w:t>
      </w:r>
      <w:r w:rsidR="00AE3A86">
        <w:t xml:space="preserve">MATLAB </w:t>
      </w:r>
      <w:r>
        <w:t>it is</w:t>
      </w:r>
    </w:p>
    <w:p w14:paraId="3BA5164E" w14:textId="77777777" w:rsidR="00084E6D" w:rsidRPr="00084E6D" w:rsidRDefault="003F6633" w:rsidP="00084E6D">
      <w:pPr>
        <w:autoSpaceDE w:val="0"/>
        <w:autoSpaceDN w:val="0"/>
        <w:adjustRightInd w:val="0"/>
        <w:spacing w:after="0" w:line="240" w:lineRule="auto"/>
        <w:rPr>
          <w:rFonts w:ascii="Courier New" w:hAnsi="Courier New" w:cs="Courier New"/>
          <w:sz w:val="20"/>
          <w:szCs w:val="20"/>
        </w:rPr>
      </w:pPr>
      <w:r w:rsidRPr="00F00B79">
        <w:rPr>
          <w:rFonts w:ascii="Courier New" w:hAnsi="Courier New" w:cs="Courier New"/>
          <w:color w:val="000000"/>
          <w:sz w:val="20"/>
          <w:szCs w:val="24"/>
        </w:rPr>
        <w:t xml:space="preserve">mex </w:t>
      </w:r>
      <w:r w:rsidRPr="00F00B79">
        <w:rPr>
          <w:rFonts w:ascii="Courier New" w:hAnsi="Courier New" w:cs="Courier New"/>
          <w:color w:val="A020F0"/>
          <w:sz w:val="20"/>
          <w:szCs w:val="24"/>
        </w:rPr>
        <w:t>-v</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-L../../bin</w:t>
      </w:r>
      <w:r w:rsidRPr="00F00B79">
        <w:rPr>
          <w:rFonts w:ascii="Courier New" w:hAnsi="Courier New" w:cs="Courier New"/>
          <w:color w:val="000000"/>
          <w:sz w:val="20"/>
          <w:szCs w:val="24"/>
        </w:rPr>
        <w:t xml:space="preserve"> </w:t>
      </w:r>
      <w:r w:rsidRPr="00F00B79">
        <w:rPr>
          <w:rFonts w:ascii="Courier New" w:hAnsi="Courier New" w:cs="Courier New"/>
          <w:color w:val="A020F0"/>
          <w:sz w:val="20"/>
          <w:szCs w:val="24"/>
        </w:rPr>
        <w:t>-lFAST_Library_x64</w:t>
      </w:r>
      <w:r w:rsidR="00084E6D">
        <w:rPr>
          <w:rFonts w:ascii="Courier New" w:hAnsi="Courier New" w:cs="Courier New"/>
          <w:color w:val="A020F0"/>
          <w:sz w:val="20"/>
          <w:szCs w:val="24"/>
        </w:rPr>
        <w:t xml:space="preserve"> </w:t>
      </w:r>
      <w:r w:rsidR="00084E6D" w:rsidRPr="00084E6D">
        <w:rPr>
          <w:rFonts w:ascii="Courier New" w:hAnsi="Courier New" w:cs="Courier New"/>
          <w:color w:val="A020F0"/>
          <w:sz w:val="20"/>
          <w:szCs w:val="24"/>
        </w:rPr>
        <w:t xml:space="preserve">-I../../Source </w:t>
      </w:r>
      <w:r w:rsidR="00084E6D" w:rsidRPr="00084E6D">
        <w:rPr>
          <w:rFonts w:ascii="Courier New" w:hAnsi="Courier New" w:cs="Courier New"/>
          <w:color w:val="0000FF"/>
          <w:sz w:val="20"/>
          <w:szCs w:val="20"/>
        </w:rPr>
        <w:t>...</w:t>
      </w:r>
    </w:p>
    <w:p w14:paraId="2164B4ED" w14:textId="56093E3A" w:rsidR="003F6633" w:rsidRPr="00F00B79" w:rsidRDefault="00084E6D" w:rsidP="0027571D">
      <w:pPr>
        <w:autoSpaceDE w:val="0"/>
        <w:autoSpaceDN w:val="0"/>
        <w:adjustRightInd w:val="0"/>
        <w:spacing w:after="240" w:line="240" w:lineRule="auto"/>
        <w:ind w:left="720"/>
        <w:rPr>
          <w:rFonts w:ascii="Courier New" w:hAnsi="Courier New" w:cs="Courier New"/>
          <w:sz w:val="20"/>
          <w:szCs w:val="24"/>
        </w:rPr>
      </w:pPr>
      <w:r w:rsidRPr="00084E6D">
        <w:rPr>
          <w:rFonts w:ascii="Courier New" w:hAnsi="Courier New" w:cs="Courier New"/>
          <w:color w:val="A020F0"/>
          <w:sz w:val="20"/>
          <w:szCs w:val="24"/>
        </w:rPr>
        <w:t>-I../../Source/dependencies/OpenFOAM</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-outdir</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../../bin</w:t>
      </w:r>
      <w:r w:rsidR="003F6633" w:rsidRPr="00F00B79">
        <w:rPr>
          <w:rFonts w:ascii="Courier New" w:hAnsi="Courier New" w:cs="Courier New"/>
          <w:color w:val="000000"/>
          <w:sz w:val="20"/>
          <w:szCs w:val="24"/>
        </w:rPr>
        <w:t xml:space="preserve"> </w:t>
      </w:r>
      <w:r w:rsidR="003F6633" w:rsidRPr="00F00B79">
        <w:rPr>
          <w:rFonts w:ascii="Courier New" w:hAnsi="Courier New" w:cs="Courier New"/>
          <w:color w:val="A020F0"/>
          <w:sz w:val="20"/>
          <w:szCs w:val="24"/>
        </w:rPr>
        <w:t>FAST_SFunc.c</w:t>
      </w:r>
    </w:p>
    <w:p w14:paraId="2164B4EE" w14:textId="77777777" w:rsidR="003F6633" w:rsidRDefault="003F6633" w:rsidP="003F6633">
      <w:r>
        <w:t xml:space="preserve">These commands are specified in the </w:t>
      </w:r>
      <w:r w:rsidR="00DC6859">
        <w:t>&lt;FAST8&gt;/</w:t>
      </w:r>
      <w:r>
        <w:t>Simulink/Source/create_FAST_SFunc.m file. The script assumes it is being run from the &lt;FAST8&gt;/Simulink/Source/ directory</w:t>
      </w:r>
      <w:r w:rsidR="001B3FFF">
        <w:t xml:space="preserve"> where the script and source files reside</w:t>
      </w:r>
      <w:r>
        <w:t xml:space="preserve">. </w:t>
      </w:r>
    </w:p>
    <w:p w14:paraId="2164B4EF" w14:textId="51B889FA" w:rsidR="00F00B79" w:rsidRDefault="00F00B79" w:rsidP="003F6633">
      <w:r>
        <w:t>These commands compile FAST_SFunc.c (which includes</w:t>
      </w:r>
      <w:r w:rsidR="00084E6D">
        <w:t xml:space="preserve"> header files</w:t>
      </w:r>
      <w:r>
        <w:t xml:space="preserve"> FAST_Library.h</w:t>
      </w:r>
      <w:r w:rsidR="00084E6D">
        <w:t xml:space="preserve"> in the ../../Source directory and OpenFOAM_Types.h in the ../../Source/dependencies/OpenFOAM directory</w:t>
      </w:r>
      <w:r>
        <w:t>) and link it with the FAST_Library_*.lib file</w:t>
      </w:r>
      <w:r w:rsidR="00084E6D">
        <w:t xml:space="preserve"> (in the ../../bin directory)</w:t>
      </w:r>
      <w:r>
        <w:t xml:space="preserve"> for the appropriate addressing scheme (32- or 64-bits). If you are using a 32-bit Windows® version of </w:t>
      </w:r>
      <w:r w:rsidR="00AE3A86">
        <w:t>MATLAB</w:t>
      </w:r>
      <w:r>
        <w:t xml:space="preserve">, this </w:t>
      </w:r>
      <w:r w:rsidR="00084E6D">
        <w:t xml:space="preserve">command </w:t>
      </w:r>
      <w:r>
        <w:t xml:space="preserve">will produce </w:t>
      </w:r>
      <w:r>
        <w:lastRenderedPageBreak/>
        <w:t xml:space="preserve">../../bin/FAST_SFunc.mexw32. On 64-bit Windows versions of </w:t>
      </w:r>
      <w:r w:rsidR="00AE3A86">
        <w:t>MATLAB</w:t>
      </w:r>
      <w:r>
        <w:t>, it will produce ../../bin/FAST_SFunc.mexw64.</w:t>
      </w:r>
    </w:p>
    <w:p w14:paraId="2164B4F0" w14:textId="77777777" w:rsidR="00F00B79" w:rsidRDefault="00F00B79" w:rsidP="003F6633">
      <w:r>
        <w:t>Because FAST_SFunc.c passes the input</w:t>
      </w:r>
      <w:r w:rsidR="00DC6859">
        <w:t xml:space="preserve"> and </w:t>
      </w:r>
      <w:r>
        <w:t xml:space="preserve">output arrays directly to the FAST_Library*.dll file, FAST_SFunc should not need to be modified (or recompiled) very often. For example, </w:t>
      </w:r>
      <w:r w:rsidR="00276C5F">
        <w:t>if you wanted to add an additional FAST_SFunc input from Simulink, you would change the third S-Function parameter in the S-Function block in Simulink and then modify FAST_Library.f90 to handle the new input value, without touching FAST_SFunc.c</w:t>
      </w:r>
      <w:r w:rsidR="008F632E">
        <w:t>;</w:t>
      </w:r>
      <w:r w:rsidR="00276C5F">
        <w:t xml:space="preserve"> FAST_Library would need to be recompiled, but FAST_SFunc would not.</w:t>
      </w:r>
    </w:p>
    <w:p w14:paraId="3A7BDB36" w14:textId="77777777" w:rsidR="006E3D24" w:rsidRDefault="006E3D24" w:rsidP="006E3D24">
      <w:pPr>
        <w:pStyle w:val="Heading1"/>
      </w:pPr>
      <w:bookmarkStart w:id="162" w:name="_Toc447284378"/>
      <w:r>
        <w:t>Future Work</w:t>
      </w:r>
      <w:bookmarkEnd w:id="162"/>
    </w:p>
    <w:p w14:paraId="3C956808" w14:textId="77777777" w:rsidR="006E3D24" w:rsidRDefault="006E3D24" w:rsidP="006E3D24">
      <w:r w:rsidRPr="003F591E">
        <w:t>All future developments of FAST will follow the framework.</w:t>
      </w:r>
    </w:p>
    <w:p w14:paraId="1D72D4D2" w14:textId="77777777" w:rsidR="007704A8" w:rsidRDefault="007704A8" w:rsidP="007704A8">
      <w:pPr>
        <w:pStyle w:val="ListParagraph"/>
        <w:keepNext/>
        <w:numPr>
          <w:ilvl w:val="0"/>
          <w:numId w:val="1"/>
        </w:numPr>
      </w:pPr>
      <w:r>
        <w:t>Introduce operating-point determination and linearization across the coupled aero-hydro-servo-elastic solution.</w:t>
      </w:r>
    </w:p>
    <w:p w14:paraId="0D5EFEEE" w14:textId="77777777" w:rsidR="006E3D24" w:rsidRDefault="006E3D24" w:rsidP="006E3D24">
      <w:pPr>
        <w:pStyle w:val="ListParagraph"/>
        <w:numPr>
          <w:ilvl w:val="0"/>
          <w:numId w:val="1"/>
        </w:numPr>
      </w:pPr>
      <w:r>
        <w:t>Add items from FAST v7 that are not yet in FAST v8.</w:t>
      </w:r>
    </w:p>
    <w:p w14:paraId="595B4AF6" w14:textId="6C7E9035" w:rsidR="007704A8" w:rsidRDefault="00D173FD" w:rsidP="006E3D24">
      <w:pPr>
        <w:pStyle w:val="ListParagraph"/>
        <w:numPr>
          <w:ilvl w:val="0"/>
          <w:numId w:val="1"/>
        </w:numPr>
      </w:pPr>
      <w:r>
        <w:t xml:space="preserve">Expand </w:t>
      </w:r>
      <w:r w:rsidR="007704A8">
        <w:t>visualization capabilities.</w:t>
      </w:r>
    </w:p>
    <w:p w14:paraId="106699E6" w14:textId="77777777" w:rsidR="006E3D24" w:rsidRDefault="006E3D24" w:rsidP="006E3D24">
      <w:pPr>
        <w:pStyle w:val="ListParagraph"/>
        <w:numPr>
          <w:ilvl w:val="0"/>
          <w:numId w:val="1"/>
        </w:numPr>
      </w:pPr>
      <w:r>
        <w:t>U</w:t>
      </w:r>
      <w:r w:rsidRPr="00C7297C">
        <w:t>pgrade</w:t>
      </w:r>
      <w:r>
        <w:t xml:space="preserve"> the </w:t>
      </w:r>
      <w:r w:rsidRPr="00C7297C">
        <w:t>loose</w:t>
      </w:r>
      <w:r>
        <w:t>-</w:t>
      </w:r>
      <w:r w:rsidRPr="00C7297C">
        <w:t xml:space="preserve">coupling algorithm </w:t>
      </w:r>
      <w:r>
        <w:t xml:space="preserve">of the glue code to </w:t>
      </w:r>
      <w:r w:rsidRPr="00C7297C">
        <w:t>allow each module to have its own time step</w:t>
      </w:r>
      <w:r>
        <w:t>, including time steps larger than the glue-code time step.</w:t>
      </w:r>
    </w:p>
    <w:p w14:paraId="4B2AD130" w14:textId="25C4E814" w:rsidR="006E3D24" w:rsidRDefault="006E3D24" w:rsidP="006E3D24">
      <w:pPr>
        <w:pStyle w:val="ListParagraph"/>
        <w:numPr>
          <w:ilvl w:val="0"/>
          <w:numId w:val="1"/>
        </w:numPr>
      </w:pPr>
      <w:r>
        <w:t xml:space="preserve">Optimize the code, particularly </w:t>
      </w:r>
      <w:r w:rsidR="007704A8">
        <w:t xml:space="preserve">BeamDyn and </w:t>
      </w:r>
      <w:r>
        <w:t>ElastoDyn, so that it runs faster. We have put our effort into getting the framework to work and hope to address computational efficiency later. We expect improvements in efficiency as development continues.</w:t>
      </w:r>
    </w:p>
    <w:p w14:paraId="44A806F6" w14:textId="77777777" w:rsidR="006E3D24" w:rsidRDefault="006E3D24" w:rsidP="006E3D24">
      <w:pPr>
        <w:pStyle w:val="ListParagraph"/>
        <w:numPr>
          <w:ilvl w:val="0"/>
          <w:numId w:val="1"/>
        </w:numPr>
      </w:pPr>
      <w:r>
        <w:t>Introduce tight coupling.</w:t>
      </w:r>
    </w:p>
    <w:p w14:paraId="1CCF1993" w14:textId="5014E169" w:rsidR="00220BBA" w:rsidRDefault="00220BBA" w:rsidP="006E3D24">
      <w:pPr>
        <w:pStyle w:val="ListParagraph"/>
        <w:numPr>
          <w:ilvl w:val="0"/>
          <w:numId w:val="1"/>
        </w:numPr>
      </w:pPr>
      <w:r>
        <w:t>Distribute cmake build tools.</w:t>
      </w:r>
    </w:p>
    <w:p w14:paraId="4DE4FA30" w14:textId="13E2F708" w:rsidR="006E3D24" w:rsidRPr="00583AAD" w:rsidRDefault="006E3D24" w:rsidP="006E3D24">
      <w:pPr>
        <w:pStyle w:val="ListParagraph"/>
        <w:numPr>
          <w:ilvl w:val="0"/>
          <w:numId w:val="1"/>
        </w:numPr>
      </w:pPr>
      <w:r>
        <w:t>And much, much, more</w:t>
      </w:r>
      <w:r w:rsidR="007101D0">
        <w:t xml:space="preserve"> (as funding permits)</w:t>
      </w:r>
      <w:r>
        <w:t>…</w:t>
      </w:r>
    </w:p>
    <w:p w14:paraId="2164B4F1" w14:textId="77777777" w:rsidR="006E56E7" w:rsidRDefault="00F2521D" w:rsidP="00992CCA">
      <w:pPr>
        <w:pStyle w:val="Heading1"/>
      </w:pPr>
      <w:bookmarkStart w:id="163" w:name="_Toc447284379"/>
      <w:r>
        <w:t>Feedback</w:t>
      </w:r>
      <w:bookmarkEnd w:id="163"/>
    </w:p>
    <w:p w14:paraId="2164B4F2" w14:textId="77777777" w:rsidR="006D7B34" w:rsidRDefault="00F2521D" w:rsidP="007F2710">
      <w:pPr>
        <w:sectPr w:rsidR="006D7B34">
          <w:footnotePr>
            <w:numFmt w:val="chicago"/>
          </w:footnotePr>
          <w:pgSz w:w="12240" w:h="15840"/>
          <w:pgMar w:top="1440" w:right="1440" w:bottom="1440" w:left="1440" w:header="720" w:footer="720" w:gutter="0"/>
          <w:cols w:space="720"/>
          <w:docGrid w:linePitch="360"/>
        </w:sectPr>
      </w:pPr>
      <w:r>
        <w:t xml:space="preserve">If you have questions or </w:t>
      </w:r>
      <w:r w:rsidR="00B313C9">
        <w:t>wish</w:t>
      </w:r>
      <w:r w:rsidR="00423985">
        <w:t xml:space="preserve"> to provide feed</w:t>
      </w:r>
      <w:r w:rsidR="00B313C9">
        <w:t>back</w:t>
      </w:r>
      <w:r>
        <w:t xml:space="preserve">, please use our forums: </w:t>
      </w:r>
      <w:hyperlink r:id="rId56" w:history="1">
        <w:r>
          <w:rPr>
            <w:rStyle w:val="Hyperlink"/>
          </w:rPr>
          <w:t>https://wind.nrel.gov/forum/wind/</w:t>
        </w:r>
      </w:hyperlink>
      <w:r>
        <w:t xml:space="preserve"> </w:t>
      </w:r>
    </w:p>
    <w:p w14:paraId="2164B4F3" w14:textId="06813F77" w:rsidR="00452E60" w:rsidRDefault="006D7B34" w:rsidP="007D7E91">
      <w:pPr>
        <w:pStyle w:val="Heading1"/>
      </w:pPr>
      <w:bookmarkStart w:id="164" w:name="_Ref392062682"/>
      <w:bookmarkStart w:id="165" w:name="_Toc447284380"/>
      <w:r>
        <w:lastRenderedPageBreak/>
        <w:t>Appendix</w:t>
      </w:r>
      <w:r w:rsidR="00185772">
        <w:t xml:space="preserve"> </w:t>
      </w:r>
      <w:fldSimple w:instr=" SEQ Appendix \* MERGEFORMAT \* ALPHABETIC \* MERGEFORMAT ">
        <w:r w:rsidR="00A87DA2">
          <w:rPr>
            <w:noProof/>
          </w:rPr>
          <w:t>A</w:t>
        </w:r>
      </w:fldSimple>
      <w:r>
        <w:t xml:space="preserve">: </w:t>
      </w:r>
      <w:r w:rsidR="00992CCA">
        <w:t xml:space="preserve">Example FAST </w:t>
      </w:r>
      <w:r w:rsidR="00B859C9">
        <w:t>v8.</w:t>
      </w:r>
      <w:r w:rsidR="005408C3">
        <w:t>1</w:t>
      </w:r>
      <w:r w:rsidR="007C35D4">
        <w:t>5</w:t>
      </w:r>
      <w:r w:rsidR="00B859C9">
        <w:t xml:space="preserve">.* </w:t>
      </w:r>
      <w:r w:rsidR="00992CCA">
        <w:t>Input File</w:t>
      </w:r>
      <w:bookmarkEnd w:id="164"/>
      <w:bookmarkEnd w:id="165"/>
    </w:p>
    <w:p w14:paraId="2164B4F4" w14:textId="190E83F0" w:rsidR="00EC4C17" w:rsidRPr="00EC4C17" w:rsidRDefault="00EC4C17" w:rsidP="00A16467"/>
    <w:p w14:paraId="2164B4F5" w14:textId="77777777" w:rsidR="001017C7" w:rsidRDefault="007F2710" w:rsidP="001017C7">
      <w:pPr>
        <w:keepNext/>
        <w:ind w:left="-360"/>
        <w:jc w:val="center"/>
      </w:pPr>
      <w:r>
        <w:rPr>
          <w:noProof/>
        </w:rPr>
        <mc:AlternateContent>
          <mc:Choice Requires="wps">
            <w:drawing>
              <wp:inline distT="0" distB="0" distL="0" distR="0" wp14:anchorId="2164B55E" wp14:editId="7BCB07FE">
                <wp:extent cx="6400800" cy="5195455"/>
                <wp:effectExtent l="0" t="0" r="19050" b="24765"/>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5195455"/>
                        </a:xfrm>
                        <a:prstGeom prst="rect">
                          <a:avLst/>
                        </a:prstGeom>
                        <a:solidFill>
                          <a:srgbClr val="FFFFFF"/>
                        </a:solidFill>
                        <a:ln w="9525">
                          <a:solidFill>
                            <a:srgbClr val="000000"/>
                          </a:solidFill>
                          <a:miter lim="800000"/>
                          <a:headEnd/>
                          <a:tailEnd/>
                        </a:ln>
                      </wps:spPr>
                      <wps:txbx>
                        <w:txbxContent>
                          <w:p w14:paraId="2164B57B" w14:textId="18531F9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A21FD3" w:rsidRDefault="00A21FD3"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A21FD3" w:rsidRDefault="00A21FD3"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A21FD3" w:rsidRPr="00C914B8" w:rsidRDefault="00A21FD3"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100F583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0  WrVTK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rue       VTK_fields   - Write mesh fields to VTK data files? (flag) [unused if WrVTK=0]</w:t>
                            </w:r>
                          </w:p>
                          <w:p w14:paraId="7D11801E" w14:textId="57AEF58A" w:rsidR="00A21FD3" w:rsidRPr="00C914B8"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15  VTK_fps      - Frame rate for VTK output (frames per second) [used only if WrVTK=2]</w:t>
                            </w:r>
                          </w:p>
                        </w:txbxContent>
                      </wps:txbx>
                      <wps:bodyPr rot="0" vert="horz" wrap="square" lIns="45720" tIns="45720" rIns="4572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36" type="#_x0000_t202" style="width:7in;height:40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">
                <v:textbox inset="3.6pt,,3.6pt">
                  <w:txbxContent>
                    <w:p w14:paraId="2164B57B" w14:textId="18531F9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FAST v8.</w:t>
                      </w:r>
                      <w:r>
                        <w:rPr>
                          <w:rFonts w:ascii="Courier New" w:hAnsi="Courier New" w:cs="Courier New"/>
                          <w:sz w:val="15"/>
                          <w:szCs w:val="15"/>
                        </w:rPr>
                        <w:t>15</w:t>
                      </w:r>
                      <w:r w:rsidRPr="00C914B8">
                        <w:rPr>
                          <w:rFonts w:ascii="Courier New" w:hAnsi="Courier New" w:cs="Courier New"/>
                          <w:sz w:val="15"/>
                          <w:szCs w:val="15"/>
                        </w:rPr>
                        <w:t>.* INPUT FILE ------------------------------------------------</w:t>
                      </w:r>
                    </w:p>
                    <w:p w14:paraId="2164B57C"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NREL 5.0 MW Baseline Wind Turbine with OC4 Jacket Configuration, for use in offshore analysis</w:t>
                      </w:r>
                    </w:p>
                    <w:p w14:paraId="2164B57D"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SIMULATION CONTROL --------------------------------------</w:t>
                      </w:r>
                    </w:p>
                    <w:p w14:paraId="2164B57E" w14:textId="47DBB40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False      Echo         - Echo input data to &lt;RootName&gt;.ech (flag)</w:t>
                      </w:r>
                    </w:p>
                    <w:p w14:paraId="2164B57F" w14:textId="52977C1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"FATAL"    AbortLevel   - Error level when simulation should abort (string) {"WARNING", "SEVERE", "FATAL"} </w:t>
                      </w:r>
                    </w:p>
                    <w:p w14:paraId="2164B580" w14:textId="188053A0"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60  TMax         - Total run time (s)</w:t>
                      </w:r>
                    </w:p>
                    <w:p w14:paraId="2164B581" w14:textId="0E14EFB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0.01  DT           - Recommended module time step (s)</w:t>
                      </w:r>
                    </w:p>
                    <w:p w14:paraId="2164B582" w14:textId="543D7ACD"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InterpOrder  - Interpolation order for input/output time history (-) {1=linear, 2=quadratic}</w:t>
                      </w:r>
                    </w:p>
                    <w:p w14:paraId="2164B583" w14:textId="559CE835"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NumCrctn     - Number of correction iterations (-) {0=explicit calculation, i.e., no corrections}</w:t>
                      </w:r>
                    </w:p>
                    <w:p w14:paraId="2164B584" w14:textId="7F851C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99999  DT_UJac      - Time between calls to get Jacobians (s)</w:t>
                      </w:r>
                    </w:p>
                    <w:p w14:paraId="2164B585" w14:textId="3090620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1E+06  UJacSclFact  - Scaling factor used in Jacobians (-)</w:t>
                      </w:r>
                    </w:p>
                    <w:p w14:paraId="2164B586"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FEATURE SWITCHES AND FLAGS ------------------------------</w:t>
                      </w:r>
                    </w:p>
                    <w:p w14:paraId="2164B587" w14:textId="2E0C7BC8"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CompElast    - Compute structural dynamics (switch) {1=ElastoDyn; 2=ElastoDyn+BeamDyn blades}</w:t>
                      </w:r>
                    </w:p>
                    <w:p w14:paraId="375F5DBE" w14:textId="78B21417" w:rsidR="00A21FD3" w:rsidRDefault="00A21FD3" w:rsidP="001017C7">
                      <w:pPr>
                        <w:spacing w:after="0" w:line="240" w:lineRule="auto"/>
                        <w:rPr>
                          <w:rFonts w:ascii="Courier New" w:hAnsi="Courier New" w:cs="Courier New"/>
                          <w:sz w:val="15"/>
                          <w:szCs w:val="15"/>
                        </w:rPr>
                      </w:pPr>
                      <w:r w:rsidRPr="00B70C62">
                        <w:rPr>
                          <w:rFonts w:ascii="Courier New" w:hAnsi="Courier New" w:cs="Courier New"/>
                          <w:sz w:val="15"/>
                          <w:szCs w:val="15"/>
                        </w:rPr>
                        <w:t xml:space="preserve">   </w:t>
                      </w:r>
                      <w:r>
                        <w:rPr>
                          <w:rFonts w:ascii="Courier New" w:hAnsi="Courier New" w:cs="Courier New"/>
                          <w:sz w:val="15"/>
                          <w:szCs w:val="15"/>
                        </w:rPr>
                        <w:t xml:space="preserve">     </w:t>
                      </w:r>
                      <w:r w:rsidRPr="00B70C62">
                        <w:rPr>
                          <w:rFonts w:ascii="Courier New" w:hAnsi="Courier New" w:cs="Courier New"/>
                          <w:sz w:val="15"/>
                          <w:szCs w:val="15"/>
                        </w:rPr>
                        <w:t>1  CompInflow   - Compute inflow wind velocities (switch) {0=still air;1=InflowWind</w:t>
                      </w:r>
                      <w:r>
                        <w:rPr>
                          <w:rFonts w:ascii="Courier New" w:hAnsi="Courier New" w:cs="Courier New"/>
                          <w:sz w:val="15"/>
                          <w:szCs w:val="15"/>
                        </w:rPr>
                        <w:t>;2=OpenFOAM</w:t>
                      </w:r>
                      <w:r w:rsidRPr="00B70C62">
                        <w:rPr>
                          <w:rFonts w:ascii="Courier New" w:hAnsi="Courier New" w:cs="Courier New"/>
                          <w:sz w:val="15"/>
                          <w:szCs w:val="15"/>
                        </w:rPr>
                        <w:t>}</w:t>
                      </w:r>
                    </w:p>
                    <w:p w14:paraId="2164B588" w14:textId="62B9AC4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CompAero     - Compute aerodynamic loads (switch) {0=None; 1=AeroDyn</w:t>
                      </w:r>
                      <w:r>
                        <w:rPr>
                          <w:rFonts w:ascii="Courier New" w:hAnsi="Courier New" w:cs="Courier New"/>
                          <w:sz w:val="15"/>
                          <w:szCs w:val="15"/>
                        </w:rPr>
                        <w:t xml:space="preserve"> v14; 2=AeroDyn v15</w:t>
                      </w:r>
                      <w:r w:rsidRPr="00C914B8">
                        <w:rPr>
                          <w:rFonts w:ascii="Courier New" w:hAnsi="Courier New" w:cs="Courier New"/>
                          <w:sz w:val="15"/>
                          <w:szCs w:val="15"/>
                        </w:rPr>
                        <w:t>}</w:t>
                      </w:r>
                    </w:p>
                    <w:p w14:paraId="2164B589" w14:textId="08138F7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CompServo    - Compute control and electrical-drive dynamics (switch) {0=None; 1=ServoDyn}</w:t>
                      </w:r>
                    </w:p>
                    <w:p w14:paraId="2164B58A" w14:textId="71748ADE"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CompHydro    - Compute hydrodynamic loads (switch) {0=None; 1=HydroDyn}</w:t>
                      </w:r>
                    </w:p>
                    <w:p w14:paraId="2164B58B" w14:textId="1F006C66"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CompSub      - Compute sub-structural dynamics (switch) {0=None; 1=SubDyn}</w:t>
                      </w:r>
                    </w:p>
                    <w:p w14:paraId="2164B58C" w14:textId="6E4B415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CompMooring  - Compute mooring system (switch) {0=None;1=MAP</w:t>
                      </w:r>
                      <w:r>
                        <w:rPr>
                          <w:rFonts w:ascii="Courier New" w:hAnsi="Courier New" w:cs="Courier New"/>
                          <w:sz w:val="15"/>
                          <w:szCs w:val="15"/>
                        </w:rPr>
                        <w:t>++</w:t>
                      </w:r>
                      <w:r w:rsidRPr="00C914B8">
                        <w:rPr>
                          <w:rFonts w:ascii="Courier New" w:hAnsi="Courier New" w:cs="Courier New"/>
                          <w:sz w:val="15"/>
                          <w:szCs w:val="15"/>
                        </w:rPr>
                        <w:t>;2=FEAMooring</w:t>
                      </w:r>
                      <w:r>
                        <w:rPr>
                          <w:rFonts w:ascii="Courier New" w:hAnsi="Courier New" w:cs="Courier New"/>
                          <w:sz w:val="15"/>
                          <w:szCs w:val="15"/>
                        </w:rPr>
                        <w:t>;3=MoorDyn;4=OrcaFlex</w:t>
                      </w:r>
                      <w:r w:rsidRPr="00C914B8">
                        <w:rPr>
                          <w:rFonts w:ascii="Courier New" w:hAnsi="Courier New" w:cs="Courier New"/>
                          <w:sz w:val="15"/>
                          <w:szCs w:val="15"/>
                        </w:rPr>
                        <w:t>}</w:t>
                      </w:r>
                    </w:p>
                    <w:p w14:paraId="2164B58D" w14:textId="5817BBD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CompIce      - Compute ice loads (switch) {0=None; 1=IceFloe; 2=IceDyn}</w:t>
                      </w:r>
                    </w:p>
                    <w:p w14:paraId="2164B590"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INPUT FILES ---------------------------------------------</w:t>
                      </w:r>
                    </w:p>
                    <w:p w14:paraId="2164B591" w14:textId="2CBB485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"OC4Jacket_ElastoDyn.dat" </w:t>
                      </w:r>
                      <w:r>
                        <w:rPr>
                          <w:rFonts w:ascii="Courier New" w:hAnsi="Courier New" w:cs="Courier New"/>
                          <w:sz w:val="15"/>
                          <w:szCs w:val="15"/>
                        </w:rPr>
                        <w:t xml:space="preserve"> </w:t>
                      </w:r>
                      <w:r w:rsidRPr="00C914B8">
                        <w:rPr>
                          <w:rFonts w:ascii="Courier New" w:hAnsi="Courier New" w:cs="Courier New"/>
                          <w:sz w:val="15"/>
                          <w:szCs w:val="15"/>
                        </w:rPr>
                        <w:t>EDFile       - Name of file containing ElastoDyn input parameters (quoted string)</w:t>
                      </w:r>
                    </w:p>
                    <w:p w14:paraId="2164B592" w14:textId="4D22023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BDBldFile(1) - Name of file containing BeamDyn blade 1 inputs (quoted string)</w:t>
                      </w:r>
                    </w:p>
                    <w:p w14:paraId="2164B593" w14:textId="39B418A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BDBldFile(2) - Name of file containing BeamDyn blade 2 inputs (quoted string)</w:t>
                      </w:r>
                    </w:p>
                    <w:p w14:paraId="2164B594" w14:textId="4A4E523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BDBldFile(3) - Name of file containing BeamDyn blade 3 inputs (quoted string)</w:t>
                      </w:r>
                    </w:p>
                    <w:p w14:paraId="16C1B8FC" w14:textId="27D28447" w:rsidR="00A21FD3" w:rsidRDefault="00A21FD3" w:rsidP="001017C7">
                      <w:pPr>
                        <w:spacing w:after="0" w:line="240" w:lineRule="auto"/>
                        <w:rPr>
                          <w:rFonts w:ascii="Courier New" w:hAnsi="Courier New" w:cs="Courier New"/>
                          <w:sz w:val="15"/>
                          <w:szCs w:val="15"/>
                        </w:rPr>
                      </w:pPr>
                      <w:r w:rsidRPr="0016770E">
                        <w:rPr>
                          <w:rFonts w:ascii="Courier New" w:hAnsi="Courier New" w:cs="Courier New"/>
                          <w:sz w:val="15"/>
                          <w:szCs w:val="15"/>
                        </w:rPr>
                        <w:t>"</w:t>
                      </w:r>
                      <w:r w:rsidRPr="00C914B8">
                        <w:rPr>
                          <w:rFonts w:ascii="Courier New" w:hAnsi="Courier New" w:cs="Courier New"/>
                          <w:sz w:val="15"/>
                          <w:szCs w:val="15"/>
                        </w:rPr>
                        <w:t>OC4Jacket_</w:t>
                      </w:r>
                      <w:r>
                        <w:rPr>
                          <w:rFonts w:ascii="Courier New" w:hAnsi="Courier New" w:cs="Courier New"/>
                          <w:sz w:val="15"/>
                          <w:szCs w:val="15"/>
                        </w:rPr>
                        <w:t>InflowWind</w:t>
                      </w:r>
                      <w:r w:rsidRPr="00C914B8">
                        <w:rPr>
                          <w:rFonts w:ascii="Courier New" w:hAnsi="Courier New" w:cs="Courier New"/>
                          <w:sz w:val="15"/>
                          <w:szCs w:val="15"/>
                        </w:rPr>
                        <w:t>.dat</w:t>
                      </w:r>
                      <w:r w:rsidRPr="0016770E">
                        <w:rPr>
                          <w:rFonts w:ascii="Courier New" w:hAnsi="Courier New" w:cs="Courier New"/>
                          <w:sz w:val="15"/>
                          <w:szCs w:val="15"/>
                        </w:rPr>
                        <w:t xml:space="preserve">" InflowFile  </w:t>
                      </w:r>
                      <w:r>
                        <w:rPr>
                          <w:rFonts w:ascii="Courier New" w:hAnsi="Courier New" w:cs="Courier New"/>
                          <w:sz w:val="15"/>
                          <w:szCs w:val="15"/>
                        </w:rPr>
                        <w:t xml:space="preserve"> </w:t>
                      </w:r>
                      <w:r w:rsidRPr="0016770E">
                        <w:rPr>
                          <w:rFonts w:ascii="Courier New" w:hAnsi="Courier New" w:cs="Courier New"/>
                          <w:sz w:val="15"/>
                          <w:szCs w:val="15"/>
                        </w:rPr>
                        <w:t xml:space="preserve">- Name of file containing inflow wind input parameters (quoted string) </w:t>
                      </w:r>
                    </w:p>
                    <w:p w14:paraId="2164B595" w14:textId="52294F64"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"OC4Jacket_AeroDyn.dat"   </w:t>
                      </w:r>
                      <w:r>
                        <w:rPr>
                          <w:rFonts w:ascii="Courier New" w:hAnsi="Courier New" w:cs="Courier New"/>
                          <w:sz w:val="15"/>
                          <w:szCs w:val="15"/>
                        </w:rPr>
                        <w:t xml:space="preserve"> </w:t>
                      </w:r>
                      <w:r w:rsidRPr="00C914B8">
                        <w:rPr>
                          <w:rFonts w:ascii="Courier New" w:hAnsi="Courier New" w:cs="Courier New"/>
                          <w:sz w:val="15"/>
                          <w:szCs w:val="15"/>
                        </w:rPr>
                        <w:t>AeroFile     - Name of file containing aerodynamic input parameters (quoted string)</w:t>
                      </w:r>
                    </w:p>
                    <w:p w14:paraId="2164B596" w14:textId="15D780A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"OC4Jacket_ServoDyn.dat"  </w:t>
                      </w:r>
                      <w:r>
                        <w:rPr>
                          <w:rFonts w:ascii="Courier New" w:hAnsi="Courier New" w:cs="Courier New"/>
                          <w:sz w:val="15"/>
                          <w:szCs w:val="15"/>
                        </w:rPr>
                        <w:t xml:space="preserve"> </w:t>
                      </w:r>
                      <w:r w:rsidRPr="00C914B8">
                        <w:rPr>
                          <w:rFonts w:ascii="Courier New" w:hAnsi="Courier New" w:cs="Courier New"/>
                          <w:sz w:val="15"/>
                          <w:szCs w:val="15"/>
                        </w:rPr>
                        <w:t>ServoFile    - Name of file with control/electric-drive inputs (quoted string)</w:t>
                      </w:r>
                    </w:p>
                    <w:p w14:paraId="2164B597" w14:textId="076E570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"OC4Jacket_HydroDyn.dat"  </w:t>
                      </w:r>
                      <w:r>
                        <w:rPr>
                          <w:rFonts w:ascii="Courier New" w:hAnsi="Courier New" w:cs="Courier New"/>
                          <w:sz w:val="15"/>
                          <w:szCs w:val="15"/>
                        </w:rPr>
                        <w:t xml:space="preserve"> </w:t>
                      </w:r>
                      <w:r w:rsidRPr="00C914B8">
                        <w:rPr>
                          <w:rFonts w:ascii="Courier New" w:hAnsi="Courier New" w:cs="Courier New"/>
                          <w:sz w:val="15"/>
                          <w:szCs w:val="15"/>
                        </w:rPr>
                        <w:t>HydroFile    - Name of file containing hydrodynamic inputs (quoted string)</w:t>
                      </w:r>
                    </w:p>
                    <w:p w14:paraId="2164B598" w14:textId="2F0DD71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"OC4Jacket_SubDyn.dat"    </w:t>
                      </w:r>
                      <w:r>
                        <w:rPr>
                          <w:rFonts w:ascii="Courier New" w:hAnsi="Courier New" w:cs="Courier New"/>
                          <w:sz w:val="15"/>
                          <w:szCs w:val="15"/>
                        </w:rPr>
                        <w:t xml:space="preserve"> </w:t>
                      </w:r>
                      <w:r w:rsidRPr="00C914B8">
                        <w:rPr>
                          <w:rFonts w:ascii="Courier New" w:hAnsi="Courier New" w:cs="Courier New"/>
                          <w:sz w:val="15"/>
                          <w:szCs w:val="15"/>
                        </w:rPr>
                        <w:t>SubFile      - Name of file containing sub-structural inputs (quoted string)</w:t>
                      </w:r>
                    </w:p>
                    <w:p w14:paraId="2164B599" w14:textId="4101CA53"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MooringFile  - Name of file containing mooring system inputs (quoted string)</w:t>
                      </w:r>
                    </w:p>
                    <w:p w14:paraId="2164B59A" w14:textId="7CBBAFBC"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"unused"                 </w:t>
                      </w:r>
                      <w:r>
                        <w:rPr>
                          <w:rFonts w:ascii="Courier New" w:hAnsi="Courier New" w:cs="Courier New"/>
                          <w:sz w:val="15"/>
                          <w:szCs w:val="15"/>
                        </w:rPr>
                        <w:t xml:space="preserve"> </w:t>
                      </w:r>
                      <w:r w:rsidRPr="00C914B8">
                        <w:rPr>
                          <w:rFonts w:ascii="Courier New" w:hAnsi="Courier New" w:cs="Courier New"/>
                          <w:sz w:val="15"/>
                          <w:szCs w:val="15"/>
                        </w:rPr>
                        <w:t xml:space="preserve"> IceFile      - Name of file containing ice input parameters (quoted string)</w:t>
                      </w:r>
                    </w:p>
                    <w:p w14:paraId="2164B59B" w14:textId="77777777"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OUTPUT --------------------------------------------------</w:t>
                      </w:r>
                    </w:p>
                    <w:p w14:paraId="2164B59C" w14:textId="3F148E2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SumPrint     - Print summary data to "&lt;RootName&gt;.sum" (flag)</w:t>
                      </w:r>
                    </w:p>
                    <w:p w14:paraId="2164B59D" w14:textId="0A1601E0"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1  SttsTime     - Amount of time between screen status messages (s)</w:t>
                      </w:r>
                    </w:p>
                    <w:p w14:paraId="422B5471" w14:textId="41C77D7D" w:rsidR="00A21FD3" w:rsidRPr="00C914B8" w:rsidRDefault="00A21FD3" w:rsidP="001017C7">
                      <w:pPr>
                        <w:spacing w:after="0" w:line="240" w:lineRule="auto"/>
                        <w:rPr>
                          <w:rFonts w:ascii="Courier New" w:hAnsi="Courier New" w:cs="Courier New"/>
                          <w:sz w:val="15"/>
                          <w:szCs w:val="15"/>
                        </w:rPr>
                      </w:pPr>
                      <w:r w:rsidRPr="005408C3">
                        <w:rPr>
                          <w:rFonts w:ascii="Courier New" w:hAnsi="Courier New" w:cs="Courier New"/>
                          <w:sz w:val="15"/>
                          <w:szCs w:val="15"/>
                        </w:rPr>
                        <w:t xml:space="preserve"> </w:t>
                      </w:r>
                      <w:r>
                        <w:rPr>
                          <w:rFonts w:ascii="Courier New" w:hAnsi="Courier New" w:cs="Courier New"/>
                          <w:sz w:val="15"/>
                          <w:szCs w:val="15"/>
                        </w:rPr>
                        <w:t xml:space="preserve"> </w:t>
                      </w:r>
                      <w:r w:rsidRPr="005408C3">
                        <w:rPr>
                          <w:rFonts w:ascii="Courier New" w:hAnsi="Courier New" w:cs="Courier New"/>
                          <w:sz w:val="15"/>
                          <w:szCs w:val="15"/>
                        </w:rPr>
                        <w:t xml:space="preserve">  99999  ChkptTime    - Amount of time between creating checkpoint files for potential restart (s)</w:t>
                      </w:r>
                    </w:p>
                    <w:p w14:paraId="2164B59E" w14:textId="100F583A"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0.05  DT_Out       - Time step for tabular output (s)</w:t>
                      </w:r>
                      <w:r>
                        <w:rPr>
                          <w:rFonts w:ascii="Courier New" w:hAnsi="Courier New" w:cs="Courier New"/>
                          <w:sz w:val="15"/>
                          <w:szCs w:val="15"/>
                        </w:rPr>
                        <w:t xml:space="preserve">(or </w:t>
                      </w:r>
                      <w:r w:rsidRPr="00C914B8">
                        <w:rPr>
                          <w:rFonts w:ascii="Courier New" w:hAnsi="Courier New" w:cs="Courier New"/>
                          <w:sz w:val="15"/>
                          <w:szCs w:val="15"/>
                        </w:rPr>
                        <w:t>"</w:t>
                      </w:r>
                      <w:r>
                        <w:rPr>
                          <w:rFonts w:ascii="Courier New" w:hAnsi="Courier New" w:cs="Courier New"/>
                          <w:sz w:val="15"/>
                          <w:szCs w:val="15"/>
                        </w:rPr>
                        <w:t>default</w:t>
                      </w:r>
                      <w:r w:rsidRPr="00C914B8">
                        <w:rPr>
                          <w:rFonts w:ascii="Courier New" w:hAnsi="Courier New" w:cs="Courier New"/>
                          <w:sz w:val="15"/>
                          <w:szCs w:val="15"/>
                        </w:rPr>
                        <w:t>"</w:t>
                      </w:r>
                      <w:r>
                        <w:rPr>
                          <w:rFonts w:ascii="Courier New" w:hAnsi="Courier New" w:cs="Courier New"/>
                          <w:sz w:val="15"/>
                          <w:szCs w:val="15"/>
                        </w:rPr>
                        <w:t>)</w:t>
                      </w:r>
                    </w:p>
                    <w:p w14:paraId="2164B59F" w14:textId="1EB49272"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0  TStart       - Time to begin tabular output (s)</w:t>
                      </w:r>
                    </w:p>
                    <w:p w14:paraId="2164B5A0" w14:textId="3EF2D071"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 xml:space="preserve">        2  OutFileFmt   - Format for tabular (time-marching) output file (switch) {1:out, 2:outb, 3:both}</w:t>
                      </w:r>
                    </w:p>
                    <w:p w14:paraId="2164B5A1" w14:textId="41646ECF" w:rsidR="00A21FD3" w:rsidRPr="00C914B8"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True       TabDelim     - Use tab delimiters in text tabular output file? (flag)</w:t>
                      </w:r>
                    </w:p>
                    <w:p w14:paraId="2164B5A2" w14:textId="0DA9E0FA" w:rsidR="00A21FD3" w:rsidRDefault="00A21FD3" w:rsidP="001017C7">
                      <w:pPr>
                        <w:spacing w:after="0" w:line="240" w:lineRule="auto"/>
                        <w:rPr>
                          <w:rFonts w:ascii="Courier New" w:hAnsi="Courier New" w:cs="Courier New"/>
                          <w:sz w:val="15"/>
                          <w:szCs w:val="15"/>
                        </w:rPr>
                      </w:pPr>
                      <w:r w:rsidRPr="00C914B8">
                        <w:rPr>
                          <w:rFonts w:ascii="Courier New" w:hAnsi="Courier New" w:cs="Courier New"/>
                          <w:sz w:val="15"/>
                          <w:szCs w:val="15"/>
                        </w:rPr>
                        <w:t>"ES10.3E2" OutFmt       - Format used for text tabular output, excluding the time channel. (quoted string)</w:t>
                      </w:r>
                    </w:p>
                    <w:p w14:paraId="7CF52C17" w14:textId="77777777"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VISUALIZATION ------------------------------------------</w:t>
                      </w:r>
                    </w:p>
                    <w:p w14:paraId="64A96890" w14:textId="3AFAB914" w:rsidR="00A21FD3" w:rsidRPr="007C35D4"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0  WrVTK        - VTK </w:t>
                      </w:r>
                      <w:r>
                        <w:rPr>
                          <w:rFonts w:ascii="Courier New" w:hAnsi="Courier New" w:cs="Courier New"/>
                          <w:sz w:val="15"/>
                          <w:szCs w:val="15"/>
                        </w:rPr>
                        <w:t>v</w:t>
                      </w:r>
                      <w:r w:rsidRPr="007C35D4">
                        <w:rPr>
                          <w:rFonts w:ascii="Courier New" w:hAnsi="Courier New" w:cs="Courier New"/>
                          <w:sz w:val="15"/>
                          <w:szCs w:val="15"/>
                        </w:rPr>
                        <w:t>isualization data output (switch) {0=none;1=initialization only;2=animation}</w:t>
                      </w:r>
                    </w:p>
                    <w:p w14:paraId="521D400B" w14:textId="3F9B09AF"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 xml:space="preserve">        1  VTK_type  </w:t>
                      </w:r>
                      <w:r w:rsidRPr="007C35D4">
                        <w:rPr>
                          <w:rFonts w:ascii="Courier New" w:hAnsi="Courier New" w:cs="Courier New"/>
                          <w:sz w:val="15"/>
                          <w:szCs w:val="15"/>
                        </w:rPr>
                        <w:t xml:space="preserve">   - Type of VTK visualization data (switch) {1=surfaces;2=basic meshes;3=all meshes</w:t>
                      </w:r>
                      <w:r>
                        <w:rPr>
                          <w:rFonts w:ascii="Courier New" w:hAnsi="Courier New" w:cs="Courier New"/>
                          <w:sz w:val="15"/>
                          <w:szCs w:val="15"/>
                        </w:rPr>
                        <w:t>}</w:t>
                      </w:r>
                    </w:p>
                    <w:p w14:paraId="472EB6C5" w14:textId="5D5194A3" w:rsidR="00A21FD3" w:rsidRPr="007C35D4" w:rsidRDefault="00A21FD3" w:rsidP="007C35D4">
                      <w:pPr>
                        <w:spacing w:after="0" w:line="240" w:lineRule="auto"/>
                        <w:rPr>
                          <w:rFonts w:ascii="Courier New" w:hAnsi="Courier New" w:cs="Courier New"/>
                          <w:sz w:val="15"/>
                          <w:szCs w:val="15"/>
                        </w:rPr>
                      </w:pPr>
                      <w:r>
                        <w:rPr>
                          <w:rFonts w:ascii="Courier New" w:hAnsi="Courier New" w:cs="Courier New"/>
                          <w:sz w:val="15"/>
                          <w:szCs w:val="15"/>
                        </w:rPr>
                        <w:t>T</w:t>
                      </w:r>
                      <w:r w:rsidRPr="007C35D4">
                        <w:rPr>
                          <w:rFonts w:ascii="Courier New" w:hAnsi="Courier New" w:cs="Courier New"/>
                          <w:sz w:val="15"/>
                          <w:szCs w:val="15"/>
                        </w:rPr>
                        <w:t>rue       VTK_fields   - Write mesh fields to VTK data files? (flag) [unused if WrVTK=0]</w:t>
                      </w:r>
                    </w:p>
                    <w:p w14:paraId="7D11801E" w14:textId="57AEF58A" w:rsidR="00A21FD3" w:rsidRPr="00C914B8" w:rsidRDefault="00A21FD3" w:rsidP="007C35D4">
                      <w:pPr>
                        <w:spacing w:after="0" w:line="240" w:lineRule="auto"/>
                        <w:rPr>
                          <w:rFonts w:ascii="Courier New" w:hAnsi="Courier New" w:cs="Courier New"/>
                          <w:sz w:val="15"/>
                          <w:szCs w:val="15"/>
                        </w:rPr>
                      </w:pPr>
                      <w:r w:rsidRPr="007C35D4">
                        <w:rPr>
                          <w:rFonts w:ascii="Courier New" w:hAnsi="Courier New" w:cs="Courier New"/>
                          <w:sz w:val="15"/>
                          <w:szCs w:val="15"/>
                        </w:rPr>
                        <w:t xml:space="preserve">       15  VTK_fps      - Frame rate for VTK output (frames per second) [used only if WrVTK=2]</w:t>
                      </w:r>
                    </w:p>
                  </w:txbxContent>
                </v:textbox>
                <w10:anchorlock/>
              </v:shape>
            </w:pict>
          </mc:Fallback>
        </mc:AlternateContent>
      </w:r>
    </w:p>
    <w:p w14:paraId="2164B4F6" w14:textId="104092F9" w:rsidR="007F2710" w:rsidRDefault="001017C7" w:rsidP="001017C7">
      <w:pPr>
        <w:pStyle w:val="Caption"/>
        <w:jc w:val="center"/>
      </w:pPr>
      <w:r>
        <w:t xml:space="preserve">Figure </w:t>
      </w:r>
      <w:fldSimple w:instr=" SEQ Figure \* ARABIC ">
        <w:ins w:id="166" w:author="Bonnie Jonkman" w:date="2016-04-04T11:57:00Z">
          <w:r w:rsidR="007E3E3B">
            <w:rPr>
              <w:noProof/>
            </w:rPr>
            <w:t>16</w:t>
          </w:r>
        </w:ins>
        <w:del w:id="167" w:author="Bonnie Jonkman" w:date="2016-04-04T11:12:00Z">
          <w:r w:rsidR="00A87DA2" w:rsidDel="00832B3D">
            <w:rPr>
              <w:noProof/>
            </w:rPr>
            <w:delText>14</w:delText>
          </w:r>
        </w:del>
      </w:fldSimple>
      <w:r>
        <w:t>: Example FAST v8.</w:t>
      </w:r>
      <w:r w:rsidR="005C5A0C">
        <w:t>1</w:t>
      </w:r>
      <w:r w:rsidR="00164A53">
        <w:t>5</w:t>
      </w:r>
      <w:r>
        <w:t>.00</w:t>
      </w:r>
      <w:r w:rsidR="007F152F">
        <w:t>a</w:t>
      </w:r>
      <w:r>
        <w:t>-bjj Input File</w:t>
      </w:r>
    </w:p>
    <w:p w14:paraId="2164B545" w14:textId="31B06401" w:rsidR="00185772" w:rsidRPr="004D64B4" w:rsidRDefault="00185772" w:rsidP="004D64B4">
      <w:pPr>
        <w:spacing w:after="0" w:line="240" w:lineRule="auto"/>
        <w:rPr>
          <w:rFonts w:ascii="Courier New" w:hAnsi="Courier New" w:cs="Courier New"/>
          <w:sz w:val="15"/>
          <w:szCs w:val="15"/>
        </w:rPr>
      </w:pPr>
    </w:p>
    <w:sectPr w:rsidR="00185772" w:rsidRPr="004D64B4">
      <w:footnotePr>
        <w:numFmt w:val="chicago"/>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jjonkman" w:date="2016-04-04T12:14:00Z" w:initials="jmj">
    <w:p w14:paraId="17E31002" w14:textId="5AB1058D" w:rsidR="00A21FD3" w:rsidRDefault="00A21FD3">
      <w:pPr>
        <w:pStyle w:val="CommentText"/>
      </w:pPr>
      <w:r>
        <w:rPr>
          <w:rStyle w:val="CommentReference"/>
        </w:rPr>
        <w:annotationRef/>
      </w:r>
      <w:r>
        <w:t>Bug fix in HydroDyn causing slow simulations and a time-step delay?</w:t>
      </w:r>
    </w:p>
  </w:comment>
  <w:comment w:id="11" w:author="Bonnie Jonkman" w:date="2016-04-04T12:14:00Z" w:initials="BJJ">
    <w:p w14:paraId="5509B586" w14:textId="5D4B0796" w:rsidR="00A21FD3" w:rsidRDefault="00A21FD3">
      <w:pPr>
        <w:pStyle w:val="CommentText"/>
      </w:pPr>
      <w:r>
        <w:rPr>
          <w:rStyle w:val="CommentReference"/>
        </w:rPr>
        <w:annotationRef/>
      </w:r>
      <w:r>
        <w:t>Verify this</w:t>
      </w:r>
    </w:p>
  </w:comment>
  <w:comment w:id="35" w:author="jjonkman" w:date="2016-04-04T12:14:00Z" w:initials="jmj">
    <w:p w14:paraId="6F2515BD" w14:textId="7F3FF19B" w:rsidR="00A21FD3" w:rsidRDefault="00A21FD3">
      <w:pPr>
        <w:pStyle w:val="CommentText"/>
      </w:pPr>
      <w:r>
        <w:rPr>
          <w:rStyle w:val="CommentReference"/>
        </w:rPr>
        <w:annotationRef/>
      </w:r>
      <w:r>
        <w:t>Should the debug files upon error be mentioned here?</w:t>
      </w:r>
    </w:p>
  </w:comment>
  <w:comment w:id="40" w:author="Bonnie Jonkman" w:date="2016-04-04T12:14:00Z" w:initials="BJJ">
    <w:p w14:paraId="279C2EAB" w14:textId="5C5A345D" w:rsidR="00A21FD3" w:rsidRDefault="00A21FD3">
      <w:pPr>
        <w:pStyle w:val="CommentText"/>
      </w:pPr>
      <w:r>
        <w:rPr>
          <w:rStyle w:val="CommentReference"/>
        </w:rPr>
        <w:annotationRef/>
      </w:r>
      <w:r>
        <w:t>Reworded from “must always be used”</w:t>
      </w:r>
    </w:p>
  </w:comment>
  <w:comment w:id="78" w:author="Bonnie Jonkman" w:date="2016-04-04T12:14:00Z" w:initials="BJJ">
    <w:p w14:paraId="31C7D5F8" w14:textId="26D5B3F1" w:rsidR="0087574F" w:rsidRDefault="0087574F">
      <w:pPr>
        <w:pStyle w:val="CommentText"/>
      </w:pPr>
      <w:r>
        <w:rPr>
          <w:rStyle w:val="CommentReference"/>
        </w:rPr>
        <w:annotationRef/>
      </w:r>
      <w:r>
        <w:t>Word this differently? Or remove? I just don’t want to get questions on how to use ParaView.</w:t>
      </w:r>
    </w:p>
  </w:comment>
  <w:comment w:id="87" w:author="jjonkman" w:date="2016-04-04T12:14:00Z" w:initials="jmj">
    <w:p w14:paraId="4CC4D9A1" w14:textId="3A77F457" w:rsidR="00A21FD3" w:rsidRDefault="00A21FD3">
      <w:pPr>
        <w:pStyle w:val="CommentText"/>
      </w:pPr>
      <w:r>
        <w:rPr>
          <w:rStyle w:val="CommentReference"/>
        </w:rPr>
        <w:annotationRef/>
      </w:r>
      <w:r>
        <w:t>Move this paragraph to the output naming section above?</w:t>
      </w:r>
    </w:p>
  </w:comment>
  <w:comment w:id="113" w:author="jjonkman" w:date="2016-04-04T12:14:00Z" w:initials="jmj">
    <w:p w14:paraId="0C8C6A13" w14:textId="589D35D3" w:rsidR="00A21FD3" w:rsidRDefault="00A21FD3">
      <w:pPr>
        <w:pStyle w:val="CommentText"/>
      </w:pPr>
      <w:r>
        <w:rPr>
          <w:rStyle w:val="CommentReference"/>
        </w:rPr>
        <w:annotationRef/>
      </w:r>
      <w:r>
        <w:t>AeroDyn TBD</w:t>
      </w:r>
    </w:p>
  </w:comment>
  <w:comment w:id="114" w:author="jjonkman" w:date="2016-04-04T12:14:00Z" w:initials="jmj">
    <w:p w14:paraId="77CF8E03" w14:textId="427A39CE" w:rsidR="00A21FD3" w:rsidRDefault="00A21FD3">
      <w:pPr>
        <w:pStyle w:val="CommentText"/>
      </w:pPr>
      <w:r>
        <w:rPr>
          <w:rStyle w:val="CommentReference"/>
        </w:rPr>
        <w:annotationRef/>
      </w:r>
      <w:r>
        <w:t>Do we have updated TMD documentation for this?</w:t>
      </w:r>
    </w:p>
  </w:comment>
  <w:comment w:id="118" w:author="jjonkman" w:date="2016-04-04T12:14:00Z" w:initials="jmj">
    <w:p w14:paraId="1C794BF2" w14:textId="1F667DC5" w:rsidR="00A21FD3" w:rsidRDefault="00A21FD3">
      <w:pPr>
        <w:pStyle w:val="CommentText"/>
      </w:pPr>
      <w:r>
        <w:rPr>
          <w:rStyle w:val="CommentReference"/>
        </w:rPr>
        <w:annotationRef/>
      </w:r>
      <w:r>
        <w:t>And AeroDyn TBD?</w:t>
      </w:r>
    </w:p>
  </w:comment>
  <w:comment w:id="126" w:author="jjonkman" w:date="2016-04-04T12:14:00Z" w:initials="jmj">
    <w:p w14:paraId="39F3A1BE" w14:textId="5467BD01" w:rsidR="00A21FD3" w:rsidRDefault="00A21FD3">
      <w:pPr>
        <w:pStyle w:val="CommentText"/>
      </w:pPr>
      <w:r>
        <w:rPr>
          <w:rStyle w:val="CommentReference"/>
        </w:rPr>
        <w:annotationRef/>
      </w:r>
      <w:r>
        <w:t>Should we supply this executable?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E196B4" w14:textId="77777777" w:rsidR="002D1A06" w:rsidRDefault="002D1A06" w:rsidP="0032059E">
      <w:pPr>
        <w:spacing w:after="0" w:line="240" w:lineRule="auto"/>
      </w:pPr>
      <w:r>
        <w:separator/>
      </w:r>
    </w:p>
  </w:endnote>
  <w:endnote w:type="continuationSeparator" w:id="0">
    <w:p w14:paraId="27D92BD6" w14:textId="77777777" w:rsidR="002D1A06" w:rsidRDefault="002D1A06" w:rsidP="00320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64B56C" w14:textId="77777777" w:rsidR="00A21FD3" w:rsidRPr="006228F7" w:rsidRDefault="00A21FD3" w:rsidP="008A0C65">
    <w:pPr>
      <w:pStyle w:val="Footer"/>
      <w:jc w:val="center"/>
    </w:pPr>
    <w:r>
      <w:fldChar w:fldCharType="begin"/>
    </w:r>
    <w:r>
      <w:instrText xml:space="preserve"> PAGE  \* Arabic  \* MERGEFORMAT </w:instrText>
    </w:r>
    <w:r>
      <w:fldChar w:fldCharType="separate"/>
    </w:r>
    <w:r w:rsidR="00E965E2">
      <w:rPr>
        <w:noProof/>
      </w:rPr>
      <w:t>11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8DE33BB" w14:textId="77777777" w:rsidR="002D1A06" w:rsidRDefault="002D1A06" w:rsidP="0032059E">
      <w:pPr>
        <w:spacing w:after="0" w:line="240" w:lineRule="auto"/>
      </w:pPr>
      <w:r>
        <w:separator/>
      </w:r>
    </w:p>
  </w:footnote>
  <w:footnote w:type="continuationSeparator" w:id="0">
    <w:p w14:paraId="254F58BD" w14:textId="77777777" w:rsidR="002D1A06" w:rsidRDefault="002D1A06" w:rsidP="0032059E">
      <w:pPr>
        <w:spacing w:after="0" w:line="240" w:lineRule="auto"/>
      </w:pPr>
      <w:r>
        <w:continuationSeparator/>
      </w:r>
    </w:p>
  </w:footnote>
  <w:footnote w:id="1">
    <w:p w14:paraId="1741D502" w14:textId="77777777" w:rsidR="00A21FD3" w:rsidRDefault="00A21FD3" w:rsidP="005602EF">
      <w:pPr>
        <w:pStyle w:val="FootnoteText"/>
      </w:pPr>
      <w:r>
        <w:rPr>
          <w:rStyle w:val="FootnoteReference"/>
        </w:rPr>
        <w:footnoteRef/>
      </w:r>
      <w:r>
        <w:t xml:space="preserve"> This option is a custom feature in FAST v7, requiring a separate executable. In FAST v8, it is part of the standard distribution.</w:t>
      </w:r>
    </w:p>
  </w:footnote>
  <w:footnote w:id="2">
    <w:p w14:paraId="2164B56E" w14:textId="77777777" w:rsidR="00A21FD3" w:rsidRDefault="00A21FD3">
      <w:pPr>
        <w:pStyle w:val="FootnoteText"/>
      </w:pPr>
      <w:r>
        <w:rPr>
          <w:rStyle w:val="FootnoteReference"/>
        </w:rPr>
        <w:footnoteRef/>
      </w:r>
      <w:r>
        <w:t xml:space="preserve"> These steps must be integer multiples of the structural time step.</w:t>
      </w:r>
    </w:p>
  </w:footnote>
  <w:footnote w:id="3">
    <w:p w14:paraId="2164B56F" w14:textId="77777777" w:rsidR="00A21FD3" w:rsidRDefault="00A21FD3" w:rsidP="002034C6">
      <w:pPr>
        <w:pStyle w:val="FootnoteText"/>
      </w:pPr>
      <w:r>
        <w:rPr>
          <w:rStyle w:val="FootnoteReference"/>
        </w:rPr>
        <w:footnoteRef/>
      </w:r>
      <w:r>
        <w:t xml:space="preserve"> These steps must be integer divisors of the glue-code time step. Future versions will allow integer multiples of the glue-code time step as well.</w:t>
      </w:r>
    </w:p>
  </w:footnote>
  <w:footnote w:id="4">
    <w:p w14:paraId="2164B570" w14:textId="77777777" w:rsidR="00A21FD3" w:rsidRDefault="00A21FD3">
      <w:pPr>
        <w:pStyle w:val="FootnoteText"/>
      </w:pPr>
      <w:r>
        <w:rPr>
          <w:rStyle w:val="FootnoteReference"/>
        </w:rPr>
        <w:footnoteRef/>
      </w:r>
      <w:r>
        <w:t xml:space="preserve"> FAST v7 is limited to one correction step and this correction step only applies to some modules.</w:t>
      </w:r>
    </w:p>
  </w:footnote>
  <w:footnote w:id="5">
    <w:p w14:paraId="708D5162" w14:textId="77777777" w:rsidR="00A21FD3" w:rsidRDefault="00A21FD3" w:rsidP="008C3F7C">
      <w:pPr>
        <w:pStyle w:val="FootnoteText"/>
      </w:pPr>
      <w:r>
        <w:rPr>
          <w:rStyle w:val="FootnoteReference"/>
        </w:rPr>
        <w:footnoteRef/>
      </w:r>
      <w:r>
        <w:t xml:space="preserve"> </w:t>
      </w:r>
      <w:r w:rsidRPr="00435832">
        <w:t xml:space="preserve">The FAST Registry </w:t>
      </w:r>
      <w:r>
        <w:t xml:space="preserve">is a separate executable that </w:t>
      </w:r>
      <w:r w:rsidRPr="00435832">
        <w:t>reads input files from each module to auto-generate the *_Types.f90 files</w:t>
      </w:r>
      <w:r>
        <w:t xml:space="preserve"> required for the FAST framework</w:t>
      </w:r>
      <w:r w:rsidRPr="00435832">
        <w:t>.</w:t>
      </w:r>
    </w:p>
  </w:footnote>
  <w:footnote w:id="6">
    <w:p w14:paraId="2164B573" w14:textId="6227E7BC" w:rsidR="00A21FD3" w:rsidRDefault="00A21FD3" w:rsidP="002C1FAC">
      <w:pPr>
        <w:pStyle w:val="FootnoteText"/>
      </w:pPr>
      <w:r>
        <w:rPr>
          <w:rStyle w:val="FootnoteReference"/>
        </w:rPr>
        <w:footnoteRef/>
      </w:r>
      <w:r>
        <w:t xml:space="preserve"> IceDyn and FEAMooring have been added to FAST v8.09.00a-bjj, but they are not complete and have not been tested well.</w:t>
      </w:r>
    </w:p>
  </w:footnote>
  <w:footnote w:id="7">
    <w:p w14:paraId="0DAA5AFE" w14:textId="795E2938" w:rsidR="00A21FD3" w:rsidRDefault="00A21FD3">
      <w:pPr>
        <w:pStyle w:val="FootnoteText"/>
      </w:pPr>
      <w:r>
        <w:rPr>
          <w:rStyle w:val="FootnoteReference"/>
        </w:rPr>
        <w:footnoteRef/>
      </w:r>
      <w:r>
        <w:t xml:space="preserve"> OrcaFlex and the user routines in ServoDyn or ElastoDyn may end the simulation abruptly when encountering errors. When this happens, FAST cannot write a binary file.</w:t>
      </w:r>
    </w:p>
  </w:footnote>
  <w:footnote w:id="8">
    <w:p w14:paraId="280B28B0" w14:textId="0F3D9954" w:rsidR="00A21FD3" w:rsidRDefault="00A21FD3">
      <w:pPr>
        <w:pStyle w:val="FootnoteText"/>
      </w:pPr>
      <w:bookmarkStart w:id="50" w:name="BasicMeshNote"/>
      <w:r>
        <w:rPr>
          <w:rStyle w:val="FootnoteReference"/>
        </w:rPr>
        <w:footnoteRef/>
      </w:r>
      <w:bookmarkEnd w:id="50"/>
      <w:r>
        <w:t xml:space="preserve"> Only one of the three blade meshes will be output when </w:t>
      </w:r>
      <w:r>
        <w:rPr>
          <w:b/>
        </w:rPr>
        <w:t xml:space="preserve">VTK_type </w:t>
      </w:r>
      <w:r>
        <w:t xml:space="preserve">is 2. If AeroDyn v15 is used, </w:t>
      </w:r>
      <w:r w:rsidRPr="000F5694">
        <w:t>AD_Blade</w:t>
      </w:r>
      <w:r>
        <w:t xml:space="preserve"> will be output. Otherwise if BeamDyn is used, </w:t>
      </w:r>
      <w:r w:rsidRPr="000F5694">
        <w:t>BD_BldMotion</w:t>
      </w:r>
      <w:r>
        <w:t xml:space="preserve"> will be output. If neither AeroDyn v15 nor BeamDyn are used, the ElastoDyn mesh, </w:t>
      </w:r>
      <w:r w:rsidRPr="000F5694">
        <w:t>ED_BladeLn2Mesh_motion</w:t>
      </w:r>
      <w:r>
        <w:t>, will be output.</w:t>
      </w:r>
    </w:p>
  </w:footnote>
  <w:footnote w:id="9">
    <w:p w14:paraId="5075BA97" w14:textId="025F89F4" w:rsidR="00A21FD3" w:rsidRDefault="00A21FD3" w:rsidP="00FD3247">
      <w:pPr>
        <w:pStyle w:val="FootnoteText"/>
      </w:pPr>
      <w:r>
        <w:rPr>
          <w:rStyle w:val="FootnoteReference"/>
        </w:rPr>
        <w:footnoteRef/>
      </w:r>
      <w:r>
        <w:t xml:space="preserve"> Input meshes that contain motions always include translational displacement, translational velocity, and translational acceleration fields (they are added automatically in the mesh module). This field is part of the input mesh structure, but the module did not request this field and is not used by the module.</w:t>
      </w:r>
    </w:p>
  </w:footnote>
  <w:footnote w:id="10">
    <w:p w14:paraId="14BEB9B6" w14:textId="1015FDB2" w:rsidR="00A21FD3" w:rsidRDefault="00A21FD3">
      <w:pPr>
        <w:pStyle w:val="FootnoteText"/>
      </w:pPr>
      <w:r>
        <w:rPr>
          <w:rStyle w:val="FootnoteReference"/>
        </w:rPr>
        <w:footnoteRef/>
      </w:r>
      <w:r>
        <w:t xml:space="preserve"> For fixed-bottom offshore systems, HD_AllHdroOrigin is not output.</w:t>
      </w:r>
    </w:p>
  </w:footnote>
  <w:footnote w:id="11">
    <w:p w14:paraId="3117E951" w14:textId="2FD4971C" w:rsidR="00A21FD3" w:rsidRDefault="00A21FD3" w:rsidP="00B81F0F">
      <w:pPr>
        <w:pStyle w:val="FootnoteText"/>
      </w:pPr>
      <w:r>
        <w:rPr>
          <w:rStyle w:val="FootnoteReference"/>
        </w:rPr>
        <w:footnoteRef/>
      </w:r>
      <w:r>
        <w:t xml:space="preserve"> For floating offshore systems, HD_Mesh is not output and the HD_MorisonLumped and HD_MorisonDistrib meshes never include fields.</w:t>
      </w:r>
    </w:p>
  </w:footnote>
  <w:footnote w:id="12">
    <w:p w14:paraId="12804111" w14:textId="4098017E" w:rsidR="00A21FD3" w:rsidRDefault="00A21FD3" w:rsidP="00A45E41">
      <w:pPr>
        <w:pStyle w:val="FootnoteText"/>
      </w:pPr>
      <w:r>
        <w:rPr>
          <w:rStyle w:val="FootnoteReference"/>
        </w:rPr>
        <w:footnoteRef/>
      </w:r>
      <w:r>
        <w:t xml:space="preserve"> </w:t>
      </w:r>
      <w:r w:rsidRPr="00A45E41">
        <w:t>With the current release, it is not yet possible to visualize the mooring lines.</w:t>
      </w:r>
    </w:p>
  </w:footnote>
  <w:footnote w:id="13">
    <w:p w14:paraId="2164B574" w14:textId="77777777" w:rsidR="00A21FD3" w:rsidRDefault="00A21FD3">
      <w:pPr>
        <w:pStyle w:val="FootnoteText"/>
      </w:pPr>
      <w:r>
        <w:rPr>
          <w:rStyle w:val="FootnoteReference"/>
        </w:rPr>
        <w:footnoteRef/>
      </w:r>
      <w:r>
        <w:t xml:space="preserve"> Note that the LabVIEW interface for FAST v8 has not yet been developed.</w:t>
      </w:r>
    </w:p>
  </w:footnote>
  <w:footnote w:id="14">
    <w:p w14:paraId="5B21839F" w14:textId="2F62B0B8" w:rsidR="00A21FD3" w:rsidRDefault="00A21FD3" w:rsidP="00204924">
      <w:pPr>
        <w:pStyle w:val="FootnoteText"/>
      </w:pPr>
      <w:r>
        <w:rPr>
          <w:rStyle w:val="FootnoteReference"/>
        </w:rPr>
        <w:footnoteRef/>
      </w:r>
      <w:r>
        <w:t xml:space="preserve"> If you are using a 2015 or later version of Intel Fortran, the executable may be generated in the &lt;FAST8&gt;/Compiling/VisualStudio folder instead, due to differences in Visual Studio integrations.</w:t>
      </w:r>
    </w:p>
  </w:footnote>
  <w:footnote w:id="15">
    <w:p w14:paraId="39D6B433" w14:textId="2E5FA20A" w:rsidR="00A21FD3" w:rsidRDefault="00A21FD3">
      <w:pPr>
        <w:pStyle w:val="FootnoteText"/>
      </w:pPr>
      <w:r>
        <w:rPr>
          <w:rStyle w:val="FootnoteReference"/>
        </w:rPr>
        <w:footnoteRef/>
      </w:r>
      <w:r>
        <w:t xml:space="preserve"> For flexibility reasons (i.e., so that </w:t>
      </w:r>
      <w:r w:rsidRPr="00846423">
        <w:t>FAST_SFunc.c</w:t>
      </w:r>
      <w:r>
        <w:t xml:space="preserve"> doesn’t have to be recompiled for customizations to </w:t>
      </w:r>
      <w:r w:rsidRPr="00846423">
        <w:t>FAST_Library.f90</w:t>
      </w:r>
      <w:r>
        <w:t xml:space="preserve">), this third parameter can also be input as an array with no more than 11 entries. If this parameter is an array, the first element of the array is </w:t>
      </w:r>
      <w:r w:rsidRPr="001A703C">
        <w:rPr>
          <w:b/>
        </w:rPr>
        <w:t>NumAdditionalInputs</w:t>
      </w:r>
      <w:r>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1B6667"/>
    <w:multiLevelType w:val="hybridMultilevel"/>
    <w:tmpl w:val="9BB638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56E0"/>
    <w:multiLevelType w:val="hybridMultilevel"/>
    <w:tmpl w:val="C9E62B0E"/>
    <w:lvl w:ilvl="0" w:tplc="6BCE487A">
      <w:start w:val="1"/>
      <w:numFmt w:val="upperLetter"/>
      <w:pStyle w:val="Appendix"/>
      <w:lvlText w:val="Appendix %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972817"/>
    <w:multiLevelType w:val="hybridMultilevel"/>
    <w:tmpl w:val="789A1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0B91AC6"/>
    <w:multiLevelType w:val="hybridMultilevel"/>
    <w:tmpl w:val="94843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F369EF"/>
    <w:multiLevelType w:val="hybridMultilevel"/>
    <w:tmpl w:val="8092D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7447EE"/>
    <w:multiLevelType w:val="multilevel"/>
    <w:tmpl w:val="04090029"/>
    <w:lvl w:ilvl="0">
      <w:start w:val="1"/>
      <w:numFmt w:val="decimal"/>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6">
    <w:nsid w:val="287B2496"/>
    <w:multiLevelType w:val="multilevel"/>
    <w:tmpl w:val="0409001D"/>
    <w:styleLink w:val="oldlist"/>
    <w:lvl w:ilvl="0">
      <w:start w:val="1"/>
      <w:numFmt w:val="upperLetter"/>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8FA2C0B"/>
    <w:multiLevelType w:val="hybridMultilevel"/>
    <w:tmpl w:val="C630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A561F6"/>
    <w:multiLevelType w:val="hybridMultilevel"/>
    <w:tmpl w:val="9530DE4C"/>
    <w:lvl w:ilvl="0" w:tplc="6DB2B2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309C10E3"/>
    <w:multiLevelType w:val="hybridMultilevel"/>
    <w:tmpl w:val="FF3EA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0B67420"/>
    <w:multiLevelType w:val="hybridMultilevel"/>
    <w:tmpl w:val="959E7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2662A82"/>
    <w:multiLevelType w:val="hybridMultilevel"/>
    <w:tmpl w:val="0D666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EC72276"/>
    <w:multiLevelType w:val="hybridMultilevel"/>
    <w:tmpl w:val="6B52840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40DA1A76"/>
    <w:multiLevelType w:val="hybridMultilevel"/>
    <w:tmpl w:val="AB34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4D43DCC"/>
    <w:multiLevelType w:val="hybridMultilevel"/>
    <w:tmpl w:val="1D582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E86FC6"/>
    <w:multiLevelType w:val="hybridMultilevel"/>
    <w:tmpl w:val="A9468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7638FD"/>
    <w:multiLevelType w:val="hybridMultilevel"/>
    <w:tmpl w:val="F65253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AAB4CA0"/>
    <w:multiLevelType w:val="hybridMultilevel"/>
    <w:tmpl w:val="B7945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BE43187"/>
    <w:multiLevelType w:val="multilevel"/>
    <w:tmpl w:val="0409001D"/>
    <w:numStyleLink w:val="oldlist"/>
  </w:abstractNum>
  <w:abstractNum w:abstractNumId="19">
    <w:nsid w:val="5499446C"/>
    <w:multiLevelType w:val="hybridMultilevel"/>
    <w:tmpl w:val="670C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9D70EC"/>
    <w:multiLevelType w:val="hybridMultilevel"/>
    <w:tmpl w:val="A9025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73090B"/>
    <w:multiLevelType w:val="hybridMultilevel"/>
    <w:tmpl w:val="30D8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5F64AB"/>
    <w:multiLevelType w:val="hybridMultilevel"/>
    <w:tmpl w:val="A12A6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B2B4EEC"/>
    <w:multiLevelType w:val="hybridMultilevel"/>
    <w:tmpl w:val="BD6427CA"/>
    <w:lvl w:ilvl="0" w:tplc="A50428AC">
      <w:numFmt w:val="bullet"/>
      <w:lvlText w:val="•"/>
      <w:lvlJc w:val="left"/>
      <w:pPr>
        <w:ind w:left="1080" w:hanging="72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1222819"/>
    <w:multiLevelType w:val="hybridMultilevel"/>
    <w:tmpl w:val="0854C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6301D42"/>
    <w:multiLevelType w:val="hybridMultilevel"/>
    <w:tmpl w:val="56E04E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CD585C"/>
    <w:multiLevelType w:val="hybridMultilevel"/>
    <w:tmpl w:val="09DA4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AE7646F"/>
    <w:multiLevelType w:val="hybridMultilevel"/>
    <w:tmpl w:val="A8ECE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A3C3104"/>
    <w:multiLevelType w:val="hybridMultilevel"/>
    <w:tmpl w:val="2E4A4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A73587F"/>
    <w:multiLevelType w:val="hybridMultilevel"/>
    <w:tmpl w:val="97260EDA"/>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9"/>
  </w:num>
  <w:num w:numId="2">
    <w:abstractNumId w:val="2"/>
  </w:num>
  <w:num w:numId="3">
    <w:abstractNumId w:val="16"/>
  </w:num>
  <w:num w:numId="4">
    <w:abstractNumId w:val="15"/>
  </w:num>
  <w:num w:numId="5">
    <w:abstractNumId w:val="14"/>
  </w:num>
  <w:num w:numId="6">
    <w:abstractNumId w:val="23"/>
  </w:num>
  <w:num w:numId="7">
    <w:abstractNumId w:val="17"/>
  </w:num>
  <w:num w:numId="8">
    <w:abstractNumId w:val="29"/>
  </w:num>
  <w:num w:numId="9">
    <w:abstractNumId w:val="22"/>
  </w:num>
  <w:num w:numId="10">
    <w:abstractNumId w:val="13"/>
  </w:num>
  <w:num w:numId="11">
    <w:abstractNumId w:val="4"/>
  </w:num>
  <w:num w:numId="12">
    <w:abstractNumId w:val="26"/>
  </w:num>
  <w:num w:numId="13">
    <w:abstractNumId w:val="27"/>
  </w:num>
  <w:num w:numId="14">
    <w:abstractNumId w:val="6"/>
  </w:num>
  <w:num w:numId="15">
    <w:abstractNumId w:val="18"/>
  </w:num>
  <w:num w:numId="16">
    <w:abstractNumId w:val="5"/>
  </w:num>
  <w:num w:numId="17">
    <w:abstractNumId w:val="1"/>
  </w:num>
  <w:num w:numId="18">
    <w:abstractNumId w:val="11"/>
  </w:num>
  <w:num w:numId="19">
    <w:abstractNumId w:val="8"/>
  </w:num>
  <w:num w:numId="20">
    <w:abstractNumId w:val="25"/>
  </w:num>
  <w:num w:numId="21">
    <w:abstractNumId w:val="7"/>
  </w:num>
  <w:num w:numId="22">
    <w:abstractNumId w:val="10"/>
  </w:num>
  <w:num w:numId="23">
    <w:abstractNumId w:val="0"/>
  </w:num>
  <w:num w:numId="24">
    <w:abstractNumId w:val="21"/>
  </w:num>
  <w:num w:numId="25">
    <w:abstractNumId w:val="20"/>
  </w:num>
  <w:num w:numId="26">
    <w:abstractNumId w:val="24"/>
  </w:num>
  <w:num w:numId="27">
    <w:abstractNumId w:val="28"/>
  </w:num>
  <w:num w:numId="28">
    <w:abstractNumId w:val="12"/>
  </w:num>
  <w:num w:numId="29">
    <w:abstractNumId w:val="3"/>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footnotePr>
    <w:numFmt w:val="chicago"/>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649"/>
    <w:rsid w:val="000078AB"/>
    <w:rsid w:val="0001471D"/>
    <w:rsid w:val="000151C3"/>
    <w:rsid w:val="00017CF5"/>
    <w:rsid w:val="0002006B"/>
    <w:rsid w:val="000210A1"/>
    <w:rsid w:val="00021903"/>
    <w:rsid w:val="00022BE0"/>
    <w:rsid w:val="00024A69"/>
    <w:rsid w:val="00025CA6"/>
    <w:rsid w:val="00026604"/>
    <w:rsid w:val="00030E30"/>
    <w:rsid w:val="00031503"/>
    <w:rsid w:val="000341D0"/>
    <w:rsid w:val="00034E12"/>
    <w:rsid w:val="00035EC8"/>
    <w:rsid w:val="00036B0F"/>
    <w:rsid w:val="0004326B"/>
    <w:rsid w:val="00044FBC"/>
    <w:rsid w:val="00047E90"/>
    <w:rsid w:val="00050F5C"/>
    <w:rsid w:val="00053AB0"/>
    <w:rsid w:val="0006011A"/>
    <w:rsid w:val="00061235"/>
    <w:rsid w:val="00062F6C"/>
    <w:rsid w:val="00063365"/>
    <w:rsid w:val="00063E86"/>
    <w:rsid w:val="00066DFD"/>
    <w:rsid w:val="00066FEC"/>
    <w:rsid w:val="00071BEF"/>
    <w:rsid w:val="00072DCD"/>
    <w:rsid w:val="000770F8"/>
    <w:rsid w:val="00081318"/>
    <w:rsid w:val="00082331"/>
    <w:rsid w:val="00083F7F"/>
    <w:rsid w:val="00084E6D"/>
    <w:rsid w:val="000869ED"/>
    <w:rsid w:val="00086C75"/>
    <w:rsid w:val="00095694"/>
    <w:rsid w:val="000958F6"/>
    <w:rsid w:val="000973B8"/>
    <w:rsid w:val="00097B54"/>
    <w:rsid w:val="000A3504"/>
    <w:rsid w:val="000A6F08"/>
    <w:rsid w:val="000A7AE6"/>
    <w:rsid w:val="000B1BE3"/>
    <w:rsid w:val="000B268A"/>
    <w:rsid w:val="000B5913"/>
    <w:rsid w:val="000B645A"/>
    <w:rsid w:val="000B6622"/>
    <w:rsid w:val="000B7FD7"/>
    <w:rsid w:val="000C1E34"/>
    <w:rsid w:val="000C2DF7"/>
    <w:rsid w:val="000C3CD0"/>
    <w:rsid w:val="000C417D"/>
    <w:rsid w:val="000C565A"/>
    <w:rsid w:val="000C5DD7"/>
    <w:rsid w:val="000D16ED"/>
    <w:rsid w:val="000D2280"/>
    <w:rsid w:val="000D24F9"/>
    <w:rsid w:val="000D2E97"/>
    <w:rsid w:val="000D373D"/>
    <w:rsid w:val="000D3D26"/>
    <w:rsid w:val="000D4770"/>
    <w:rsid w:val="000D5781"/>
    <w:rsid w:val="000D66E4"/>
    <w:rsid w:val="000D67F1"/>
    <w:rsid w:val="000D703D"/>
    <w:rsid w:val="000E1845"/>
    <w:rsid w:val="000E1CA2"/>
    <w:rsid w:val="000E1D2E"/>
    <w:rsid w:val="000E1F6F"/>
    <w:rsid w:val="000E3B15"/>
    <w:rsid w:val="000E44A1"/>
    <w:rsid w:val="000E4597"/>
    <w:rsid w:val="000E55B7"/>
    <w:rsid w:val="000F122F"/>
    <w:rsid w:val="000F21F1"/>
    <w:rsid w:val="000F2CA9"/>
    <w:rsid w:val="000F3583"/>
    <w:rsid w:val="000F360F"/>
    <w:rsid w:val="000F4685"/>
    <w:rsid w:val="00100AB0"/>
    <w:rsid w:val="001017C7"/>
    <w:rsid w:val="0010264A"/>
    <w:rsid w:val="0010612B"/>
    <w:rsid w:val="0010636D"/>
    <w:rsid w:val="00112547"/>
    <w:rsid w:val="00112CFA"/>
    <w:rsid w:val="00113FF0"/>
    <w:rsid w:val="001143AF"/>
    <w:rsid w:val="001165AB"/>
    <w:rsid w:val="00123745"/>
    <w:rsid w:val="001252CC"/>
    <w:rsid w:val="001275A7"/>
    <w:rsid w:val="00130962"/>
    <w:rsid w:val="001336DD"/>
    <w:rsid w:val="001351BE"/>
    <w:rsid w:val="001421BE"/>
    <w:rsid w:val="00143736"/>
    <w:rsid w:val="001439A5"/>
    <w:rsid w:val="00143EBA"/>
    <w:rsid w:val="00146326"/>
    <w:rsid w:val="0014681B"/>
    <w:rsid w:val="00146D64"/>
    <w:rsid w:val="001479F4"/>
    <w:rsid w:val="0015373F"/>
    <w:rsid w:val="001545C0"/>
    <w:rsid w:val="00160D02"/>
    <w:rsid w:val="0016100B"/>
    <w:rsid w:val="00164A53"/>
    <w:rsid w:val="0016770E"/>
    <w:rsid w:val="0017399E"/>
    <w:rsid w:val="00174830"/>
    <w:rsid w:val="00174F3D"/>
    <w:rsid w:val="0017590F"/>
    <w:rsid w:val="00176209"/>
    <w:rsid w:val="00176884"/>
    <w:rsid w:val="00176F14"/>
    <w:rsid w:val="00177DF2"/>
    <w:rsid w:val="00182565"/>
    <w:rsid w:val="001847A2"/>
    <w:rsid w:val="0018499D"/>
    <w:rsid w:val="00185772"/>
    <w:rsid w:val="00185DA8"/>
    <w:rsid w:val="0018640E"/>
    <w:rsid w:val="0018732B"/>
    <w:rsid w:val="001927E5"/>
    <w:rsid w:val="00195D86"/>
    <w:rsid w:val="001A0C92"/>
    <w:rsid w:val="001A4795"/>
    <w:rsid w:val="001A4C06"/>
    <w:rsid w:val="001A5D50"/>
    <w:rsid w:val="001A7232"/>
    <w:rsid w:val="001A778F"/>
    <w:rsid w:val="001B1E94"/>
    <w:rsid w:val="001B2586"/>
    <w:rsid w:val="001B3FFF"/>
    <w:rsid w:val="001B7F07"/>
    <w:rsid w:val="001C051D"/>
    <w:rsid w:val="001C3EEE"/>
    <w:rsid w:val="001C3FE2"/>
    <w:rsid w:val="001C4FB6"/>
    <w:rsid w:val="001C5503"/>
    <w:rsid w:val="001D0806"/>
    <w:rsid w:val="001D3CFF"/>
    <w:rsid w:val="001D5646"/>
    <w:rsid w:val="001E2045"/>
    <w:rsid w:val="001E3A9A"/>
    <w:rsid w:val="001E429B"/>
    <w:rsid w:val="001E4B29"/>
    <w:rsid w:val="001E6823"/>
    <w:rsid w:val="001E7FA3"/>
    <w:rsid w:val="001F200C"/>
    <w:rsid w:val="001F3997"/>
    <w:rsid w:val="001F54C9"/>
    <w:rsid w:val="001F7594"/>
    <w:rsid w:val="00201B27"/>
    <w:rsid w:val="00201C65"/>
    <w:rsid w:val="00202E55"/>
    <w:rsid w:val="002034C6"/>
    <w:rsid w:val="00203B81"/>
    <w:rsid w:val="0020438F"/>
    <w:rsid w:val="00204924"/>
    <w:rsid w:val="00205561"/>
    <w:rsid w:val="0020594D"/>
    <w:rsid w:val="00205D3F"/>
    <w:rsid w:val="00207908"/>
    <w:rsid w:val="002105D5"/>
    <w:rsid w:val="0021067C"/>
    <w:rsid w:val="002119FB"/>
    <w:rsid w:val="0021214D"/>
    <w:rsid w:val="00214A47"/>
    <w:rsid w:val="00215E39"/>
    <w:rsid w:val="0021627B"/>
    <w:rsid w:val="00216308"/>
    <w:rsid w:val="002163CE"/>
    <w:rsid w:val="00217CBB"/>
    <w:rsid w:val="002204BD"/>
    <w:rsid w:val="00220BBA"/>
    <w:rsid w:val="002213CC"/>
    <w:rsid w:val="00222668"/>
    <w:rsid w:val="002247E9"/>
    <w:rsid w:val="00226285"/>
    <w:rsid w:val="0023054B"/>
    <w:rsid w:val="00230DFF"/>
    <w:rsid w:val="002351D0"/>
    <w:rsid w:val="002370F0"/>
    <w:rsid w:val="00237F88"/>
    <w:rsid w:val="00241375"/>
    <w:rsid w:val="00241AB7"/>
    <w:rsid w:val="00243C5B"/>
    <w:rsid w:val="00243E4F"/>
    <w:rsid w:val="00244B64"/>
    <w:rsid w:val="00245BA1"/>
    <w:rsid w:val="00246AC2"/>
    <w:rsid w:val="00246C52"/>
    <w:rsid w:val="0025096E"/>
    <w:rsid w:val="00253827"/>
    <w:rsid w:val="00253BA9"/>
    <w:rsid w:val="00254569"/>
    <w:rsid w:val="00254699"/>
    <w:rsid w:val="0025602C"/>
    <w:rsid w:val="00256CFF"/>
    <w:rsid w:val="00263179"/>
    <w:rsid w:val="00266CDC"/>
    <w:rsid w:val="00267231"/>
    <w:rsid w:val="0026798D"/>
    <w:rsid w:val="0027277B"/>
    <w:rsid w:val="0027571D"/>
    <w:rsid w:val="00276C5F"/>
    <w:rsid w:val="002770E9"/>
    <w:rsid w:val="0027790F"/>
    <w:rsid w:val="00277AD8"/>
    <w:rsid w:val="00280B19"/>
    <w:rsid w:val="002827E8"/>
    <w:rsid w:val="00290622"/>
    <w:rsid w:val="00294041"/>
    <w:rsid w:val="00295D8A"/>
    <w:rsid w:val="002A2363"/>
    <w:rsid w:val="002A313C"/>
    <w:rsid w:val="002A47ED"/>
    <w:rsid w:val="002A4917"/>
    <w:rsid w:val="002A6D2A"/>
    <w:rsid w:val="002A6E11"/>
    <w:rsid w:val="002B0A51"/>
    <w:rsid w:val="002B2441"/>
    <w:rsid w:val="002B2A60"/>
    <w:rsid w:val="002B6AD2"/>
    <w:rsid w:val="002C073A"/>
    <w:rsid w:val="002C16F5"/>
    <w:rsid w:val="002C1FAC"/>
    <w:rsid w:val="002C4CCD"/>
    <w:rsid w:val="002C4FC6"/>
    <w:rsid w:val="002C779E"/>
    <w:rsid w:val="002D091E"/>
    <w:rsid w:val="002D1A06"/>
    <w:rsid w:val="002D794B"/>
    <w:rsid w:val="002E4801"/>
    <w:rsid w:val="002E48BD"/>
    <w:rsid w:val="002E5163"/>
    <w:rsid w:val="002E52E3"/>
    <w:rsid w:val="002F1E94"/>
    <w:rsid w:val="003002E5"/>
    <w:rsid w:val="00302A9F"/>
    <w:rsid w:val="00310129"/>
    <w:rsid w:val="0031195E"/>
    <w:rsid w:val="00316C58"/>
    <w:rsid w:val="003176BD"/>
    <w:rsid w:val="00317AA0"/>
    <w:rsid w:val="0032059E"/>
    <w:rsid w:val="00322393"/>
    <w:rsid w:val="00324B4D"/>
    <w:rsid w:val="00324BB2"/>
    <w:rsid w:val="00325AC4"/>
    <w:rsid w:val="00325C4A"/>
    <w:rsid w:val="0033090B"/>
    <w:rsid w:val="003318C8"/>
    <w:rsid w:val="003318D6"/>
    <w:rsid w:val="003348C5"/>
    <w:rsid w:val="003415E8"/>
    <w:rsid w:val="00351DEB"/>
    <w:rsid w:val="00352D3A"/>
    <w:rsid w:val="003544F5"/>
    <w:rsid w:val="00357156"/>
    <w:rsid w:val="00370855"/>
    <w:rsid w:val="00374137"/>
    <w:rsid w:val="00375813"/>
    <w:rsid w:val="00375A11"/>
    <w:rsid w:val="00375E3D"/>
    <w:rsid w:val="00376EFF"/>
    <w:rsid w:val="0037777E"/>
    <w:rsid w:val="00382F86"/>
    <w:rsid w:val="0039422C"/>
    <w:rsid w:val="003951E8"/>
    <w:rsid w:val="003A2ABC"/>
    <w:rsid w:val="003A36AE"/>
    <w:rsid w:val="003A459F"/>
    <w:rsid w:val="003B0AA0"/>
    <w:rsid w:val="003B1214"/>
    <w:rsid w:val="003B713D"/>
    <w:rsid w:val="003C03A3"/>
    <w:rsid w:val="003C2940"/>
    <w:rsid w:val="003C4A45"/>
    <w:rsid w:val="003C78C1"/>
    <w:rsid w:val="003D1F1C"/>
    <w:rsid w:val="003D203B"/>
    <w:rsid w:val="003D268B"/>
    <w:rsid w:val="003D2BC4"/>
    <w:rsid w:val="003D2D8D"/>
    <w:rsid w:val="003D4251"/>
    <w:rsid w:val="003D4964"/>
    <w:rsid w:val="003D5EA3"/>
    <w:rsid w:val="003D7F3C"/>
    <w:rsid w:val="003F0FFD"/>
    <w:rsid w:val="003F11AE"/>
    <w:rsid w:val="003F2E3C"/>
    <w:rsid w:val="003F3E95"/>
    <w:rsid w:val="003F591E"/>
    <w:rsid w:val="003F6633"/>
    <w:rsid w:val="003F712E"/>
    <w:rsid w:val="00402646"/>
    <w:rsid w:val="00405814"/>
    <w:rsid w:val="00405A94"/>
    <w:rsid w:val="00406345"/>
    <w:rsid w:val="004066D9"/>
    <w:rsid w:val="00406E21"/>
    <w:rsid w:val="004106F7"/>
    <w:rsid w:val="00411A22"/>
    <w:rsid w:val="00411B3A"/>
    <w:rsid w:val="0041287D"/>
    <w:rsid w:val="00413886"/>
    <w:rsid w:val="00413D42"/>
    <w:rsid w:val="004169A6"/>
    <w:rsid w:val="00420A63"/>
    <w:rsid w:val="00420EB6"/>
    <w:rsid w:val="004212D7"/>
    <w:rsid w:val="00423985"/>
    <w:rsid w:val="00424574"/>
    <w:rsid w:val="0042493B"/>
    <w:rsid w:val="00425D37"/>
    <w:rsid w:val="00426882"/>
    <w:rsid w:val="00431649"/>
    <w:rsid w:val="00433203"/>
    <w:rsid w:val="00434C6D"/>
    <w:rsid w:val="00435832"/>
    <w:rsid w:val="00436993"/>
    <w:rsid w:val="00437347"/>
    <w:rsid w:val="00441220"/>
    <w:rsid w:val="004418D6"/>
    <w:rsid w:val="0044241D"/>
    <w:rsid w:val="00445F52"/>
    <w:rsid w:val="0044720D"/>
    <w:rsid w:val="0044746F"/>
    <w:rsid w:val="004502F5"/>
    <w:rsid w:val="00450382"/>
    <w:rsid w:val="00451190"/>
    <w:rsid w:val="00452E60"/>
    <w:rsid w:val="00453867"/>
    <w:rsid w:val="00460C71"/>
    <w:rsid w:val="00461825"/>
    <w:rsid w:val="00461B5D"/>
    <w:rsid w:val="00462FFD"/>
    <w:rsid w:val="004636A2"/>
    <w:rsid w:val="00465EDF"/>
    <w:rsid w:val="00470DE9"/>
    <w:rsid w:val="0047266F"/>
    <w:rsid w:val="00473920"/>
    <w:rsid w:val="00475F37"/>
    <w:rsid w:val="0048120A"/>
    <w:rsid w:val="0048246B"/>
    <w:rsid w:val="00485B0E"/>
    <w:rsid w:val="00485E21"/>
    <w:rsid w:val="00487004"/>
    <w:rsid w:val="00487BBF"/>
    <w:rsid w:val="004904BF"/>
    <w:rsid w:val="0049139C"/>
    <w:rsid w:val="00491464"/>
    <w:rsid w:val="00491B45"/>
    <w:rsid w:val="004928F5"/>
    <w:rsid w:val="00493693"/>
    <w:rsid w:val="00493992"/>
    <w:rsid w:val="00494C80"/>
    <w:rsid w:val="00496F27"/>
    <w:rsid w:val="004975BD"/>
    <w:rsid w:val="004A0A8F"/>
    <w:rsid w:val="004A0C4B"/>
    <w:rsid w:val="004A0F59"/>
    <w:rsid w:val="004A39F6"/>
    <w:rsid w:val="004A5415"/>
    <w:rsid w:val="004B07F4"/>
    <w:rsid w:val="004B0DB9"/>
    <w:rsid w:val="004C2327"/>
    <w:rsid w:val="004C4A8A"/>
    <w:rsid w:val="004C52F5"/>
    <w:rsid w:val="004C66D0"/>
    <w:rsid w:val="004C6A31"/>
    <w:rsid w:val="004C70AA"/>
    <w:rsid w:val="004C70C9"/>
    <w:rsid w:val="004D1388"/>
    <w:rsid w:val="004D277E"/>
    <w:rsid w:val="004D4796"/>
    <w:rsid w:val="004D64B4"/>
    <w:rsid w:val="004D65DE"/>
    <w:rsid w:val="004D7F94"/>
    <w:rsid w:val="004E202C"/>
    <w:rsid w:val="004E25C1"/>
    <w:rsid w:val="004E65C1"/>
    <w:rsid w:val="004E68EA"/>
    <w:rsid w:val="004F109B"/>
    <w:rsid w:val="004F4788"/>
    <w:rsid w:val="004F4871"/>
    <w:rsid w:val="004F6EDE"/>
    <w:rsid w:val="004F77E5"/>
    <w:rsid w:val="00503806"/>
    <w:rsid w:val="005070C1"/>
    <w:rsid w:val="00507F7F"/>
    <w:rsid w:val="00510B11"/>
    <w:rsid w:val="0051119D"/>
    <w:rsid w:val="00523E1B"/>
    <w:rsid w:val="005248A0"/>
    <w:rsid w:val="00526596"/>
    <w:rsid w:val="005408C3"/>
    <w:rsid w:val="00540E39"/>
    <w:rsid w:val="005416DF"/>
    <w:rsid w:val="00543B79"/>
    <w:rsid w:val="005509D5"/>
    <w:rsid w:val="0055193F"/>
    <w:rsid w:val="005556B1"/>
    <w:rsid w:val="005602EF"/>
    <w:rsid w:val="005658F8"/>
    <w:rsid w:val="005672B6"/>
    <w:rsid w:val="00572C86"/>
    <w:rsid w:val="005752A7"/>
    <w:rsid w:val="00576D9C"/>
    <w:rsid w:val="00583013"/>
    <w:rsid w:val="00583754"/>
    <w:rsid w:val="00583AAD"/>
    <w:rsid w:val="005847A9"/>
    <w:rsid w:val="0058480C"/>
    <w:rsid w:val="005850B4"/>
    <w:rsid w:val="005914E1"/>
    <w:rsid w:val="0059296F"/>
    <w:rsid w:val="00593BC1"/>
    <w:rsid w:val="005960BC"/>
    <w:rsid w:val="00596C1F"/>
    <w:rsid w:val="00597FB7"/>
    <w:rsid w:val="005A19B8"/>
    <w:rsid w:val="005A2B54"/>
    <w:rsid w:val="005A3AA5"/>
    <w:rsid w:val="005A3F42"/>
    <w:rsid w:val="005B0E6E"/>
    <w:rsid w:val="005B3078"/>
    <w:rsid w:val="005B33D7"/>
    <w:rsid w:val="005B3D51"/>
    <w:rsid w:val="005B5316"/>
    <w:rsid w:val="005B630C"/>
    <w:rsid w:val="005B6929"/>
    <w:rsid w:val="005B7522"/>
    <w:rsid w:val="005C01C1"/>
    <w:rsid w:val="005C51E0"/>
    <w:rsid w:val="005C5A0C"/>
    <w:rsid w:val="005C697F"/>
    <w:rsid w:val="005C6F8A"/>
    <w:rsid w:val="005D2AF6"/>
    <w:rsid w:val="005D3EE2"/>
    <w:rsid w:val="005D7EC4"/>
    <w:rsid w:val="005F0B16"/>
    <w:rsid w:val="005F1369"/>
    <w:rsid w:val="005F3CDB"/>
    <w:rsid w:val="005F57F4"/>
    <w:rsid w:val="005F5DCE"/>
    <w:rsid w:val="005F6FFB"/>
    <w:rsid w:val="00603778"/>
    <w:rsid w:val="00604402"/>
    <w:rsid w:val="00604B86"/>
    <w:rsid w:val="0061050C"/>
    <w:rsid w:val="00610AF8"/>
    <w:rsid w:val="00612D82"/>
    <w:rsid w:val="00613374"/>
    <w:rsid w:val="0061511F"/>
    <w:rsid w:val="0061674A"/>
    <w:rsid w:val="00616C1F"/>
    <w:rsid w:val="00617A56"/>
    <w:rsid w:val="006228F7"/>
    <w:rsid w:val="00626DDD"/>
    <w:rsid w:val="00636149"/>
    <w:rsid w:val="00636465"/>
    <w:rsid w:val="00637831"/>
    <w:rsid w:val="00640D9F"/>
    <w:rsid w:val="00646C14"/>
    <w:rsid w:val="0064763A"/>
    <w:rsid w:val="0065210D"/>
    <w:rsid w:val="00653C1F"/>
    <w:rsid w:val="00653EB0"/>
    <w:rsid w:val="00654643"/>
    <w:rsid w:val="006552FB"/>
    <w:rsid w:val="006556EC"/>
    <w:rsid w:val="006663B2"/>
    <w:rsid w:val="00666F14"/>
    <w:rsid w:val="00667BBD"/>
    <w:rsid w:val="00670803"/>
    <w:rsid w:val="006729B2"/>
    <w:rsid w:val="00673035"/>
    <w:rsid w:val="006843D7"/>
    <w:rsid w:val="0068491E"/>
    <w:rsid w:val="00685372"/>
    <w:rsid w:val="00686170"/>
    <w:rsid w:val="006868CC"/>
    <w:rsid w:val="00690150"/>
    <w:rsid w:val="006945E9"/>
    <w:rsid w:val="00695543"/>
    <w:rsid w:val="00695C19"/>
    <w:rsid w:val="006A280F"/>
    <w:rsid w:val="006A4CEA"/>
    <w:rsid w:val="006A62EC"/>
    <w:rsid w:val="006A694B"/>
    <w:rsid w:val="006B028F"/>
    <w:rsid w:val="006B0B07"/>
    <w:rsid w:val="006B1163"/>
    <w:rsid w:val="006C0651"/>
    <w:rsid w:val="006C131B"/>
    <w:rsid w:val="006C3228"/>
    <w:rsid w:val="006C6842"/>
    <w:rsid w:val="006D130B"/>
    <w:rsid w:val="006D1721"/>
    <w:rsid w:val="006D262D"/>
    <w:rsid w:val="006D3E20"/>
    <w:rsid w:val="006D62BD"/>
    <w:rsid w:val="006D7B34"/>
    <w:rsid w:val="006E23B7"/>
    <w:rsid w:val="006E32A3"/>
    <w:rsid w:val="006E3D24"/>
    <w:rsid w:val="006E3E44"/>
    <w:rsid w:val="006E56E7"/>
    <w:rsid w:val="006F2B30"/>
    <w:rsid w:val="006F3B17"/>
    <w:rsid w:val="006F4EDC"/>
    <w:rsid w:val="006F68B9"/>
    <w:rsid w:val="007016AA"/>
    <w:rsid w:val="00702138"/>
    <w:rsid w:val="00703CA6"/>
    <w:rsid w:val="0070478E"/>
    <w:rsid w:val="00707214"/>
    <w:rsid w:val="00707227"/>
    <w:rsid w:val="007101D0"/>
    <w:rsid w:val="00710BF4"/>
    <w:rsid w:val="007120CA"/>
    <w:rsid w:val="00713A12"/>
    <w:rsid w:val="00715AAA"/>
    <w:rsid w:val="007163E7"/>
    <w:rsid w:val="00717098"/>
    <w:rsid w:val="00717587"/>
    <w:rsid w:val="007231E1"/>
    <w:rsid w:val="007255E7"/>
    <w:rsid w:val="00725D64"/>
    <w:rsid w:val="00725E3F"/>
    <w:rsid w:val="007260CD"/>
    <w:rsid w:val="00726CF0"/>
    <w:rsid w:val="007303CC"/>
    <w:rsid w:val="00730F88"/>
    <w:rsid w:val="00733232"/>
    <w:rsid w:val="007332CA"/>
    <w:rsid w:val="007354EA"/>
    <w:rsid w:val="00740D17"/>
    <w:rsid w:val="00741D30"/>
    <w:rsid w:val="00743E68"/>
    <w:rsid w:val="007441EB"/>
    <w:rsid w:val="00746BE1"/>
    <w:rsid w:val="00751FAE"/>
    <w:rsid w:val="00752A0E"/>
    <w:rsid w:val="00753AB4"/>
    <w:rsid w:val="00754E0F"/>
    <w:rsid w:val="007567BB"/>
    <w:rsid w:val="007569F6"/>
    <w:rsid w:val="00760BA2"/>
    <w:rsid w:val="00765337"/>
    <w:rsid w:val="007704A8"/>
    <w:rsid w:val="007720B4"/>
    <w:rsid w:val="0077211A"/>
    <w:rsid w:val="00775774"/>
    <w:rsid w:val="007764BC"/>
    <w:rsid w:val="00785783"/>
    <w:rsid w:val="0078613A"/>
    <w:rsid w:val="00791179"/>
    <w:rsid w:val="00791D80"/>
    <w:rsid w:val="00792AB8"/>
    <w:rsid w:val="0079309D"/>
    <w:rsid w:val="00793430"/>
    <w:rsid w:val="00794706"/>
    <w:rsid w:val="00794BE0"/>
    <w:rsid w:val="00796008"/>
    <w:rsid w:val="007A051E"/>
    <w:rsid w:val="007A2403"/>
    <w:rsid w:val="007A37F2"/>
    <w:rsid w:val="007A40D8"/>
    <w:rsid w:val="007A517E"/>
    <w:rsid w:val="007B0CF4"/>
    <w:rsid w:val="007B241F"/>
    <w:rsid w:val="007B3748"/>
    <w:rsid w:val="007B654A"/>
    <w:rsid w:val="007B7767"/>
    <w:rsid w:val="007C0572"/>
    <w:rsid w:val="007C35D4"/>
    <w:rsid w:val="007C61F5"/>
    <w:rsid w:val="007D09CB"/>
    <w:rsid w:val="007D0EDD"/>
    <w:rsid w:val="007D1304"/>
    <w:rsid w:val="007D20B2"/>
    <w:rsid w:val="007D2FC0"/>
    <w:rsid w:val="007D43FA"/>
    <w:rsid w:val="007D7E91"/>
    <w:rsid w:val="007E0629"/>
    <w:rsid w:val="007E3E3B"/>
    <w:rsid w:val="007F152F"/>
    <w:rsid w:val="007F2710"/>
    <w:rsid w:val="007F3E8B"/>
    <w:rsid w:val="007F4376"/>
    <w:rsid w:val="007F46A7"/>
    <w:rsid w:val="007F502A"/>
    <w:rsid w:val="007F665B"/>
    <w:rsid w:val="00800315"/>
    <w:rsid w:val="00802342"/>
    <w:rsid w:val="00805E93"/>
    <w:rsid w:val="0080639F"/>
    <w:rsid w:val="00807114"/>
    <w:rsid w:val="0080762B"/>
    <w:rsid w:val="00810090"/>
    <w:rsid w:val="00813432"/>
    <w:rsid w:val="00814DDB"/>
    <w:rsid w:val="0081712B"/>
    <w:rsid w:val="008204F5"/>
    <w:rsid w:val="008233CD"/>
    <w:rsid w:val="00825D8B"/>
    <w:rsid w:val="008274A4"/>
    <w:rsid w:val="00830652"/>
    <w:rsid w:val="008307EF"/>
    <w:rsid w:val="00831468"/>
    <w:rsid w:val="00831ED9"/>
    <w:rsid w:val="00832B3D"/>
    <w:rsid w:val="008343ED"/>
    <w:rsid w:val="00834D19"/>
    <w:rsid w:val="008353BA"/>
    <w:rsid w:val="0083740B"/>
    <w:rsid w:val="00837A10"/>
    <w:rsid w:val="00840641"/>
    <w:rsid w:val="008429AE"/>
    <w:rsid w:val="00843770"/>
    <w:rsid w:val="00845AC5"/>
    <w:rsid w:val="008462CD"/>
    <w:rsid w:val="00846423"/>
    <w:rsid w:val="008509E5"/>
    <w:rsid w:val="00852A08"/>
    <w:rsid w:val="008546F4"/>
    <w:rsid w:val="00854E55"/>
    <w:rsid w:val="008551F9"/>
    <w:rsid w:val="00857401"/>
    <w:rsid w:val="00863C7E"/>
    <w:rsid w:val="00870681"/>
    <w:rsid w:val="008709B5"/>
    <w:rsid w:val="00870EDF"/>
    <w:rsid w:val="0087574F"/>
    <w:rsid w:val="008768D5"/>
    <w:rsid w:val="00882C88"/>
    <w:rsid w:val="008831F1"/>
    <w:rsid w:val="008875E5"/>
    <w:rsid w:val="008908C2"/>
    <w:rsid w:val="008949F6"/>
    <w:rsid w:val="008A0BA3"/>
    <w:rsid w:val="008A0C65"/>
    <w:rsid w:val="008A5B4E"/>
    <w:rsid w:val="008B0119"/>
    <w:rsid w:val="008B0813"/>
    <w:rsid w:val="008B0B08"/>
    <w:rsid w:val="008B1C3A"/>
    <w:rsid w:val="008B306F"/>
    <w:rsid w:val="008B5549"/>
    <w:rsid w:val="008B7344"/>
    <w:rsid w:val="008B7E20"/>
    <w:rsid w:val="008B7E8B"/>
    <w:rsid w:val="008C0460"/>
    <w:rsid w:val="008C15EA"/>
    <w:rsid w:val="008C3AB4"/>
    <w:rsid w:val="008C3E9A"/>
    <w:rsid w:val="008C3F7C"/>
    <w:rsid w:val="008D0DC5"/>
    <w:rsid w:val="008D12B0"/>
    <w:rsid w:val="008D177F"/>
    <w:rsid w:val="008D29CA"/>
    <w:rsid w:val="008D42A7"/>
    <w:rsid w:val="008E1EC9"/>
    <w:rsid w:val="008E4072"/>
    <w:rsid w:val="008E67A2"/>
    <w:rsid w:val="008E706F"/>
    <w:rsid w:val="008E79AA"/>
    <w:rsid w:val="008E7F9C"/>
    <w:rsid w:val="008F1D42"/>
    <w:rsid w:val="008F3D10"/>
    <w:rsid w:val="008F41D9"/>
    <w:rsid w:val="008F599D"/>
    <w:rsid w:val="008F632E"/>
    <w:rsid w:val="008F7B47"/>
    <w:rsid w:val="00902EA5"/>
    <w:rsid w:val="0090395F"/>
    <w:rsid w:val="00904A93"/>
    <w:rsid w:val="0091346C"/>
    <w:rsid w:val="00921668"/>
    <w:rsid w:val="00923A5B"/>
    <w:rsid w:val="009240A9"/>
    <w:rsid w:val="009250CC"/>
    <w:rsid w:val="00925CBB"/>
    <w:rsid w:val="009300D5"/>
    <w:rsid w:val="00930284"/>
    <w:rsid w:val="00935EDE"/>
    <w:rsid w:val="0093680B"/>
    <w:rsid w:val="00941C74"/>
    <w:rsid w:val="009445DA"/>
    <w:rsid w:val="00944CB5"/>
    <w:rsid w:val="00946655"/>
    <w:rsid w:val="009473D1"/>
    <w:rsid w:val="00947A12"/>
    <w:rsid w:val="00955CA5"/>
    <w:rsid w:val="0095797E"/>
    <w:rsid w:val="00960CB8"/>
    <w:rsid w:val="00960E61"/>
    <w:rsid w:val="009614E1"/>
    <w:rsid w:val="009630E5"/>
    <w:rsid w:val="00963B58"/>
    <w:rsid w:val="00966397"/>
    <w:rsid w:val="00972D6E"/>
    <w:rsid w:val="009733A8"/>
    <w:rsid w:val="00975441"/>
    <w:rsid w:val="00976EEE"/>
    <w:rsid w:val="00980C9B"/>
    <w:rsid w:val="00981753"/>
    <w:rsid w:val="00983177"/>
    <w:rsid w:val="00985CF5"/>
    <w:rsid w:val="00992CCA"/>
    <w:rsid w:val="0099381E"/>
    <w:rsid w:val="009951B8"/>
    <w:rsid w:val="009A1356"/>
    <w:rsid w:val="009A2E23"/>
    <w:rsid w:val="009A3075"/>
    <w:rsid w:val="009A4B60"/>
    <w:rsid w:val="009A5284"/>
    <w:rsid w:val="009A60D9"/>
    <w:rsid w:val="009A69FA"/>
    <w:rsid w:val="009B0BC2"/>
    <w:rsid w:val="009B1587"/>
    <w:rsid w:val="009B2394"/>
    <w:rsid w:val="009B2552"/>
    <w:rsid w:val="009B264B"/>
    <w:rsid w:val="009B51A8"/>
    <w:rsid w:val="009B79E5"/>
    <w:rsid w:val="009B7C07"/>
    <w:rsid w:val="009C0E86"/>
    <w:rsid w:val="009C1705"/>
    <w:rsid w:val="009C1B4E"/>
    <w:rsid w:val="009C2307"/>
    <w:rsid w:val="009C339C"/>
    <w:rsid w:val="009C606B"/>
    <w:rsid w:val="009C7D9E"/>
    <w:rsid w:val="009D29B6"/>
    <w:rsid w:val="009D3495"/>
    <w:rsid w:val="009D4FEA"/>
    <w:rsid w:val="009D52E3"/>
    <w:rsid w:val="009E083D"/>
    <w:rsid w:val="009E13A6"/>
    <w:rsid w:val="009E279F"/>
    <w:rsid w:val="009F242E"/>
    <w:rsid w:val="009F2717"/>
    <w:rsid w:val="009F34BC"/>
    <w:rsid w:val="009F43D1"/>
    <w:rsid w:val="009F741E"/>
    <w:rsid w:val="009F7B14"/>
    <w:rsid w:val="00A03338"/>
    <w:rsid w:val="00A037C3"/>
    <w:rsid w:val="00A06914"/>
    <w:rsid w:val="00A075A4"/>
    <w:rsid w:val="00A10B4F"/>
    <w:rsid w:val="00A1183D"/>
    <w:rsid w:val="00A1232C"/>
    <w:rsid w:val="00A12679"/>
    <w:rsid w:val="00A13995"/>
    <w:rsid w:val="00A14C69"/>
    <w:rsid w:val="00A16467"/>
    <w:rsid w:val="00A209DF"/>
    <w:rsid w:val="00A21FD3"/>
    <w:rsid w:val="00A24410"/>
    <w:rsid w:val="00A27F24"/>
    <w:rsid w:val="00A337F1"/>
    <w:rsid w:val="00A35E6C"/>
    <w:rsid w:val="00A367DE"/>
    <w:rsid w:val="00A36E2F"/>
    <w:rsid w:val="00A3746E"/>
    <w:rsid w:val="00A45E41"/>
    <w:rsid w:val="00A45F7B"/>
    <w:rsid w:val="00A47957"/>
    <w:rsid w:val="00A50E15"/>
    <w:rsid w:val="00A560A6"/>
    <w:rsid w:val="00A5690C"/>
    <w:rsid w:val="00A57C2B"/>
    <w:rsid w:val="00A57CEC"/>
    <w:rsid w:val="00A611CB"/>
    <w:rsid w:val="00A62D2A"/>
    <w:rsid w:val="00A63833"/>
    <w:rsid w:val="00A63FD7"/>
    <w:rsid w:val="00A658CC"/>
    <w:rsid w:val="00A670F6"/>
    <w:rsid w:val="00A76DE9"/>
    <w:rsid w:val="00A77B6C"/>
    <w:rsid w:val="00A82364"/>
    <w:rsid w:val="00A83475"/>
    <w:rsid w:val="00A85DDE"/>
    <w:rsid w:val="00A87DA2"/>
    <w:rsid w:val="00A9045E"/>
    <w:rsid w:val="00A92244"/>
    <w:rsid w:val="00A945D7"/>
    <w:rsid w:val="00A95FE2"/>
    <w:rsid w:val="00A961B1"/>
    <w:rsid w:val="00AA173A"/>
    <w:rsid w:val="00AA26FF"/>
    <w:rsid w:val="00AA39BA"/>
    <w:rsid w:val="00AA61A6"/>
    <w:rsid w:val="00AA666B"/>
    <w:rsid w:val="00AB0D68"/>
    <w:rsid w:val="00AB1A7F"/>
    <w:rsid w:val="00AB47F4"/>
    <w:rsid w:val="00AB4AC5"/>
    <w:rsid w:val="00AB4C00"/>
    <w:rsid w:val="00AB4FA0"/>
    <w:rsid w:val="00AB5FE4"/>
    <w:rsid w:val="00AB6BDA"/>
    <w:rsid w:val="00AB7DAA"/>
    <w:rsid w:val="00AC1E7D"/>
    <w:rsid w:val="00AC31AB"/>
    <w:rsid w:val="00AC4681"/>
    <w:rsid w:val="00AC7793"/>
    <w:rsid w:val="00AD1B9B"/>
    <w:rsid w:val="00AD1DBB"/>
    <w:rsid w:val="00AE205C"/>
    <w:rsid w:val="00AE3A86"/>
    <w:rsid w:val="00AE564B"/>
    <w:rsid w:val="00AF0E6F"/>
    <w:rsid w:val="00AF2D04"/>
    <w:rsid w:val="00AF3FBC"/>
    <w:rsid w:val="00AF4372"/>
    <w:rsid w:val="00B003CF"/>
    <w:rsid w:val="00B00831"/>
    <w:rsid w:val="00B02ED0"/>
    <w:rsid w:val="00B03B33"/>
    <w:rsid w:val="00B06A04"/>
    <w:rsid w:val="00B10E2D"/>
    <w:rsid w:val="00B10FAE"/>
    <w:rsid w:val="00B1172F"/>
    <w:rsid w:val="00B15D1D"/>
    <w:rsid w:val="00B16FD8"/>
    <w:rsid w:val="00B20DF4"/>
    <w:rsid w:val="00B214CB"/>
    <w:rsid w:val="00B21E4B"/>
    <w:rsid w:val="00B23118"/>
    <w:rsid w:val="00B313C9"/>
    <w:rsid w:val="00B31562"/>
    <w:rsid w:val="00B3624E"/>
    <w:rsid w:val="00B378CD"/>
    <w:rsid w:val="00B405B9"/>
    <w:rsid w:val="00B42D5D"/>
    <w:rsid w:val="00B44FC9"/>
    <w:rsid w:val="00B45E32"/>
    <w:rsid w:val="00B52163"/>
    <w:rsid w:val="00B52DBD"/>
    <w:rsid w:val="00B55CAB"/>
    <w:rsid w:val="00B63E95"/>
    <w:rsid w:val="00B63F27"/>
    <w:rsid w:val="00B65334"/>
    <w:rsid w:val="00B66C86"/>
    <w:rsid w:val="00B67678"/>
    <w:rsid w:val="00B7075F"/>
    <w:rsid w:val="00B70C62"/>
    <w:rsid w:val="00B73836"/>
    <w:rsid w:val="00B749B5"/>
    <w:rsid w:val="00B763E9"/>
    <w:rsid w:val="00B76B55"/>
    <w:rsid w:val="00B77EA5"/>
    <w:rsid w:val="00B81F0F"/>
    <w:rsid w:val="00B832A9"/>
    <w:rsid w:val="00B859C9"/>
    <w:rsid w:val="00B92D9C"/>
    <w:rsid w:val="00B92E37"/>
    <w:rsid w:val="00B93212"/>
    <w:rsid w:val="00B96952"/>
    <w:rsid w:val="00BA0751"/>
    <w:rsid w:val="00BB4010"/>
    <w:rsid w:val="00BB43B9"/>
    <w:rsid w:val="00BB51E2"/>
    <w:rsid w:val="00BC064B"/>
    <w:rsid w:val="00BC368A"/>
    <w:rsid w:val="00BD039A"/>
    <w:rsid w:val="00BD58FA"/>
    <w:rsid w:val="00BD68B8"/>
    <w:rsid w:val="00BD746C"/>
    <w:rsid w:val="00BE19A7"/>
    <w:rsid w:val="00BE1CEA"/>
    <w:rsid w:val="00BE40F1"/>
    <w:rsid w:val="00BE4686"/>
    <w:rsid w:val="00BE7AE8"/>
    <w:rsid w:val="00BF396D"/>
    <w:rsid w:val="00BF4E3A"/>
    <w:rsid w:val="00BF7577"/>
    <w:rsid w:val="00C017CD"/>
    <w:rsid w:val="00C020FB"/>
    <w:rsid w:val="00C025CD"/>
    <w:rsid w:val="00C0452B"/>
    <w:rsid w:val="00C051F9"/>
    <w:rsid w:val="00C0755E"/>
    <w:rsid w:val="00C07F3C"/>
    <w:rsid w:val="00C13750"/>
    <w:rsid w:val="00C16357"/>
    <w:rsid w:val="00C17402"/>
    <w:rsid w:val="00C202D9"/>
    <w:rsid w:val="00C2209D"/>
    <w:rsid w:val="00C220DA"/>
    <w:rsid w:val="00C22E8D"/>
    <w:rsid w:val="00C22F9B"/>
    <w:rsid w:val="00C235A0"/>
    <w:rsid w:val="00C258E0"/>
    <w:rsid w:val="00C26C84"/>
    <w:rsid w:val="00C308E8"/>
    <w:rsid w:val="00C31C74"/>
    <w:rsid w:val="00C31EBD"/>
    <w:rsid w:val="00C341C9"/>
    <w:rsid w:val="00C35EE7"/>
    <w:rsid w:val="00C364BE"/>
    <w:rsid w:val="00C41533"/>
    <w:rsid w:val="00C41DFA"/>
    <w:rsid w:val="00C473F0"/>
    <w:rsid w:val="00C47D84"/>
    <w:rsid w:val="00C5337C"/>
    <w:rsid w:val="00C55BC2"/>
    <w:rsid w:val="00C625E2"/>
    <w:rsid w:val="00C6618D"/>
    <w:rsid w:val="00C66AA9"/>
    <w:rsid w:val="00C72128"/>
    <w:rsid w:val="00C7297C"/>
    <w:rsid w:val="00C72A71"/>
    <w:rsid w:val="00C74358"/>
    <w:rsid w:val="00C767E6"/>
    <w:rsid w:val="00C804D5"/>
    <w:rsid w:val="00C8307E"/>
    <w:rsid w:val="00C83AC8"/>
    <w:rsid w:val="00C84D03"/>
    <w:rsid w:val="00C86181"/>
    <w:rsid w:val="00C862F3"/>
    <w:rsid w:val="00C86C0B"/>
    <w:rsid w:val="00C87F3E"/>
    <w:rsid w:val="00C9142A"/>
    <w:rsid w:val="00C914B8"/>
    <w:rsid w:val="00C9442E"/>
    <w:rsid w:val="00C955A4"/>
    <w:rsid w:val="00C96B90"/>
    <w:rsid w:val="00C979CB"/>
    <w:rsid w:val="00C97B9B"/>
    <w:rsid w:val="00CA094B"/>
    <w:rsid w:val="00CA0AA7"/>
    <w:rsid w:val="00CA0FDC"/>
    <w:rsid w:val="00CA1C5B"/>
    <w:rsid w:val="00CA2F20"/>
    <w:rsid w:val="00CA4ADB"/>
    <w:rsid w:val="00CA4DEA"/>
    <w:rsid w:val="00CA54DC"/>
    <w:rsid w:val="00CA6174"/>
    <w:rsid w:val="00CA74B5"/>
    <w:rsid w:val="00CB0B8F"/>
    <w:rsid w:val="00CB3A7A"/>
    <w:rsid w:val="00CB5929"/>
    <w:rsid w:val="00CB7383"/>
    <w:rsid w:val="00CC7BFB"/>
    <w:rsid w:val="00CD07C6"/>
    <w:rsid w:val="00CD0A98"/>
    <w:rsid w:val="00CD1C3F"/>
    <w:rsid w:val="00CD3522"/>
    <w:rsid w:val="00CD3DF4"/>
    <w:rsid w:val="00CD4062"/>
    <w:rsid w:val="00CD44DA"/>
    <w:rsid w:val="00CE0EE0"/>
    <w:rsid w:val="00CE2581"/>
    <w:rsid w:val="00CE2DA4"/>
    <w:rsid w:val="00CE4E89"/>
    <w:rsid w:val="00CE549F"/>
    <w:rsid w:val="00CE5B54"/>
    <w:rsid w:val="00CE6A2F"/>
    <w:rsid w:val="00CE6C50"/>
    <w:rsid w:val="00CE6EC3"/>
    <w:rsid w:val="00CF0284"/>
    <w:rsid w:val="00CF0303"/>
    <w:rsid w:val="00CF1B3A"/>
    <w:rsid w:val="00CF6546"/>
    <w:rsid w:val="00D00239"/>
    <w:rsid w:val="00D02778"/>
    <w:rsid w:val="00D03503"/>
    <w:rsid w:val="00D04434"/>
    <w:rsid w:val="00D044DF"/>
    <w:rsid w:val="00D07613"/>
    <w:rsid w:val="00D0774B"/>
    <w:rsid w:val="00D172A3"/>
    <w:rsid w:val="00D173FD"/>
    <w:rsid w:val="00D20C86"/>
    <w:rsid w:val="00D2269E"/>
    <w:rsid w:val="00D22ED8"/>
    <w:rsid w:val="00D26128"/>
    <w:rsid w:val="00D31DF6"/>
    <w:rsid w:val="00D3260C"/>
    <w:rsid w:val="00D33FB9"/>
    <w:rsid w:val="00D34FED"/>
    <w:rsid w:val="00D36AEB"/>
    <w:rsid w:val="00D3756B"/>
    <w:rsid w:val="00D378EB"/>
    <w:rsid w:val="00D37DB1"/>
    <w:rsid w:val="00D37EC2"/>
    <w:rsid w:val="00D4158B"/>
    <w:rsid w:val="00D42728"/>
    <w:rsid w:val="00D503DD"/>
    <w:rsid w:val="00D520E7"/>
    <w:rsid w:val="00D540B3"/>
    <w:rsid w:val="00D5674B"/>
    <w:rsid w:val="00D56818"/>
    <w:rsid w:val="00D57472"/>
    <w:rsid w:val="00D578AC"/>
    <w:rsid w:val="00D57C07"/>
    <w:rsid w:val="00D62217"/>
    <w:rsid w:val="00D65682"/>
    <w:rsid w:val="00D658D2"/>
    <w:rsid w:val="00D65E9D"/>
    <w:rsid w:val="00D6617B"/>
    <w:rsid w:val="00D668A4"/>
    <w:rsid w:val="00D67461"/>
    <w:rsid w:val="00D700DB"/>
    <w:rsid w:val="00D7063E"/>
    <w:rsid w:val="00D7106A"/>
    <w:rsid w:val="00D720E0"/>
    <w:rsid w:val="00D73A79"/>
    <w:rsid w:val="00D76608"/>
    <w:rsid w:val="00D76BFB"/>
    <w:rsid w:val="00D9198B"/>
    <w:rsid w:val="00DA5127"/>
    <w:rsid w:val="00DA52C8"/>
    <w:rsid w:val="00DA779C"/>
    <w:rsid w:val="00DB0DFE"/>
    <w:rsid w:val="00DB234A"/>
    <w:rsid w:val="00DB2E82"/>
    <w:rsid w:val="00DB3191"/>
    <w:rsid w:val="00DB33B3"/>
    <w:rsid w:val="00DB403A"/>
    <w:rsid w:val="00DB55A3"/>
    <w:rsid w:val="00DC2532"/>
    <w:rsid w:val="00DC3480"/>
    <w:rsid w:val="00DC49AD"/>
    <w:rsid w:val="00DC6034"/>
    <w:rsid w:val="00DC6217"/>
    <w:rsid w:val="00DC658B"/>
    <w:rsid w:val="00DC6859"/>
    <w:rsid w:val="00DD0379"/>
    <w:rsid w:val="00DD7DF7"/>
    <w:rsid w:val="00DE337C"/>
    <w:rsid w:val="00DE4D91"/>
    <w:rsid w:val="00DE58C0"/>
    <w:rsid w:val="00DE6B88"/>
    <w:rsid w:val="00DE7C4D"/>
    <w:rsid w:val="00DF0A19"/>
    <w:rsid w:val="00DF1744"/>
    <w:rsid w:val="00DF226E"/>
    <w:rsid w:val="00DF37BC"/>
    <w:rsid w:val="00DF3DE3"/>
    <w:rsid w:val="00DF5C8E"/>
    <w:rsid w:val="00DF7441"/>
    <w:rsid w:val="00E003F4"/>
    <w:rsid w:val="00E00AC7"/>
    <w:rsid w:val="00E04013"/>
    <w:rsid w:val="00E050C3"/>
    <w:rsid w:val="00E0567F"/>
    <w:rsid w:val="00E07037"/>
    <w:rsid w:val="00E10129"/>
    <w:rsid w:val="00E13EB2"/>
    <w:rsid w:val="00E14436"/>
    <w:rsid w:val="00E17C2E"/>
    <w:rsid w:val="00E203F4"/>
    <w:rsid w:val="00E20484"/>
    <w:rsid w:val="00E216E5"/>
    <w:rsid w:val="00E226D9"/>
    <w:rsid w:val="00E22DA9"/>
    <w:rsid w:val="00E23594"/>
    <w:rsid w:val="00E254E3"/>
    <w:rsid w:val="00E27744"/>
    <w:rsid w:val="00E32D88"/>
    <w:rsid w:val="00E3399D"/>
    <w:rsid w:val="00E33AF0"/>
    <w:rsid w:val="00E34664"/>
    <w:rsid w:val="00E371BB"/>
    <w:rsid w:val="00E40658"/>
    <w:rsid w:val="00E40ED8"/>
    <w:rsid w:val="00E40EE5"/>
    <w:rsid w:val="00E41567"/>
    <w:rsid w:val="00E42E58"/>
    <w:rsid w:val="00E4575A"/>
    <w:rsid w:val="00E50828"/>
    <w:rsid w:val="00E52994"/>
    <w:rsid w:val="00E53C0A"/>
    <w:rsid w:val="00E56F1A"/>
    <w:rsid w:val="00E64C2D"/>
    <w:rsid w:val="00E7032A"/>
    <w:rsid w:val="00E70C46"/>
    <w:rsid w:val="00E7113A"/>
    <w:rsid w:val="00E72DCC"/>
    <w:rsid w:val="00E73D21"/>
    <w:rsid w:val="00E759ED"/>
    <w:rsid w:val="00E76264"/>
    <w:rsid w:val="00E76DCF"/>
    <w:rsid w:val="00E821C7"/>
    <w:rsid w:val="00E841BB"/>
    <w:rsid w:val="00E855CE"/>
    <w:rsid w:val="00E8645F"/>
    <w:rsid w:val="00E86BFC"/>
    <w:rsid w:val="00E90E09"/>
    <w:rsid w:val="00E92541"/>
    <w:rsid w:val="00E965E2"/>
    <w:rsid w:val="00EA0D40"/>
    <w:rsid w:val="00EA1CDB"/>
    <w:rsid w:val="00EA31B9"/>
    <w:rsid w:val="00EA3ECC"/>
    <w:rsid w:val="00EA4DEE"/>
    <w:rsid w:val="00EA53BD"/>
    <w:rsid w:val="00EB34CB"/>
    <w:rsid w:val="00EB4588"/>
    <w:rsid w:val="00EB5D8D"/>
    <w:rsid w:val="00EB6AE8"/>
    <w:rsid w:val="00EC0F52"/>
    <w:rsid w:val="00EC128B"/>
    <w:rsid w:val="00EC4BC5"/>
    <w:rsid w:val="00EC4C17"/>
    <w:rsid w:val="00EC5EFC"/>
    <w:rsid w:val="00EC632B"/>
    <w:rsid w:val="00ED006C"/>
    <w:rsid w:val="00ED2517"/>
    <w:rsid w:val="00ED2DFE"/>
    <w:rsid w:val="00ED3F28"/>
    <w:rsid w:val="00ED5157"/>
    <w:rsid w:val="00ED57F8"/>
    <w:rsid w:val="00EE4134"/>
    <w:rsid w:val="00EE463C"/>
    <w:rsid w:val="00EF132A"/>
    <w:rsid w:val="00EF174A"/>
    <w:rsid w:val="00EF1828"/>
    <w:rsid w:val="00EF27DD"/>
    <w:rsid w:val="00EF2B14"/>
    <w:rsid w:val="00EF33CC"/>
    <w:rsid w:val="00EF7FF6"/>
    <w:rsid w:val="00F00B79"/>
    <w:rsid w:val="00F035CF"/>
    <w:rsid w:val="00F06CA7"/>
    <w:rsid w:val="00F152A3"/>
    <w:rsid w:val="00F15E16"/>
    <w:rsid w:val="00F1616B"/>
    <w:rsid w:val="00F17941"/>
    <w:rsid w:val="00F201C8"/>
    <w:rsid w:val="00F20C1A"/>
    <w:rsid w:val="00F22E64"/>
    <w:rsid w:val="00F24945"/>
    <w:rsid w:val="00F2521D"/>
    <w:rsid w:val="00F27314"/>
    <w:rsid w:val="00F2770C"/>
    <w:rsid w:val="00F3485B"/>
    <w:rsid w:val="00F35ABA"/>
    <w:rsid w:val="00F37CCF"/>
    <w:rsid w:val="00F40F62"/>
    <w:rsid w:val="00F42846"/>
    <w:rsid w:val="00F43F8D"/>
    <w:rsid w:val="00F4472C"/>
    <w:rsid w:val="00F45A49"/>
    <w:rsid w:val="00F56CAF"/>
    <w:rsid w:val="00F642DF"/>
    <w:rsid w:val="00F65048"/>
    <w:rsid w:val="00F65382"/>
    <w:rsid w:val="00F66681"/>
    <w:rsid w:val="00F66E7D"/>
    <w:rsid w:val="00F70FC2"/>
    <w:rsid w:val="00F73AB9"/>
    <w:rsid w:val="00F75498"/>
    <w:rsid w:val="00F77353"/>
    <w:rsid w:val="00F8027B"/>
    <w:rsid w:val="00F81797"/>
    <w:rsid w:val="00F864B4"/>
    <w:rsid w:val="00F86A33"/>
    <w:rsid w:val="00F9013F"/>
    <w:rsid w:val="00F92341"/>
    <w:rsid w:val="00F926F3"/>
    <w:rsid w:val="00F94BAE"/>
    <w:rsid w:val="00FA6688"/>
    <w:rsid w:val="00FA6C56"/>
    <w:rsid w:val="00FA728E"/>
    <w:rsid w:val="00FB2640"/>
    <w:rsid w:val="00FB2E6F"/>
    <w:rsid w:val="00FB4774"/>
    <w:rsid w:val="00FB4B7E"/>
    <w:rsid w:val="00FC0193"/>
    <w:rsid w:val="00FC2BAB"/>
    <w:rsid w:val="00FC412E"/>
    <w:rsid w:val="00FC4A4F"/>
    <w:rsid w:val="00FC4ECA"/>
    <w:rsid w:val="00FC5E0C"/>
    <w:rsid w:val="00FC5F2F"/>
    <w:rsid w:val="00FD0BAC"/>
    <w:rsid w:val="00FD3247"/>
    <w:rsid w:val="00FE259D"/>
    <w:rsid w:val="00FE33DE"/>
    <w:rsid w:val="00FE36CB"/>
    <w:rsid w:val="00FE538B"/>
    <w:rsid w:val="00FE74AB"/>
    <w:rsid w:val="00FF78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4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CCA"/>
  </w:style>
  <w:style w:type="paragraph" w:styleId="Heading1">
    <w:name w:val="heading 1"/>
    <w:basedOn w:val="Normal"/>
    <w:next w:val="Normal"/>
    <w:link w:val="Heading1Char"/>
    <w:uiPriority w:val="9"/>
    <w:qFormat/>
    <w:rsid w:val="00992CC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A74B5"/>
    <w:pPr>
      <w:keepNext/>
      <w:keepLines/>
      <w:numPr>
        <w:ilvl w:val="1"/>
        <w:numId w:val="16"/>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552FB"/>
    <w:pPr>
      <w:keepNext/>
      <w:keepLines/>
      <w:numPr>
        <w:ilvl w:val="2"/>
        <w:numId w:val="1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2CCA"/>
    <w:pPr>
      <w:keepNext/>
      <w:keepLines/>
      <w:numPr>
        <w:ilvl w:val="3"/>
        <w:numId w:val="1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92CCA"/>
    <w:pPr>
      <w:keepNext/>
      <w:keepLines/>
      <w:numPr>
        <w:ilvl w:val="4"/>
        <w:numId w:val="1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92CCA"/>
    <w:pPr>
      <w:keepNext/>
      <w:keepLines/>
      <w:numPr>
        <w:ilvl w:val="5"/>
        <w:numId w:val="1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92CCA"/>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92CCA"/>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92CCA"/>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2CCA"/>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CA74B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A74B5"/>
    <w:rPr>
      <w:rFonts w:asciiTheme="majorHAnsi" w:eastAsiaTheme="majorEastAsia" w:hAnsiTheme="majorHAnsi" w:cstheme="majorBidi"/>
      <w:i/>
      <w:iCs/>
      <w:color w:val="4F81BD" w:themeColor="accent1"/>
      <w:spacing w:val="15"/>
      <w:sz w:val="24"/>
      <w:szCs w:val="24"/>
    </w:rPr>
  </w:style>
  <w:style w:type="character" w:styleId="Hyperlink">
    <w:name w:val="Hyperlink"/>
    <w:basedOn w:val="DefaultParagraphFont"/>
    <w:uiPriority w:val="99"/>
    <w:unhideWhenUsed/>
    <w:rsid w:val="00CA74B5"/>
    <w:rPr>
      <w:color w:val="0000FF" w:themeColor="hyperlink"/>
      <w:u w:val="single"/>
    </w:rPr>
  </w:style>
  <w:style w:type="character" w:customStyle="1" w:styleId="Heading2Char">
    <w:name w:val="Heading 2 Char"/>
    <w:basedOn w:val="DefaultParagraphFont"/>
    <w:link w:val="Heading2"/>
    <w:uiPriority w:val="9"/>
    <w:rsid w:val="00CA74B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552FB"/>
    <w:rPr>
      <w:rFonts w:asciiTheme="majorHAnsi" w:eastAsiaTheme="majorEastAsia" w:hAnsiTheme="majorHAnsi" w:cstheme="majorBidi"/>
      <w:b/>
      <w:bCs/>
      <w:color w:val="4F81BD" w:themeColor="accent1"/>
    </w:rPr>
  </w:style>
  <w:style w:type="table" w:styleId="TableGrid">
    <w:name w:val="Table Grid"/>
    <w:basedOn w:val="TableNormal"/>
    <w:uiPriority w:val="59"/>
    <w:rsid w:val="00583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1C74"/>
    <w:pPr>
      <w:ind w:left="720"/>
      <w:contextualSpacing/>
    </w:pPr>
  </w:style>
  <w:style w:type="table" w:styleId="LightList-Accent1">
    <w:name w:val="Light List Accent 1"/>
    <w:basedOn w:val="TableNormal"/>
    <w:uiPriority w:val="61"/>
    <w:rsid w:val="00941C7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ourceCode">
    <w:name w:val="SourceCode"/>
    <w:basedOn w:val="Normal"/>
    <w:qFormat/>
    <w:rsid w:val="002C779E"/>
    <w:pPr>
      <w:spacing w:line="240" w:lineRule="auto"/>
      <w:ind w:left="144" w:right="144"/>
      <w:contextualSpacing/>
    </w:pPr>
    <w:rPr>
      <w:rFonts w:ascii="Courier New" w:hAnsi="Courier New"/>
      <w:sz w:val="16"/>
    </w:rPr>
  </w:style>
  <w:style w:type="paragraph" w:styleId="BalloonText">
    <w:name w:val="Balloon Text"/>
    <w:basedOn w:val="Normal"/>
    <w:link w:val="BalloonTextChar"/>
    <w:uiPriority w:val="99"/>
    <w:semiHidden/>
    <w:unhideWhenUsed/>
    <w:rsid w:val="009733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33A8"/>
    <w:rPr>
      <w:rFonts w:ascii="Tahoma" w:hAnsi="Tahoma" w:cs="Tahoma"/>
      <w:sz w:val="16"/>
      <w:szCs w:val="16"/>
    </w:rPr>
  </w:style>
  <w:style w:type="paragraph" w:styleId="Caption">
    <w:name w:val="caption"/>
    <w:basedOn w:val="Normal"/>
    <w:next w:val="Normal"/>
    <w:uiPriority w:val="35"/>
    <w:unhideWhenUsed/>
    <w:qFormat/>
    <w:rsid w:val="009733A8"/>
    <w:pPr>
      <w:spacing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3205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059E"/>
    <w:rPr>
      <w:sz w:val="20"/>
      <w:szCs w:val="20"/>
    </w:rPr>
  </w:style>
  <w:style w:type="character" w:styleId="FootnoteReference">
    <w:name w:val="footnote reference"/>
    <w:basedOn w:val="DefaultParagraphFont"/>
    <w:uiPriority w:val="99"/>
    <w:unhideWhenUsed/>
    <w:rsid w:val="0032059E"/>
    <w:rPr>
      <w:vertAlign w:val="superscript"/>
    </w:rPr>
  </w:style>
  <w:style w:type="character" w:styleId="CommentReference">
    <w:name w:val="annotation reference"/>
    <w:basedOn w:val="DefaultParagraphFont"/>
    <w:uiPriority w:val="99"/>
    <w:semiHidden/>
    <w:unhideWhenUsed/>
    <w:rsid w:val="00F43F8D"/>
    <w:rPr>
      <w:sz w:val="16"/>
      <w:szCs w:val="16"/>
    </w:rPr>
  </w:style>
  <w:style w:type="paragraph" w:styleId="CommentText">
    <w:name w:val="annotation text"/>
    <w:basedOn w:val="Normal"/>
    <w:link w:val="CommentTextChar"/>
    <w:uiPriority w:val="99"/>
    <w:semiHidden/>
    <w:unhideWhenUsed/>
    <w:rsid w:val="00F43F8D"/>
    <w:pPr>
      <w:spacing w:line="240" w:lineRule="auto"/>
    </w:pPr>
    <w:rPr>
      <w:sz w:val="20"/>
      <w:szCs w:val="20"/>
    </w:rPr>
  </w:style>
  <w:style w:type="character" w:customStyle="1" w:styleId="CommentTextChar">
    <w:name w:val="Comment Text Char"/>
    <w:basedOn w:val="DefaultParagraphFont"/>
    <w:link w:val="CommentText"/>
    <w:uiPriority w:val="99"/>
    <w:semiHidden/>
    <w:rsid w:val="00F43F8D"/>
    <w:rPr>
      <w:sz w:val="20"/>
      <w:szCs w:val="20"/>
    </w:rPr>
  </w:style>
  <w:style w:type="paragraph" w:styleId="CommentSubject">
    <w:name w:val="annotation subject"/>
    <w:basedOn w:val="CommentText"/>
    <w:next w:val="CommentText"/>
    <w:link w:val="CommentSubjectChar"/>
    <w:uiPriority w:val="99"/>
    <w:semiHidden/>
    <w:unhideWhenUsed/>
    <w:rsid w:val="00F43F8D"/>
    <w:rPr>
      <w:b/>
      <w:bCs/>
    </w:rPr>
  </w:style>
  <w:style w:type="character" w:customStyle="1" w:styleId="CommentSubjectChar">
    <w:name w:val="Comment Subject Char"/>
    <w:basedOn w:val="CommentTextChar"/>
    <w:link w:val="CommentSubject"/>
    <w:uiPriority w:val="99"/>
    <w:semiHidden/>
    <w:rsid w:val="00F43F8D"/>
    <w:rPr>
      <w:b/>
      <w:bCs/>
      <w:sz w:val="20"/>
      <w:szCs w:val="20"/>
    </w:rPr>
  </w:style>
  <w:style w:type="paragraph" w:styleId="Revision">
    <w:name w:val="Revision"/>
    <w:hidden/>
    <w:uiPriority w:val="99"/>
    <w:semiHidden/>
    <w:rsid w:val="00F43F8D"/>
    <w:pPr>
      <w:spacing w:after="0" w:line="240" w:lineRule="auto"/>
    </w:pPr>
  </w:style>
  <w:style w:type="paragraph" w:styleId="Title">
    <w:name w:val="Title"/>
    <w:basedOn w:val="Normal"/>
    <w:next w:val="Normal"/>
    <w:link w:val="TitleChar"/>
    <w:uiPriority w:val="10"/>
    <w:qFormat/>
    <w:rsid w:val="005847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847A9"/>
    <w:rPr>
      <w:rFonts w:asciiTheme="majorHAnsi" w:eastAsiaTheme="majorEastAsia" w:hAnsiTheme="majorHAnsi" w:cstheme="majorBidi"/>
      <w:color w:val="17365D" w:themeColor="text2" w:themeShade="BF"/>
      <w:spacing w:val="5"/>
      <w:kern w:val="28"/>
      <w:sz w:val="52"/>
      <w:szCs w:val="52"/>
    </w:rPr>
  </w:style>
  <w:style w:type="table" w:styleId="MediumList1-Accent1">
    <w:name w:val="Medium List 1 Accent 1"/>
    <w:basedOn w:val="TableNormal"/>
    <w:uiPriority w:val="65"/>
    <w:rsid w:val="00BE4686"/>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ColorfulGrid-Accent1">
    <w:name w:val="Colorful Grid Accent 1"/>
    <w:basedOn w:val="TableNormal"/>
    <w:uiPriority w:val="73"/>
    <w:rsid w:val="00C17402"/>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2-Accent1">
    <w:name w:val="Medium Shading 2 Accent 1"/>
    <w:basedOn w:val="TableNormal"/>
    <w:uiPriority w:val="64"/>
    <w:rsid w:val="006E3E4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Header">
    <w:name w:val="header"/>
    <w:basedOn w:val="Normal"/>
    <w:link w:val="HeaderChar"/>
    <w:uiPriority w:val="99"/>
    <w:unhideWhenUsed/>
    <w:rsid w:val="006228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8F7"/>
  </w:style>
  <w:style w:type="paragraph" w:styleId="Footer">
    <w:name w:val="footer"/>
    <w:basedOn w:val="Normal"/>
    <w:link w:val="FooterChar"/>
    <w:uiPriority w:val="99"/>
    <w:unhideWhenUsed/>
    <w:rsid w:val="006228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8F7"/>
  </w:style>
  <w:style w:type="numbering" w:customStyle="1" w:styleId="oldlist">
    <w:name w:val="old list"/>
    <w:uiPriority w:val="99"/>
    <w:rsid w:val="00992CCA"/>
    <w:pPr>
      <w:numPr>
        <w:numId w:val="14"/>
      </w:numPr>
    </w:pPr>
  </w:style>
  <w:style w:type="character" w:customStyle="1" w:styleId="Heading4Char">
    <w:name w:val="Heading 4 Char"/>
    <w:basedOn w:val="DefaultParagraphFont"/>
    <w:link w:val="Heading4"/>
    <w:uiPriority w:val="9"/>
    <w:rsid w:val="00992CC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92CC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92CC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2C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2C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92CCA"/>
    <w:rPr>
      <w:rFonts w:asciiTheme="majorHAnsi" w:eastAsiaTheme="majorEastAsia" w:hAnsiTheme="majorHAnsi" w:cstheme="majorBidi"/>
      <w:i/>
      <w:iCs/>
      <w:color w:val="404040" w:themeColor="text1" w:themeTint="BF"/>
      <w:sz w:val="20"/>
      <w:szCs w:val="20"/>
    </w:rPr>
  </w:style>
  <w:style w:type="paragraph" w:customStyle="1" w:styleId="Appendix">
    <w:name w:val="Appendix"/>
    <w:basedOn w:val="Heading1"/>
    <w:next w:val="Normal"/>
    <w:qFormat/>
    <w:rsid w:val="007F2710"/>
    <w:pPr>
      <w:pageBreakBefore/>
      <w:numPr>
        <w:numId w:val="17"/>
      </w:numPr>
      <w:ind w:left="0" w:firstLine="0"/>
      <w:outlineLvl w:val="9"/>
    </w:pPr>
  </w:style>
  <w:style w:type="paragraph" w:styleId="TOC1">
    <w:name w:val="toc 1"/>
    <w:basedOn w:val="Normal"/>
    <w:next w:val="Normal"/>
    <w:autoRedefine/>
    <w:uiPriority w:val="39"/>
    <w:unhideWhenUsed/>
    <w:rsid w:val="006C131B"/>
    <w:pPr>
      <w:spacing w:after="100"/>
    </w:pPr>
  </w:style>
  <w:style w:type="paragraph" w:styleId="TOC2">
    <w:name w:val="toc 2"/>
    <w:basedOn w:val="Normal"/>
    <w:next w:val="Normal"/>
    <w:autoRedefine/>
    <w:uiPriority w:val="39"/>
    <w:unhideWhenUsed/>
    <w:rsid w:val="006C131B"/>
    <w:pPr>
      <w:spacing w:after="100"/>
      <w:ind w:left="220"/>
    </w:pPr>
  </w:style>
  <w:style w:type="paragraph" w:styleId="TOC3">
    <w:name w:val="toc 3"/>
    <w:basedOn w:val="Normal"/>
    <w:next w:val="Normal"/>
    <w:autoRedefine/>
    <w:uiPriority w:val="39"/>
    <w:unhideWhenUsed/>
    <w:rsid w:val="006C131B"/>
    <w:pPr>
      <w:spacing w:after="100"/>
      <w:ind w:left="440"/>
    </w:pPr>
  </w:style>
  <w:style w:type="character" w:styleId="FollowedHyperlink">
    <w:name w:val="FollowedHyperlink"/>
    <w:basedOn w:val="DefaultParagraphFont"/>
    <w:uiPriority w:val="99"/>
    <w:semiHidden/>
    <w:unhideWhenUsed/>
    <w:rsid w:val="00DC6859"/>
    <w:rPr>
      <w:color w:val="800080" w:themeColor="followedHyperlink"/>
      <w:u w:val="single"/>
    </w:rPr>
  </w:style>
  <w:style w:type="paragraph" w:styleId="NoSpacing">
    <w:name w:val="No Spacing"/>
    <w:uiPriority w:val="1"/>
    <w:qFormat/>
    <w:rsid w:val="00185772"/>
    <w:pPr>
      <w:spacing w:after="0" w:line="240" w:lineRule="auto"/>
    </w:pPr>
  </w:style>
  <w:style w:type="paragraph" w:styleId="EndnoteText">
    <w:name w:val="endnote text"/>
    <w:basedOn w:val="Normal"/>
    <w:link w:val="EndnoteTextChar"/>
    <w:uiPriority w:val="99"/>
    <w:semiHidden/>
    <w:unhideWhenUsed/>
    <w:rsid w:val="0006123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61235"/>
    <w:rPr>
      <w:sz w:val="20"/>
      <w:szCs w:val="20"/>
    </w:rPr>
  </w:style>
  <w:style w:type="character" w:styleId="EndnoteReference">
    <w:name w:val="endnote reference"/>
    <w:basedOn w:val="DefaultParagraphFont"/>
    <w:uiPriority w:val="99"/>
    <w:semiHidden/>
    <w:unhideWhenUsed/>
    <w:rsid w:val="00061235"/>
    <w:rPr>
      <w:vertAlign w:val="superscript"/>
    </w:rPr>
  </w:style>
  <w:style w:type="character" w:styleId="PlaceholderText">
    <w:name w:val="Placeholder Text"/>
    <w:basedOn w:val="DefaultParagraphFont"/>
    <w:uiPriority w:val="99"/>
    <w:semiHidden/>
    <w:rsid w:val="00A3746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4865198">
      <w:bodyDiv w:val="1"/>
      <w:marLeft w:val="0"/>
      <w:marRight w:val="0"/>
      <w:marTop w:val="0"/>
      <w:marBottom w:val="0"/>
      <w:divBdr>
        <w:top w:val="none" w:sz="0" w:space="0" w:color="auto"/>
        <w:left w:val="none" w:sz="0" w:space="0" w:color="auto"/>
        <w:bottom w:val="none" w:sz="0" w:space="0" w:color="auto"/>
        <w:right w:val="none" w:sz="0" w:space="0" w:color="auto"/>
      </w:divBdr>
    </w:div>
    <w:div w:id="979262252">
      <w:bodyDiv w:val="1"/>
      <w:marLeft w:val="0"/>
      <w:marRight w:val="0"/>
      <w:marTop w:val="0"/>
      <w:marBottom w:val="0"/>
      <w:divBdr>
        <w:top w:val="none" w:sz="0" w:space="0" w:color="auto"/>
        <w:left w:val="none" w:sz="0" w:space="0" w:color="auto"/>
        <w:bottom w:val="none" w:sz="0" w:space="0" w:color="auto"/>
        <w:right w:val="none" w:sz="0" w:space="0" w:color="auto"/>
      </w:divBdr>
    </w:div>
    <w:div w:id="1070348422">
      <w:bodyDiv w:val="1"/>
      <w:marLeft w:val="0"/>
      <w:marRight w:val="0"/>
      <w:marTop w:val="0"/>
      <w:marBottom w:val="0"/>
      <w:divBdr>
        <w:top w:val="none" w:sz="0" w:space="0" w:color="auto"/>
        <w:left w:val="none" w:sz="0" w:space="0" w:color="auto"/>
        <w:bottom w:val="none" w:sz="0" w:space="0" w:color="auto"/>
        <w:right w:val="none" w:sz="0" w:space="0" w:color="auto"/>
      </w:divBdr>
    </w:div>
    <w:div w:id="1493330851">
      <w:bodyDiv w:val="1"/>
      <w:marLeft w:val="0"/>
      <w:marRight w:val="0"/>
      <w:marTop w:val="0"/>
      <w:marBottom w:val="0"/>
      <w:divBdr>
        <w:top w:val="none" w:sz="0" w:space="0" w:color="auto"/>
        <w:left w:val="none" w:sz="0" w:space="0" w:color="auto"/>
        <w:bottom w:val="none" w:sz="0" w:space="0" w:color="auto"/>
        <w:right w:val="none" w:sz="0" w:space="0" w:color="auto"/>
      </w:divBdr>
    </w:div>
    <w:div w:id="1935280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hyperlink" Target="http://www.paraview.org/" TargetMode="External"/><Relationship Id="rId26" Type="http://schemas.openxmlformats.org/officeDocument/2006/relationships/hyperlink" Target="https://nwtc.nrel.gov/IceFloe" TargetMode="External"/><Relationship Id="rId39" Type="http://schemas.openxmlformats.org/officeDocument/2006/relationships/hyperlink" Target="http://www.paraview.org/" TargetMode="External"/><Relationship Id="rId21" Type="http://schemas.openxmlformats.org/officeDocument/2006/relationships/hyperlink" Target="https://nwtc.nrel.gov/AeroDyn" TargetMode="External"/><Relationship Id="rId34" Type="http://schemas.openxmlformats.org/officeDocument/2006/relationships/image" Target="media/image5.png"/><Relationship Id="rId42" Type="http://schemas.openxmlformats.org/officeDocument/2006/relationships/hyperlink" Target="http://www.paraview.org/" TargetMode="External"/><Relationship Id="rId47" Type="http://schemas.openxmlformats.org/officeDocument/2006/relationships/hyperlink" Target="https://nwtc.nrel.gov/MAP" TargetMode="External"/><Relationship Id="rId50" Type="http://schemas.openxmlformats.org/officeDocument/2006/relationships/image" Target="media/image10.png"/><Relationship Id="rId55"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comments" Target="comments.xml"/><Relationship Id="rId25" Type="http://schemas.openxmlformats.org/officeDocument/2006/relationships/hyperlink" Target="https://nwtc.nrel.gov/TMD" TargetMode="External"/><Relationship Id="rId33" Type="http://schemas.openxmlformats.org/officeDocument/2006/relationships/image" Target="media/image4.png"/><Relationship Id="rId38" Type="http://schemas.openxmlformats.org/officeDocument/2006/relationships/hyperlink" Target="http://www.vtk.org/" TargetMode="External"/><Relationship Id="rId46"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hyperlink" Target="https://nwtc.nrel.gov/BeamDyn" TargetMode="External"/><Relationship Id="rId29" Type="http://schemas.openxmlformats.org/officeDocument/2006/relationships/hyperlink" Target="https://nwtc.nrel.gov/DWM" TargetMode="External"/><Relationship Id="rId41" Type="http://schemas.openxmlformats.org/officeDocument/2006/relationships/hyperlink" Target="http://www.vtk.org/"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nwtc.nrel.gov/FAST7" TargetMode="External"/><Relationship Id="rId24" Type="http://schemas.openxmlformats.org/officeDocument/2006/relationships/hyperlink" Target="https://nwtc.nrel.gov/MAP" TargetMode="External"/><Relationship Id="rId32" Type="http://schemas.openxmlformats.org/officeDocument/2006/relationships/hyperlink" Target="http://wind.nrel.gov/designcodes/simulators/developers/" TargetMode="External"/><Relationship Id="rId37" Type="http://schemas.openxmlformats.org/officeDocument/2006/relationships/hyperlink" Target="https://nwtc.nrel.gov/MCrunch" TargetMode="External"/><Relationship Id="rId40" Type="http://schemas.openxmlformats.org/officeDocument/2006/relationships/hyperlink" Target="https://wci.llnl.gov/simulation/computer-codes/visit/" TargetMode="External"/><Relationship Id="rId45" Type="http://schemas.openxmlformats.org/officeDocument/2006/relationships/image" Target="media/image7.png"/><Relationship Id="rId53" Type="http://schemas.openxmlformats.org/officeDocument/2006/relationships/image" Target="media/image13.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emf"/><Relationship Id="rId23" Type="http://schemas.openxmlformats.org/officeDocument/2006/relationships/hyperlink" Target="https://nwtc.nrel.gov/IceDyn" TargetMode="External"/><Relationship Id="rId28" Type="http://schemas.openxmlformats.org/officeDocument/2006/relationships/hyperlink" Target="https://nwtc.nrel.gov/DWM" TargetMode="External"/><Relationship Id="rId36" Type="http://schemas.openxmlformats.org/officeDocument/2006/relationships/hyperlink" Target="https://nwtc.nrel.gov/crunch" TargetMode="External"/><Relationship Id="rId49" Type="http://schemas.openxmlformats.org/officeDocument/2006/relationships/image" Target="media/image9.png"/><Relationship Id="rId57" Type="http://schemas.openxmlformats.org/officeDocument/2006/relationships/fontTable" Target="fontTable.xml"/><Relationship Id="rId10" Type="http://schemas.openxmlformats.org/officeDocument/2006/relationships/hyperlink" Target="https://nwtc.nrel.gov/FAST-Developers" TargetMode="External"/><Relationship Id="rId19" Type="http://schemas.openxmlformats.org/officeDocument/2006/relationships/hyperlink" Target="https://wci.llnl.gov/simulation/computer-codes/visit/" TargetMode="External"/><Relationship Id="rId31" Type="http://schemas.openxmlformats.org/officeDocument/2006/relationships/hyperlink" Target="http://www.nrel.gov/docs/fy14osti/60742.pdf" TargetMode="External"/><Relationship Id="rId44" Type="http://schemas.openxmlformats.org/officeDocument/2006/relationships/image" Target="media/image6.png"/><Relationship Id="rId52"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oleObject" Target="embeddings/oleObject1.bin"/><Relationship Id="rId22" Type="http://schemas.openxmlformats.org/officeDocument/2006/relationships/hyperlink" Target="https://nwtc.nrel.gov/OrcaFlexInterface" TargetMode="External"/><Relationship Id="rId27" Type="http://schemas.openxmlformats.org/officeDocument/2006/relationships/hyperlink" Target="https://nwtc.nrel.gov/FEAMooring" TargetMode="External"/><Relationship Id="rId30" Type="http://schemas.openxmlformats.org/officeDocument/2006/relationships/hyperlink" Target="http://www.nrel.gov/docs/fy14osti/60742.pdf" TargetMode="External"/><Relationship Id="rId35" Type="http://schemas.openxmlformats.org/officeDocument/2006/relationships/hyperlink" Target="https://nwtc.nrel.gov/AeroelasticSE" TargetMode="External"/><Relationship Id="rId43" Type="http://schemas.openxmlformats.org/officeDocument/2006/relationships/hyperlink" Target="https://wci.llnl.gov/simulation/computer-codes/visit/" TargetMode="External"/><Relationship Id="rId48" Type="http://schemas.openxmlformats.org/officeDocument/2006/relationships/hyperlink" Target="https://nwtc.nrel.gov/system/files/Setup_NWTC_Windows.pdf" TargetMode="External"/><Relationship Id="rId56" Type="http://schemas.openxmlformats.org/officeDocument/2006/relationships/hyperlink" Target="https://wind.nrel.gov/forum/wind/" TargetMode="External"/><Relationship Id="rId8" Type="http://schemas.openxmlformats.org/officeDocument/2006/relationships/endnotes" Target="endnotes.xml"/><Relationship Id="rId51" Type="http://schemas.openxmlformats.org/officeDocument/2006/relationships/image" Target="media/image1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66011E-CAAC-4DCF-8541-89E110CB7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15825</TotalTime>
  <Pages>51</Pages>
  <Words>15158</Words>
  <Characters>86407</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101363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Bonnie Jonkman</dc:creator>
  <cp:lastModifiedBy>Bonnie Jonkman</cp:lastModifiedBy>
  <cp:revision>254</cp:revision>
  <dcterms:created xsi:type="dcterms:W3CDTF">2015-10-05T12:32:00Z</dcterms:created>
  <dcterms:modified xsi:type="dcterms:W3CDTF">2016-04-04T20:11:00Z</dcterms:modified>
</cp:coreProperties>
</file>