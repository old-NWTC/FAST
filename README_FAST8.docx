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044CCC87" w:rsidR="00CA74B5" w:rsidRDefault="009E3E8B" w:rsidP="00CA74B5">
      <w:pPr>
        <w:pStyle w:val="Subtitle"/>
      </w:pPr>
      <w:r w:rsidRPr="009E3E8B">
        <w:t>April 13, 2016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8331052"/>
      <w:r>
        <w:lastRenderedPageBreak/>
        <w:t>Table of Contents</w:t>
      </w:r>
      <w:bookmarkEnd w:id="0"/>
    </w:p>
    <w:p w14:paraId="34D05060" w14:textId="77777777" w:rsidR="00B66E17"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8331052" w:history="1">
        <w:r w:rsidR="00B66E17" w:rsidRPr="00FD4F2C">
          <w:rPr>
            <w:rStyle w:val="Hyperlink"/>
            <w:noProof/>
          </w:rPr>
          <w:t>Table of Contents</w:t>
        </w:r>
        <w:r w:rsidR="00B66E17">
          <w:rPr>
            <w:noProof/>
            <w:webHidden/>
          </w:rPr>
          <w:tab/>
        </w:r>
        <w:r w:rsidR="00B66E17">
          <w:rPr>
            <w:noProof/>
            <w:webHidden/>
          </w:rPr>
          <w:fldChar w:fldCharType="begin"/>
        </w:r>
        <w:r w:rsidR="00B66E17">
          <w:rPr>
            <w:noProof/>
            <w:webHidden/>
          </w:rPr>
          <w:instrText xml:space="preserve"> PAGEREF _Toc448331052 \h </w:instrText>
        </w:r>
        <w:r w:rsidR="00B66E17">
          <w:rPr>
            <w:noProof/>
            <w:webHidden/>
          </w:rPr>
        </w:r>
        <w:r w:rsidR="00B66E17">
          <w:rPr>
            <w:noProof/>
            <w:webHidden/>
          </w:rPr>
          <w:fldChar w:fldCharType="separate"/>
        </w:r>
        <w:r w:rsidR="00B66E17">
          <w:rPr>
            <w:noProof/>
            <w:webHidden/>
          </w:rPr>
          <w:t>2</w:t>
        </w:r>
        <w:r w:rsidR="00B66E17">
          <w:rPr>
            <w:noProof/>
            <w:webHidden/>
          </w:rPr>
          <w:fldChar w:fldCharType="end"/>
        </w:r>
      </w:hyperlink>
    </w:p>
    <w:p w14:paraId="36A84CA4" w14:textId="77777777" w:rsidR="00B66E17" w:rsidRDefault="00633A82">
      <w:pPr>
        <w:pStyle w:val="TOC1"/>
        <w:tabs>
          <w:tab w:val="right" w:leader="dot" w:pos="9350"/>
        </w:tabs>
        <w:rPr>
          <w:rFonts w:eastAsiaTheme="minorEastAsia"/>
          <w:noProof/>
        </w:rPr>
      </w:pPr>
      <w:hyperlink w:anchor="_Toc448331053" w:history="1">
        <w:r w:rsidR="00B66E17" w:rsidRPr="00FD4F2C">
          <w:rPr>
            <w:rStyle w:val="Hyperlink"/>
            <w:noProof/>
          </w:rPr>
          <w:t>Introduction</w:t>
        </w:r>
        <w:r w:rsidR="00B66E17">
          <w:rPr>
            <w:noProof/>
            <w:webHidden/>
          </w:rPr>
          <w:tab/>
        </w:r>
        <w:r w:rsidR="00B66E17">
          <w:rPr>
            <w:noProof/>
            <w:webHidden/>
          </w:rPr>
          <w:fldChar w:fldCharType="begin"/>
        </w:r>
        <w:r w:rsidR="00B66E17">
          <w:rPr>
            <w:noProof/>
            <w:webHidden/>
          </w:rPr>
          <w:instrText xml:space="preserve"> PAGEREF _Toc448331053 \h </w:instrText>
        </w:r>
        <w:r w:rsidR="00B66E17">
          <w:rPr>
            <w:noProof/>
            <w:webHidden/>
          </w:rPr>
        </w:r>
        <w:r w:rsidR="00B66E17">
          <w:rPr>
            <w:noProof/>
            <w:webHidden/>
          </w:rPr>
          <w:fldChar w:fldCharType="separate"/>
        </w:r>
        <w:r w:rsidR="00B66E17">
          <w:rPr>
            <w:noProof/>
            <w:webHidden/>
          </w:rPr>
          <w:t>4</w:t>
        </w:r>
        <w:r w:rsidR="00B66E17">
          <w:rPr>
            <w:noProof/>
            <w:webHidden/>
          </w:rPr>
          <w:fldChar w:fldCharType="end"/>
        </w:r>
      </w:hyperlink>
    </w:p>
    <w:p w14:paraId="7190FA47" w14:textId="77777777" w:rsidR="00B66E17" w:rsidRDefault="00633A82">
      <w:pPr>
        <w:pStyle w:val="TOC1"/>
        <w:tabs>
          <w:tab w:val="right" w:leader="dot" w:pos="9350"/>
        </w:tabs>
        <w:rPr>
          <w:rFonts w:eastAsiaTheme="minorEastAsia"/>
          <w:noProof/>
        </w:rPr>
      </w:pPr>
      <w:hyperlink w:anchor="_Toc448331054" w:history="1">
        <w:r w:rsidR="00B66E17" w:rsidRPr="00FD4F2C">
          <w:rPr>
            <w:rStyle w:val="Hyperlink"/>
            <w:noProof/>
          </w:rPr>
          <w:t>Major changes in FAST</w:t>
        </w:r>
        <w:r w:rsidR="00B66E17">
          <w:rPr>
            <w:noProof/>
            <w:webHidden/>
          </w:rPr>
          <w:tab/>
        </w:r>
        <w:r w:rsidR="00B66E17">
          <w:rPr>
            <w:noProof/>
            <w:webHidden/>
          </w:rPr>
          <w:fldChar w:fldCharType="begin"/>
        </w:r>
        <w:r w:rsidR="00B66E17">
          <w:rPr>
            <w:noProof/>
            <w:webHidden/>
          </w:rPr>
          <w:instrText xml:space="preserve"> PAGEREF _Toc448331054 \h </w:instrText>
        </w:r>
        <w:r w:rsidR="00B66E17">
          <w:rPr>
            <w:noProof/>
            <w:webHidden/>
          </w:rPr>
        </w:r>
        <w:r w:rsidR="00B66E17">
          <w:rPr>
            <w:noProof/>
            <w:webHidden/>
          </w:rPr>
          <w:fldChar w:fldCharType="separate"/>
        </w:r>
        <w:r w:rsidR="00B66E17">
          <w:rPr>
            <w:noProof/>
            <w:webHidden/>
          </w:rPr>
          <w:t>9</w:t>
        </w:r>
        <w:r w:rsidR="00B66E17">
          <w:rPr>
            <w:noProof/>
            <w:webHidden/>
          </w:rPr>
          <w:fldChar w:fldCharType="end"/>
        </w:r>
      </w:hyperlink>
    </w:p>
    <w:p w14:paraId="61DE79AA" w14:textId="77777777" w:rsidR="00B66E17" w:rsidRDefault="00633A82">
      <w:pPr>
        <w:pStyle w:val="TOC2"/>
        <w:tabs>
          <w:tab w:val="right" w:leader="dot" w:pos="9350"/>
        </w:tabs>
        <w:rPr>
          <w:rFonts w:eastAsiaTheme="minorEastAsia"/>
          <w:noProof/>
        </w:rPr>
      </w:pPr>
      <w:hyperlink w:anchor="_Toc448331055" w:history="1">
        <w:r w:rsidR="00B66E17" w:rsidRPr="00FD4F2C">
          <w:rPr>
            <w:rStyle w:val="Hyperlink"/>
            <w:noProof/>
          </w:rPr>
          <w:t>v8.15.00a-bjj</w:t>
        </w:r>
        <w:r w:rsidR="00B66E17">
          <w:rPr>
            <w:noProof/>
            <w:webHidden/>
          </w:rPr>
          <w:tab/>
        </w:r>
        <w:r w:rsidR="00B66E17">
          <w:rPr>
            <w:noProof/>
            <w:webHidden/>
          </w:rPr>
          <w:fldChar w:fldCharType="begin"/>
        </w:r>
        <w:r w:rsidR="00B66E17">
          <w:rPr>
            <w:noProof/>
            <w:webHidden/>
          </w:rPr>
          <w:instrText xml:space="preserve"> PAGEREF _Toc448331055 \h </w:instrText>
        </w:r>
        <w:r w:rsidR="00B66E17">
          <w:rPr>
            <w:noProof/>
            <w:webHidden/>
          </w:rPr>
        </w:r>
        <w:r w:rsidR="00B66E17">
          <w:rPr>
            <w:noProof/>
            <w:webHidden/>
          </w:rPr>
          <w:fldChar w:fldCharType="separate"/>
        </w:r>
        <w:r w:rsidR="00B66E17">
          <w:rPr>
            <w:noProof/>
            <w:webHidden/>
          </w:rPr>
          <w:t>9</w:t>
        </w:r>
        <w:r w:rsidR="00B66E17">
          <w:rPr>
            <w:noProof/>
            <w:webHidden/>
          </w:rPr>
          <w:fldChar w:fldCharType="end"/>
        </w:r>
      </w:hyperlink>
    </w:p>
    <w:p w14:paraId="2EEE62F9" w14:textId="77777777" w:rsidR="00B66E17" w:rsidRDefault="00633A82">
      <w:pPr>
        <w:pStyle w:val="TOC2"/>
        <w:tabs>
          <w:tab w:val="right" w:leader="dot" w:pos="9350"/>
        </w:tabs>
        <w:rPr>
          <w:rFonts w:eastAsiaTheme="minorEastAsia"/>
          <w:noProof/>
        </w:rPr>
      </w:pPr>
      <w:hyperlink w:anchor="_Toc448331056" w:history="1">
        <w:r w:rsidR="00B66E17" w:rsidRPr="00FD4F2C">
          <w:rPr>
            <w:rStyle w:val="Hyperlink"/>
            <w:noProof/>
          </w:rPr>
          <w:t>v8.12.00a-bjj</w:t>
        </w:r>
        <w:r w:rsidR="00B66E17">
          <w:rPr>
            <w:noProof/>
            <w:webHidden/>
          </w:rPr>
          <w:tab/>
        </w:r>
        <w:r w:rsidR="00B66E17">
          <w:rPr>
            <w:noProof/>
            <w:webHidden/>
          </w:rPr>
          <w:fldChar w:fldCharType="begin"/>
        </w:r>
        <w:r w:rsidR="00B66E17">
          <w:rPr>
            <w:noProof/>
            <w:webHidden/>
          </w:rPr>
          <w:instrText xml:space="preserve"> PAGEREF _Toc448331056 \h </w:instrText>
        </w:r>
        <w:r w:rsidR="00B66E17">
          <w:rPr>
            <w:noProof/>
            <w:webHidden/>
          </w:rPr>
        </w:r>
        <w:r w:rsidR="00B66E17">
          <w:rPr>
            <w:noProof/>
            <w:webHidden/>
          </w:rPr>
          <w:fldChar w:fldCharType="separate"/>
        </w:r>
        <w:r w:rsidR="00B66E17">
          <w:rPr>
            <w:noProof/>
            <w:webHidden/>
          </w:rPr>
          <w:t>12</w:t>
        </w:r>
        <w:r w:rsidR="00B66E17">
          <w:rPr>
            <w:noProof/>
            <w:webHidden/>
          </w:rPr>
          <w:fldChar w:fldCharType="end"/>
        </w:r>
      </w:hyperlink>
    </w:p>
    <w:p w14:paraId="0A57B9BC" w14:textId="77777777" w:rsidR="00B66E17" w:rsidRDefault="00633A82">
      <w:pPr>
        <w:pStyle w:val="TOC2"/>
        <w:tabs>
          <w:tab w:val="right" w:leader="dot" w:pos="9350"/>
        </w:tabs>
        <w:rPr>
          <w:rFonts w:eastAsiaTheme="minorEastAsia"/>
          <w:noProof/>
        </w:rPr>
      </w:pPr>
      <w:hyperlink w:anchor="_Toc448331057" w:history="1">
        <w:r w:rsidR="00B66E17" w:rsidRPr="00FD4F2C">
          <w:rPr>
            <w:rStyle w:val="Hyperlink"/>
            <w:noProof/>
          </w:rPr>
          <w:t>v8.10.00a-bjj</w:t>
        </w:r>
        <w:r w:rsidR="00B66E17">
          <w:rPr>
            <w:noProof/>
            <w:webHidden/>
          </w:rPr>
          <w:tab/>
        </w:r>
        <w:r w:rsidR="00B66E17">
          <w:rPr>
            <w:noProof/>
            <w:webHidden/>
          </w:rPr>
          <w:fldChar w:fldCharType="begin"/>
        </w:r>
        <w:r w:rsidR="00B66E17">
          <w:rPr>
            <w:noProof/>
            <w:webHidden/>
          </w:rPr>
          <w:instrText xml:space="preserve"> PAGEREF _Toc448331057 \h </w:instrText>
        </w:r>
        <w:r w:rsidR="00B66E17">
          <w:rPr>
            <w:noProof/>
            <w:webHidden/>
          </w:rPr>
        </w:r>
        <w:r w:rsidR="00B66E17">
          <w:rPr>
            <w:noProof/>
            <w:webHidden/>
          </w:rPr>
          <w:fldChar w:fldCharType="separate"/>
        </w:r>
        <w:r w:rsidR="00B66E17">
          <w:rPr>
            <w:noProof/>
            <w:webHidden/>
          </w:rPr>
          <w:t>13</w:t>
        </w:r>
        <w:r w:rsidR="00B66E17">
          <w:rPr>
            <w:noProof/>
            <w:webHidden/>
          </w:rPr>
          <w:fldChar w:fldCharType="end"/>
        </w:r>
      </w:hyperlink>
    </w:p>
    <w:p w14:paraId="627D1B84" w14:textId="77777777" w:rsidR="00B66E17" w:rsidRDefault="00633A82">
      <w:pPr>
        <w:pStyle w:val="TOC2"/>
        <w:tabs>
          <w:tab w:val="right" w:leader="dot" w:pos="9350"/>
        </w:tabs>
        <w:rPr>
          <w:rFonts w:eastAsiaTheme="minorEastAsia"/>
          <w:noProof/>
        </w:rPr>
      </w:pPr>
      <w:hyperlink w:anchor="_Toc448331058" w:history="1">
        <w:r w:rsidR="00B66E17" w:rsidRPr="00FD4F2C">
          <w:rPr>
            <w:rStyle w:val="Hyperlink"/>
            <w:noProof/>
          </w:rPr>
          <w:t>v8.09.00a-bjj</w:t>
        </w:r>
        <w:r w:rsidR="00B66E17">
          <w:rPr>
            <w:noProof/>
            <w:webHidden/>
          </w:rPr>
          <w:tab/>
        </w:r>
        <w:r w:rsidR="00B66E17">
          <w:rPr>
            <w:noProof/>
            <w:webHidden/>
          </w:rPr>
          <w:fldChar w:fldCharType="begin"/>
        </w:r>
        <w:r w:rsidR="00B66E17">
          <w:rPr>
            <w:noProof/>
            <w:webHidden/>
          </w:rPr>
          <w:instrText xml:space="preserve"> PAGEREF _Toc448331058 \h </w:instrText>
        </w:r>
        <w:r w:rsidR="00B66E17">
          <w:rPr>
            <w:noProof/>
            <w:webHidden/>
          </w:rPr>
        </w:r>
        <w:r w:rsidR="00B66E17">
          <w:rPr>
            <w:noProof/>
            <w:webHidden/>
          </w:rPr>
          <w:fldChar w:fldCharType="separate"/>
        </w:r>
        <w:r w:rsidR="00B66E17">
          <w:rPr>
            <w:noProof/>
            <w:webHidden/>
          </w:rPr>
          <w:t>14</w:t>
        </w:r>
        <w:r w:rsidR="00B66E17">
          <w:rPr>
            <w:noProof/>
            <w:webHidden/>
          </w:rPr>
          <w:fldChar w:fldCharType="end"/>
        </w:r>
      </w:hyperlink>
    </w:p>
    <w:p w14:paraId="749575F6" w14:textId="77777777" w:rsidR="00B66E17" w:rsidRDefault="00633A82">
      <w:pPr>
        <w:pStyle w:val="TOC2"/>
        <w:tabs>
          <w:tab w:val="right" w:leader="dot" w:pos="9350"/>
        </w:tabs>
        <w:rPr>
          <w:rFonts w:eastAsiaTheme="minorEastAsia"/>
          <w:noProof/>
        </w:rPr>
      </w:pPr>
      <w:hyperlink w:anchor="_Toc448331059" w:history="1">
        <w:r w:rsidR="00B66E17" w:rsidRPr="00FD4F2C">
          <w:rPr>
            <w:rStyle w:val="Hyperlink"/>
            <w:noProof/>
          </w:rPr>
          <w:t>v8.08.00c-bjj</w:t>
        </w:r>
        <w:r w:rsidR="00B66E17">
          <w:rPr>
            <w:noProof/>
            <w:webHidden/>
          </w:rPr>
          <w:tab/>
        </w:r>
        <w:r w:rsidR="00B66E17">
          <w:rPr>
            <w:noProof/>
            <w:webHidden/>
          </w:rPr>
          <w:fldChar w:fldCharType="begin"/>
        </w:r>
        <w:r w:rsidR="00B66E17">
          <w:rPr>
            <w:noProof/>
            <w:webHidden/>
          </w:rPr>
          <w:instrText xml:space="preserve"> PAGEREF _Toc448331059 \h </w:instrText>
        </w:r>
        <w:r w:rsidR="00B66E17">
          <w:rPr>
            <w:noProof/>
            <w:webHidden/>
          </w:rPr>
        </w:r>
        <w:r w:rsidR="00B66E17">
          <w:rPr>
            <w:noProof/>
            <w:webHidden/>
          </w:rPr>
          <w:fldChar w:fldCharType="separate"/>
        </w:r>
        <w:r w:rsidR="00B66E17">
          <w:rPr>
            <w:noProof/>
            <w:webHidden/>
          </w:rPr>
          <w:t>14</w:t>
        </w:r>
        <w:r w:rsidR="00B66E17">
          <w:rPr>
            <w:noProof/>
            <w:webHidden/>
          </w:rPr>
          <w:fldChar w:fldCharType="end"/>
        </w:r>
      </w:hyperlink>
    </w:p>
    <w:p w14:paraId="24DB447F" w14:textId="77777777" w:rsidR="00B66E17" w:rsidRDefault="00633A82">
      <w:pPr>
        <w:pStyle w:val="TOC2"/>
        <w:tabs>
          <w:tab w:val="right" w:leader="dot" w:pos="9350"/>
        </w:tabs>
        <w:rPr>
          <w:rFonts w:eastAsiaTheme="minorEastAsia"/>
          <w:noProof/>
        </w:rPr>
      </w:pPr>
      <w:hyperlink w:anchor="_Toc448331060" w:history="1">
        <w:r w:rsidR="00B66E17" w:rsidRPr="00FD4F2C">
          <w:rPr>
            <w:rStyle w:val="Hyperlink"/>
            <w:noProof/>
          </w:rPr>
          <w:t>v8.03.02b-bjj</w:t>
        </w:r>
        <w:r w:rsidR="00B66E17">
          <w:rPr>
            <w:noProof/>
            <w:webHidden/>
          </w:rPr>
          <w:tab/>
        </w:r>
        <w:r w:rsidR="00B66E17">
          <w:rPr>
            <w:noProof/>
            <w:webHidden/>
          </w:rPr>
          <w:fldChar w:fldCharType="begin"/>
        </w:r>
        <w:r w:rsidR="00B66E17">
          <w:rPr>
            <w:noProof/>
            <w:webHidden/>
          </w:rPr>
          <w:instrText xml:space="preserve"> PAGEREF _Toc448331060 \h </w:instrText>
        </w:r>
        <w:r w:rsidR="00B66E17">
          <w:rPr>
            <w:noProof/>
            <w:webHidden/>
          </w:rPr>
        </w:r>
        <w:r w:rsidR="00B66E17">
          <w:rPr>
            <w:noProof/>
            <w:webHidden/>
          </w:rPr>
          <w:fldChar w:fldCharType="separate"/>
        </w:r>
        <w:r w:rsidR="00B66E17">
          <w:rPr>
            <w:noProof/>
            <w:webHidden/>
          </w:rPr>
          <w:t>15</w:t>
        </w:r>
        <w:r w:rsidR="00B66E17">
          <w:rPr>
            <w:noProof/>
            <w:webHidden/>
          </w:rPr>
          <w:fldChar w:fldCharType="end"/>
        </w:r>
      </w:hyperlink>
    </w:p>
    <w:p w14:paraId="0ADF85CB" w14:textId="77777777" w:rsidR="00B66E17" w:rsidRDefault="00633A82">
      <w:pPr>
        <w:pStyle w:val="TOC1"/>
        <w:tabs>
          <w:tab w:val="right" w:leader="dot" w:pos="9350"/>
        </w:tabs>
        <w:rPr>
          <w:rFonts w:eastAsiaTheme="minorEastAsia"/>
          <w:noProof/>
        </w:rPr>
      </w:pPr>
      <w:hyperlink w:anchor="_Toc448331061" w:history="1">
        <w:r w:rsidR="00B66E17" w:rsidRPr="00FD4F2C">
          <w:rPr>
            <w:rStyle w:val="Hyperlink"/>
            <w:noProof/>
          </w:rPr>
          <w:t>FAST v8 Input and Output Files</w:t>
        </w:r>
        <w:r w:rsidR="00B66E17">
          <w:rPr>
            <w:noProof/>
            <w:webHidden/>
          </w:rPr>
          <w:tab/>
        </w:r>
        <w:r w:rsidR="00B66E17">
          <w:rPr>
            <w:noProof/>
            <w:webHidden/>
          </w:rPr>
          <w:fldChar w:fldCharType="begin"/>
        </w:r>
        <w:r w:rsidR="00B66E17">
          <w:rPr>
            <w:noProof/>
            <w:webHidden/>
          </w:rPr>
          <w:instrText xml:space="preserve"> PAGEREF _Toc448331061 \h </w:instrText>
        </w:r>
        <w:r w:rsidR="00B66E17">
          <w:rPr>
            <w:noProof/>
            <w:webHidden/>
          </w:rPr>
        </w:r>
        <w:r w:rsidR="00B66E17">
          <w:rPr>
            <w:noProof/>
            <w:webHidden/>
          </w:rPr>
          <w:fldChar w:fldCharType="separate"/>
        </w:r>
        <w:r w:rsidR="00B66E17">
          <w:rPr>
            <w:noProof/>
            <w:webHidden/>
          </w:rPr>
          <w:t>16</w:t>
        </w:r>
        <w:r w:rsidR="00B66E17">
          <w:rPr>
            <w:noProof/>
            <w:webHidden/>
          </w:rPr>
          <w:fldChar w:fldCharType="end"/>
        </w:r>
      </w:hyperlink>
    </w:p>
    <w:p w14:paraId="3C1C856D" w14:textId="77777777" w:rsidR="00B66E17" w:rsidRDefault="00633A82">
      <w:pPr>
        <w:pStyle w:val="TOC2"/>
        <w:tabs>
          <w:tab w:val="right" w:leader="dot" w:pos="9350"/>
        </w:tabs>
        <w:rPr>
          <w:rFonts w:eastAsiaTheme="minorEastAsia"/>
          <w:noProof/>
        </w:rPr>
      </w:pPr>
      <w:hyperlink w:anchor="_Toc448331062" w:history="1">
        <w:r w:rsidR="00B66E17" w:rsidRPr="00FD4F2C">
          <w:rPr>
            <w:rStyle w:val="Hyperlink"/>
            <w:noProof/>
          </w:rPr>
          <w:t>File Naming Conventions</w:t>
        </w:r>
        <w:r w:rsidR="00B66E17">
          <w:rPr>
            <w:noProof/>
            <w:webHidden/>
          </w:rPr>
          <w:tab/>
        </w:r>
        <w:r w:rsidR="00B66E17">
          <w:rPr>
            <w:noProof/>
            <w:webHidden/>
          </w:rPr>
          <w:fldChar w:fldCharType="begin"/>
        </w:r>
        <w:r w:rsidR="00B66E17">
          <w:rPr>
            <w:noProof/>
            <w:webHidden/>
          </w:rPr>
          <w:instrText xml:space="preserve"> PAGEREF _Toc448331062 \h </w:instrText>
        </w:r>
        <w:r w:rsidR="00B66E17">
          <w:rPr>
            <w:noProof/>
            <w:webHidden/>
          </w:rPr>
        </w:r>
        <w:r w:rsidR="00B66E17">
          <w:rPr>
            <w:noProof/>
            <w:webHidden/>
          </w:rPr>
          <w:fldChar w:fldCharType="separate"/>
        </w:r>
        <w:r w:rsidR="00B66E17">
          <w:rPr>
            <w:noProof/>
            <w:webHidden/>
          </w:rPr>
          <w:t>16</w:t>
        </w:r>
        <w:r w:rsidR="00B66E17">
          <w:rPr>
            <w:noProof/>
            <w:webHidden/>
          </w:rPr>
          <w:fldChar w:fldCharType="end"/>
        </w:r>
      </w:hyperlink>
    </w:p>
    <w:p w14:paraId="2D3787C8" w14:textId="77777777" w:rsidR="00B66E17" w:rsidRDefault="00633A82">
      <w:pPr>
        <w:pStyle w:val="TOC2"/>
        <w:tabs>
          <w:tab w:val="right" w:leader="dot" w:pos="9350"/>
        </w:tabs>
        <w:rPr>
          <w:rFonts w:eastAsiaTheme="minorEastAsia"/>
          <w:noProof/>
        </w:rPr>
      </w:pPr>
      <w:hyperlink w:anchor="_Toc448331063" w:history="1">
        <w:r w:rsidR="00B66E17" w:rsidRPr="00FD4F2C">
          <w:rPr>
            <w:rStyle w:val="Hyperlink"/>
            <w:noProof/>
          </w:rPr>
          <w:t>Variables Specified in the FAST Primary Input File</w:t>
        </w:r>
        <w:r w:rsidR="00B66E17">
          <w:rPr>
            <w:noProof/>
            <w:webHidden/>
          </w:rPr>
          <w:tab/>
        </w:r>
        <w:r w:rsidR="00B66E17">
          <w:rPr>
            <w:noProof/>
            <w:webHidden/>
          </w:rPr>
          <w:fldChar w:fldCharType="begin"/>
        </w:r>
        <w:r w:rsidR="00B66E17">
          <w:rPr>
            <w:noProof/>
            <w:webHidden/>
          </w:rPr>
          <w:instrText xml:space="preserve"> PAGEREF _Toc448331063 \h </w:instrText>
        </w:r>
        <w:r w:rsidR="00B66E17">
          <w:rPr>
            <w:noProof/>
            <w:webHidden/>
          </w:rPr>
        </w:r>
        <w:r w:rsidR="00B66E17">
          <w:rPr>
            <w:noProof/>
            <w:webHidden/>
          </w:rPr>
          <w:fldChar w:fldCharType="separate"/>
        </w:r>
        <w:r w:rsidR="00B66E17">
          <w:rPr>
            <w:noProof/>
            <w:webHidden/>
          </w:rPr>
          <w:t>19</w:t>
        </w:r>
        <w:r w:rsidR="00B66E17">
          <w:rPr>
            <w:noProof/>
            <w:webHidden/>
          </w:rPr>
          <w:fldChar w:fldCharType="end"/>
        </w:r>
      </w:hyperlink>
    </w:p>
    <w:p w14:paraId="4660CDAF" w14:textId="77777777" w:rsidR="00B66E17" w:rsidRDefault="00633A82">
      <w:pPr>
        <w:pStyle w:val="TOC2"/>
        <w:tabs>
          <w:tab w:val="right" w:leader="dot" w:pos="9350"/>
        </w:tabs>
        <w:rPr>
          <w:rFonts w:eastAsiaTheme="minorEastAsia"/>
          <w:noProof/>
        </w:rPr>
      </w:pPr>
      <w:hyperlink w:anchor="_Toc448331064" w:history="1">
        <w:r w:rsidR="00B66E17" w:rsidRPr="00FD4F2C">
          <w:rPr>
            <w:rStyle w:val="Hyperlink"/>
            <w:noProof/>
          </w:rPr>
          <w:t>Checkpoint Files (Restart Capability)</w:t>
        </w:r>
        <w:r w:rsidR="00B66E17">
          <w:rPr>
            <w:noProof/>
            <w:webHidden/>
          </w:rPr>
          <w:tab/>
        </w:r>
        <w:r w:rsidR="00B66E17">
          <w:rPr>
            <w:noProof/>
            <w:webHidden/>
          </w:rPr>
          <w:fldChar w:fldCharType="begin"/>
        </w:r>
        <w:r w:rsidR="00B66E17">
          <w:rPr>
            <w:noProof/>
            <w:webHidden/>
          </w:rPr>
          <w:instrText xml:space="preserve"> PAGEREF _Toc448331064 \h </w:instrText>
        </w:r>
        <w:r w:rsidR="00B66E17">
          <w:rPr>
            <w:noProof/>
            <w:webHidden/>
          </w:rPr>
        </w:r>
        <w:r w:rsidR="00B66E17">
          <w:rPr>
            <w:noProof/>
            <w:webHidden/>
          </w:rPr>
          <w:fldChar w:fldCharType="separate"/>
        </w:r>
        <w:r w:rsidR="00B66E17">
          <w:rPr>
            <w:noProof/>
            <w:webHidden/>
          </w:rPr>
          <w:t>29</w:t>
        </w:r>
        <w:r w:rsidR="00B66E17">
          <w:rPr>
            <w:noProof/>
            <w:webHidden/>
          </w:rPr>
          <w:fldChar w:fldCharType="end"/>
        </w:r>
      </w:hyperlink>
    </w:p>
    <w:p w14:paraId="0ABF9E1A" w14:textId="77777777" w:rsidR="00B66E17" w:rsidRDefault="00633A82">
      <w:pPr>
        <w:pStyle w:val="TOC2"/>
        <w:tabs>
          <w:tab w:val="right" w:leader="dot" w:pos="9350"/>
        </w:tabs>
        <w:rPr>
          <w:rFonts w:eastAsiaTheme="minorEastAsia"/>
          <w:noProof/>
        </w:rPr>
      </w:pPr>
      <w:hyperlink w:anchor="_Toc448331065" w:history="1">
        <w:r w:rsidR="00B66E17" w:rsidRPr="00FD4F2C">
          <w:rPr>
            <w:rStyle w:val="Hyperlink"/>
            <w:noProof/>
          </w:rPr>
          <w:t>Visualization Toolkit Files (Visualization Capability)</w:t>
        </w:r>
        <w:r w:rsidR="00B66E17">
          <w:rPr>
            <w:noProof/>
            <w:webHidden/>
          </w:rPr>
          <w:tab/>
        </w:r>
        <w:r w:rsidR="00B66E17">
          <w:rPr>
            <w:noProof/>
            <w:webHidden/>
          </w:rPr>
          <w:fldChar w:fldCharType="begin"/>
        </w:r>
        <w:r w:rsidR="00B66E17">
          <w:rPr>
            <w:noProof/>
            <w:webHidden/>
          </w:rPr>
          <w:instrText xml:space="preserve"> PAGEREF _Toc448331065 \h </w:instrText>
        </w:r>
        <w:r w:rsidR="00B66E17">
          <w:rPr>
            <w:noProof/>
            <w:webHidden/>
          </w:rPr>
        </w:r>
        <w:r w:rsidR="00B66E17">
          <w:rPr>
            <w:noProof/>
            <w:webHidden/>
          </w:rPr>
          <w:fldChar w:fldCharType="separate"/>
        </w:r>
        <w:r w:rsidR="00B66E17">
          <w:rPr>
            <w:noProof/>
            <w:webHidden/>
          </w:rPr>
          <w:t>29</w:t>
        </w:r>
        <w:r w:rsidR="00B66E17">
          <w:rPr>
            <w:noProof/>
            <w:webHidden/>
          </w:rPr>
          <w:fldChar w:fldCharType="end"/>
        </w:r>
      </w:hyperlink>
    </w:p>
    <w:p w14:paraId="7420F1A8" w14:textId="77777777" w:rsidR="00B66E17" w:rsidRDefault="00633A82">
      <w:pPr>
        <w:pStyle w:val="TOC1"/>
        <w:tabs>
          <w:tab w:val="right" w:leader="dot" w:pos="9350"/>
        </w:tabs>
        <w:rPr>
          <w:rFonts w:eastAsiaTheme="minorEastAsia"/>
          <w:noProof/>
        </w:rPr>
      </w:pPr>
      <w:hyperlink w:anchor="_Toc448331066" w:history="1">
        <w:r w:rsidR="00B66E17" w:rsidRPr="00FD4F2C">
          <w:rPr>
            <w:rStyle w:val="Hyperlink"/>
            <w:noProof/>
          </w:rPr>
          <w:t>Converting to FAST v8.15.x</w:t>
        </w:r>
        <w:r w:rsidR="00B66E17">
          <w:rPr>
            <w:noProof/>
            <w:webHidden/>
          </w:rPr>
          <w:tab/>
        </w:r>
        <w:r w:rsidR="00B66E17">
          <w:rPr>
            <w:noProof/>
            <w:webHidden/>
          </w:rPr>
          <w:fldChar w:fldCharType="begin"/>
        </w:r>
        <w:r w:rsidR="00B66E17">
          <w:rPr>
            <w:noProof/>
            <w:webHidden/>
          </w:rPr>
          <w:instrText xml:space="preserve"> PAGEREF _Toc448331066 \h </w:instrText>
        </w:r>
        <w:r w:rsidR="00B66E17">
          <w:rPr>
            <w:noProof/>
            <w:webHidden/>
          </w:rPr>
        </w:r>
        <w:r w:rsidR="00B66E17">
          <w:rPr>
            <w:noProof/>
            <w:webHidden/>
          </w:rPr>
          <w:fldChar w:fldCharType="separate"/>
        </w:r>
        <w:r w:rsidR="00B66E17">
          <w:rPr>
            <w:noProof/>
            <w:webHidden/>
          </w:rPr>
          <w:t>32</w:t>
        </w:r>
        <w:r w:rsidR="00B66E17">
          <w:rPr>
            <w:noProof/>
            <w:webHidden/>
          </w:rPr>
          <w:fldChar w:fldCharType="end"/>
        </w:r>
      </w:hyperlink>
    </w:p>
    <w:p w14:paraId="2EE3AC4C" w14:textId="77777777" w:rsidR="00B66E17" w:rsidRDefault="00633A82">
      <w:pPr>
        <w:pStyle w:val="TOC2"/>
        <w:tabs>
          <w:tab w:val="right" w:leader="dot" w:pos="9350"/>
        </w:tabs>
        <w:rPr>
          <w:rFonts w:eastAsiaTheme="minorEastAsia"/>
          <w:noProof/>
        </w:rPr>
      </w:pPr>
      <w:hyperlink w:anchor="_Toc448331067" w:history="1">
        <w:r w:rsidR="00B66E17" w:rsidRPr="00FD4F2C">
          <w:rPr>
            <w:rStyle w:val="Hyperlink"/>
            <w:noProof/>
          </w:rPr>
          <w:t>Summary of Changes to Inputs</w:t>
        </w:r>
        <w:r w:rsidR="00B66E17">
          <w:rPr>
            <w:noProof/>
            <w:webHidden/>
          </w:rPr>
          <w:tab/>
        </w:r>
        <w:r w:rsidR="00B66E17">
          <w:rPr>
            <w:noProof/>
            <w:webHidden/>
          </w:rPr>
          <w:fldChar w:fldCharType="begin"/>
        </w:r>
        <w:r w:rsidR="00B66E17">
          <w:rPr>
            <w:noProof/>
            <w:webHidden/>
          </w:rPr>
          <w:instrText xml:space="preserve"> PAGEREF _Toc448331067 \h </w:instrText>
        </w:r>
        <w:r w:rsidR="00B66E17">
          <w:rPr>
            <w:noProof/>
            <w:webHidden/>
          </w:rPr>
        </w:r>
        <w:r w:rsidR="00B66E17">
          <w:rPr>
            <w:noProof/>
            <w:webHidden/>
          </w:rPr>
          <w:fldChar w:fldCharType="separate"/>
        </w:r>
        <w:r w:rsidR="00B66E17">
          <w:rPr>
            <w:noProof/>
            <w:webHidden/>
          </w:rPr>
          <w:t>32</w:t>
        </w:r>
        <w:r w:rsidR="00B66E17">
          <w:rPr>
            <w:noProof/>
            <w:webHidden/>
          </w:rPr>
          <w:fldChar w:fldCharType="end"/>
        </w:r>
      </w:hyperlink>
    </w:p>
    <w:p w14:paraId="6F55B998" w14:textId="77777777" w:rsidR="00B66E17" w:rsidRDefault="00633A82">
      <w:pPr>
        <w:pStyle w:val="TOC2"/>
        <w:tabs>
          <w:tab w:val="right" w:leader="dot" w:pos="9350"/>
        </w:tabs>
        <w:rPr>
          <w:rFonts w:eastAsiaTheme="minorEastAsia"/>
          <w:noProof/>
        </w:rPr>
      </w:pPr>
      <w:hyperlink w:anchor="_Toc448331068" w:history="1">
        <w:r w:rsidR="00B66E17" w:rsidRPr="00FD4F2C">
          <w:rPr>
            <w:rStyle w:val="Hyperlink"/>
            <w:noProof/>
          </w:rPr>
          <w:t>MATLAB Conversion Scripts</w:t>
        </w:r>
        <w:r w:rsidR="00B66E17">
          <w:rPr>
            <w:noProof/>
            <w:webHidden/>
          </w:rPr>
          <w:tab/>
        </w:r>
        <w:r w:rsidR="00B66E17">
          <w:rPr>
            <w:noProof/>
            <w:webHidden/>
          </w:rPr>
          <w:fldChar w:fldCharType="begin"/>
        </w:r>
        <w:r w:rsidR="00B66E17">
          <w:rPr>
            <w:noProof/>
            <w:webHidden/>
          </w:rPr>
          <w:instrText xml:space="preserve"> PAGEREF _Toc448331068 \h </w:instrText>
        </w:r>
        <w:r w:rsidR="00B66E17">
          <w:rPr>
            <w:noProof/>
            <w:webHidden/>
          </w:rPr>
        </w:r>
        <w:r w:rsidR="00B66E17">
          <w:rPr>
            <w:noProof/>
            <w:webHidden/>
          </w:rPr>
          <w:fldChar w:fldCharType="separate"/>
        </w:r>
        <w:r w:rsidR="00B66E17">
          <w:rPr>
            <w:noProof/>
            <w:webHidden/>
          </w:rPr>
          <w:t>37</w:t>
        </w:r>
        <w:r w:rsidR="00B66E17">
          <w:rPr>
            <w:noProof/>
            <w:webHidden/>
          </w:rPr>
          <w:fldChar w:fldCharType="end"/>
        </w:r>
      </w:hyperlink>
    </w:p>
    <w:p w14:paraId="46BE0231" w14:textId="77777777" w:rsidR="00B66E17" w:rsidRDefault="00633A82">
      <w:pPr>
        <w:pStyle w:val="TOC1"/>
        <w:tabs>
          <w:tab w:val="right" w:leader="dot" w:pos="9350"/>
        </w:tabs>
        <w:rPr>
          <w:rFonts w:eastAsiaTheme="minorEastAsia"/>
          <w:noProof/>
        </w:rPr>
      </w:pPr>
      <w:hyperlink w:anchor="_Toc448331069" w:history="1">
        <w:r w:rsidR="00B66E17" w:rsidRPr="00FD4F2C">
          <w:rPr>
            <w:rStyle w:val="Hyperlink"/>
            <w:noProof/>
          </w:rPr>
          <w:t>Running FAST</w:t>
        </w:r>
        <w:r w:rsidR="00B66E17">
          <w:rPr>
            <w:noProof/>
            <w:webHidden/>
          </w:rPr>
          <w:tab/>
        </w:r>
        <w:r w:rsidR="00B66E17">
          <w:rPr>
            <w:noProof/>
            <w:webHidden/>
          </w:rPr>
          <w:fldChar w:fldCharType="begin"/>
        </w:r>
        <w:r w:rsidR="00B66E17">
          <w:rPr>
            <w:noProof/>
            <w:webHidden/>
          </w:rPr>
          <w:instrText xml:space="preserve"> PAGEREF _Toc448331069 \h </w:instrText>
        </w:r>
        <w:r w:rsidR="00B66E17">
          <w:rPr>
            <w:noProof/>
            <w:webHidden/>
          </w:rPr>
        </w:r>
        <w:r w:rsidR="00B66E17">
          <w:rPr>
            <w:noProof/>
            <w:webHidden/>
          </w:rPr>
          <w:fldChar w:fldCharType="separate"/>
        </w:r>
        <w:r w:rsidR="00B66E17">
          <w:rPr>
            <w:noProof/>
            <w:webHidden/>
          </w:rPr>
          <w:t>39</w:t>
        </w:r>
        <w:r w:rsidR="00B66E17">
          <w:rPr>
            <w:noProof/>
            <w:webHidden/>
          </w:rPr>
          <w:fldChar w:fldCharType="end"/>
        </w:r>
      </w:hyperlink>
    </w:p>
    <w:p w14:paraId="0266E2F4" w14:textId="77777777" w:rsidR="00B66E17" w:rsidRDefault="00633A82">
      <w:pPr>
        <w:pStyle w:val="TOC2"/>
        <w:tabs>
          <w:tab w:val="right" w:leader="dot" w:pos="9350"/>
        </w:tabs>
        <w:rPr>
          <w:rFonts w:eastAsiaTheme="minorEastAsia"/>
          <w:noProof/>
        </w:rPr>
      </w:pPr>
      <w:hyperlink w:anchor="_Toc448331070" w:history="1">
        <w:r w:rsidR="00B66E17" w:rsidRPr="00FD4F2C">
          <w:rPr>
            <w:rStyle w:val="Hyperlink"/>
            <w:noProof/>
          </w:rPr>
          <w:t>Normal Simulation: Starting FAST from an input file</w:t>
        </w:r>
        <w:r w:rsidR="00B66E17">
          <w:rPr>
            <w:noProof/>
            <w:webHidden/>
          </w:rPr>
          <w:tab/>
        </w:r>
        <w:r w:rsidR="00B66E17">
          <w:rPr>
            <w:noProof/>
            <w:webHidden/>
          </w:rPr>
          <w:fldChar w:fldCharType="begin"/>
        </w:r>
        <w:r w:rsidR="00B66E17">
          <w:rPr>
            <w:noProof/>
            <w:webHidden/>
          </w:rPr>
          <w:instrText xml:space="preserve"> PAGEREF _Toc448331070 \h </w:instrText>
        </w:r>
        <w:r w:rsidR="00B66E17">
          <w:rPr>
            <w:noProof/>
            <w:webHidden/>
          </w:rPr>
        </w:r>
        <w:r w:rsidR="00B66E17">
          <w:rPr>
            <w:noProof/>
            <w:webHidden/>
          </w:rPr>
          <w:fldChar w:fldCharType="separate"/>
        </w:r>
        <w:r w:rsidR="00B66E17">
          <w:rPr>
            <w:noProof/>
            <w:webHidden/>
          </w:rPr>
          <w:t>39</w:t>
        </w:r>
        <w:r w:rsidR="00B66E17">
          <w:rPr>
            <w:noProof/>
            <w:webHidden/>
          </w:rPr>
          <w:fldChar w:fldCharType="end"/>
        </w:r>
      </w:hyperlink>
    </w:p>
    <w:p w14:paraId="401D5341" w14:textId="77777777" w:rsidR="00B66E17" w:rsidRDefault="00633A82">
      <w:pPr>
        <w:pStyle w:val="TOC2"/>
        <w:tabs>
          <w:tab w:val="right" w:leader="dot" w:pos="9350"/>
        </w:tabs>
        <w:rPr>
          <w:rFonts w:eastAsiaTheme="minorEastAsia"/>
          <w:noProof/>
        </w:rPr>
      </w:pPr>
      <w:hyperlink w:anchor="_Toc448331071" w:history="1">
        <w:r w:rsidR="00B66E17" w:rsidRPr="00FD4F2C">
          <w:rPr>
            <w:rStyle w:val="Hyperlink"/>
            <w:noProof/>
          </w:rPr>
          <w:t>Restart: Starting FAST from a checkpoint file</w:t>
        </w:r>
        <w:r w:rsidR="00B66E17">
          <w:rPr>
            <w:noProof/>
            <w:webHidden/>
          </w:rPr>
          <w:tab/>
        </w:r>
        <w:r w:rsidR="00B66E17">
          <w:rPr>
            <w:noProof/>
            <w:webHidden/>
          </w:rPr>
          <w:fldChar w:fldCharType="begin"/>
        </w:r>
        <w:r w:rsidR="00B66E17">
          <w:rPr>
            <w:noProof/>
            <w:webHidden/>
          </w:rPr>
          <w:instrText xml:space="preserve"> PAGEREF _Toc448331071 \h </w:instrText>
        </w:r>
        <w:r w:rsidR="00B66E17">
          <w:rPr>
            <w:noProof/>
            <w:webHidden/>
          </w:rPr>
        </w:r>
        <w:r w:rsidR="00B66E17">
          <w:rPr>
            <w:noProof/>
            <w:webHidden/>
          </w:rPr>
          <w:fldChar w:fldCharType="separate"/>
        </w:r>
        <w:r w:rsidR="00B66E17">
          <w:rPr>
            <w:noProof/>
            <w:webHidden/>
          </w:rPr>
          <w:t>40</w:t>
        </w:r>
        <w:r w:rsidR="00B66E17">
          <w:rPr>
            <w:noProof/>
            <w:webHidden/>
          </w:rPr>
          <w:fldChar w:fldCharType="end"/>
        </w:r>
      </w:hyperlink>
    </w:p>
    <w:p w14:paraId="400FA953" w14:textId="77777777" w:rsidR="00B66E17" w:rsidRDefault="00633A82">
      <w:pPr>
        <w:pStyle w:val="TOC2"/>
        <w:tabs>
          <w:tab w:val="right" w:leader="dot" w:pos="9350"/>
        </w:tabs>
        <w:rPr>
          <w:rFonts w:eastAsiaTheme="minorEastAsia"/>
          <w:noProof/>
        </w:rPr>
      </w:pPr>
      <w:hyperlink w:anchor="_Toc448331072" w:history="1">
        <w:r w:rsidR="00B66E17" w:rsidRPr="00FD4F2C">
          <w:rPr>
            <w:rStyle w:val="Hyperlink"/>
            <w:noProof/>
          </w:rPr>
          <w:t>Modeling Tips</w:t>
        </w:r>
        <w:r w:rsidR="00B66E17">
          <w:rPr>
            <w:noProof/>
            <w:webHidden/>
          </w:rPr>
          <w:tab/>
        </w:r>
        <w:r w:rsidR="00B66E17">
          <w:rPr>
            <w:noProof/>
            <w:webHidden/>
          </w:rPr>
          <w:fldChar w:fldCharType="begin"/>
        </w:r>
        <w:r w:rsidR="00B66E17">
          <w:rPr>
            <w:noProof/>
            <w:webHidden/>
          </w:rPr>
          <w:instrText xml:space="preserve"> PAGEREF _Toc448331072 \h </w:instrText>
        </w:r>
        <w:r w:rsidR="00B66E17">
          <w:rPr>
            <w:noProof/>
            <w:webHidden/>
          </w:rPr>
        </w:r>
        <w:r w:rsidR="00B66E17">
          <w:rPr>
            <w:noProof/>
            <w:webHidden/>
          </w:rPr>
          <w:fldChar w:fldCharType="separate"/>
        </w:r>
        <w:r w:rsidR="00B66E17">
          <w:rPr>
            <w:noProof/>
            <w:webHidden/>
          </w:rPr>
          <w:t>40</w:t>
        </w:r>
        <w:r w:rsidR="00B66E17">
          <w:rPr>
            <w:noProof/>
            <w:webHidden/>
          </w:rPr>
          <w:fldChar w:fldCharType="end"/>
        </w:r>
      </w:hyperlink>
    </w:p>
    <w:p w14:paraId="33DFB549" w14:textId="77777777" w:rsidR="00B66E17" w:rsidRDefault="00633A82">
      <w:pPr>
        <w:pStyle w:val="TOC2"/>
        <w:tabs>
          <w:tab w:val="right" w:leader="dot" w:pos="9350"/>
        </w:tabs>
        <w:rPr>
          <w:rFonts w:eastAsiaTheme="minorEastAsia"/>
          <w:noProof/>
        </w:rPr>
      </w:pPr>
      <w:hyperlink w:anchor="_Toc448331073" w:history="1">
        <w:r w:rsidR="00B66E17" w:rsidRPr="00FD4F2C">
          <w:rPr>
            <w:rStyle w:val="Hyperlink"/>
            <w:noProof/>
          </w:rPr>
          <w:t>Certification Tests</w:t>
        </w:r>
        <w:r w:rsidR="00B66E17">
          <w:rPr>
            <w:noProof/>
            <w:webHidden/>
          </w:rPr>
          <w:tab/>
        </w:r>
        <w:r w:rsidR="00B66E17">
          <w:rPr>
            <w:noProof/>
            <w:webHidden/>
          </w:rPr>
          <w:fldChar w:fldCharType="begin"/>
        </w:r>
        <w:r w:rsidR="00B66E17">
          <w:rPr>
            <w:noProof/>
            <w:webHidden/>
          </w:rPr>
          <w:instrText xml:space="preserve"> PAGEREF _Toc448331073 \h </w:instrText>
        </w:r>
        <w:r w:rsidR="00B66E17">
          <w:rPr>
            <w:noProof/>
            <w:webHidden/>
          </w:rPr>
        </w:r>
        <w:r w:rsidR="00B66E17">
          <w:rPr>
            <w:noProof/>
            <w:webHidden/>
          </w:rPr>
          <w:fldChar w:fldCharType="separate"/>
        </w:r>
        <w:r w:rsidR="00B66E17">
          <w:rPr>
            <w:noProof/>
            <w:webHidden/>
          </w:rPr>
          <w:t>41</w:t>
        </w:r>
        <w:r w:rsidR="00B66E17">
          <w:rPr>
            <w:noProof/>
            <w:webHidden/>
          </w:rPr>
          <w:fldChar w:fldCharType="end"/>
        </w:r>
      </w:hyperlink>
    </w:p>
    <w:p w14:paraId="283A8D15" w14:textId="77777777" w:rsidR="00B66E17" w:rsidRDefault="00633A82">
      <w:pPr>
        <w:pStyle w:val="TOC1"/>
        <w:tabs>
          <w:tab w:val="right" w:leader="dot" w:pos="9350"/>
        </w:tabs>
        <w:rPr>
          <w:rFonts w:eastAsiaTheme="minorEastAsia"/>
          <w:noProof/>
        </w:rPr>
      </w:pPr>
      <w:hyperlink w:anchor="_Toc448331074" w:history="1">
        <w:r w:rsidR="00B66E17" w:rsidRPr="00FD4F2C">
          <w:rPr>
            <w:rStyle w:val="Hyperlink"/>
            <w:noProof/>
          </w:rPr>
          <w:t>Compiling FAST</w:t>
        </w:r>
        <w:r w:rsidR="00B66E17">
          <w:rPr>
            <w:noProof/>
            <w:webHidden/>
          </w:rPr>
          <w:tab/>
        </w:r>
        <w:r w:rsidR="00B66E17">
          <w:rPr>
            <w:noProof/>
            <w:webHidden/>
          </w:rPr>
          <w:fldChar w:fldCharType="begin"/>
        </w:r>
        <w:r w:rsidR="00B66E17">
          <w:rPr>
            <w:noProof/>
            <w:webHidden/>
          </w:rPr>
          <w:instrText xml:space="preserve"> PAGEREF _Toc448331074 \h </w:instrText>
        </w:r>
        <w:r w:rsidR="00B66E17">
          <w:rPr>
            <w:noProof/>
            <w:webHidden/>
          </w:rPr>
        </w:r>
        <w:r w:rsidR="00B66E17">
          <w:rPr>
            <w:noProof/>
            <w:webHidden/>
          </w:rPr>
          <w:fldChar w:fldCharType="separate"/>
        </w:r>
        <w:r w:rsidR="00B66E17">
          <w:rPr>
            <w:noProof/>
            <w:webHidden/>
          </w:rPr>
          <w:t>42</w:t>
        </w:r>
        <w:r w:rsidR="00B66E17">
          <w:rPr>
            <w:noProof/>
            <w:webHidden/>
          </w:rPr>
          <w:fldChar w:fldCharType="end"/>
        </w:r>
      </w:hyperlink>
    </w:p>
    <w:p w14:paraId="6943371E" w14:textId="77777777" w:rsidR="00B66E17" w:rsidRDefault="00633A82">
      <w:pPr>
        <w:pStyle w:val="TOC1"/>
        <w:tabs>
          <w:tab w:val="right" w:leader="dot" w:pos="9350"/>
        </w:tabs>
        <w:rPr>
          <w:rFonts w:eastAsiaTheme="minorEastAsia"/>
          <w:noProof/>
        </w:rPr>
      </w:pPr>
      <w:hyperlink w:anchor="_Toc448331075" w:history="1">
        <w:r w:rsidR="00B66E17" w:rsidRPr="00FD4F2C">
          <w:rPr>
            <w:rStyle w:val="Hyperlink"/>
            <w:noProof/>
          </w:rPr>
          <w:t>FAST v8 Interface to Simulink</w:t>
        </w:r>
        <w:r w:rsidR="00B66E17">
          <w:rPr>
            <w:noProof/>
            <w:webHidden/>
          </w:rPr>
          <w:tab/>
        </w:r>
        <w:r w:rsidR="00B66E17">
          <w:rPr>
            <w:noProof/>
            <w:webHidden/>
          </w:rPr>
          <w:fldChar w:fldCharType="begin"/>
        </w:r>
        <w:r w:rsidR="00B66E17">
          <w:rPr>
            <w:noProof/>
            <w:webHidden/>
          </w:rPr>
          <w:instrText xml:space="preserve"> PAGEREF _Toc448331075 \h </w:instrText>
        </w:r>
        <w:r w:rsidR="00B66E17">
          <w:rPr>
            <w:noProof/>
            <w:webHidden/>
          </w:rPr>
        </w:r>
        <w:r w:rsidR="00B66E17">
          <w:rPr>
            <w:noProof/>
            <w:webHidden/>
          </w:rPr>
          <w:fldChar w:fldCharType="separate"/>
        </w:r>
        <w:r w:rsidR="00B66E17">
          <w:rPr>
            <w:noProof/>
            <w:webHidden/>
          </w:rPr>
          <w:t>42</w:t>
        </w:r>
        <w:r w:rsidR="00B66E17">
          <w:rPr>
            <w:noProof/>
            <w:webHidden/>
          </w:rPr>
          <w:fldChar w:fldCharType="end"/>
        </w:r>
      </w:hyperlink>
    </w:p>
    <w:p w14:paraId="52A66798" w14:textId="77777777" w:rsidR="00B66E17" w:rsidRDefault="00633A82">
      <w:pPr>
        <w:pStyle w:val="TOC2"/>
        <w:tabs>
          <w:tab w:val="right" w:leader="dot" w:pos="9350"/>
        </w:tabs>
        <w:rPr>
          <w:rFonts w:eastAsiaTheme="minorEastAsia"/>
          <w:noProof/>
        </w:rPr>
      </w:pPr>
      <w:hyperlink w:anchor="_Toc448331076" w:history="1">
        <w:r w:rsidR="00B66E17" w:rsidRPr="00FD4F2C">
          <w:rPr>
            <w:rStyle w:val="Hyperlink"/>
            <w:noProof/>
          </w:rPr>
          <w:t>Major Changes Between the FAST v7 and v8 Interfaces to Simulink</w:t>
        </w:r>
        <w:r w:rsidR="00B66E17">
          <w:rPr>
            <w:noProof/>
            <w:webHidden/>
          </w:rPr>
          <w:tab/>
        </w:r>
        <w:r w:rsidR="00B66E17">
          <w:rPr>
            <w:noProof/>
            <w:webHidden/>
          </w:rPr>
          <w:fldChar w:fldCharType="begin"/>
        </w:r>
        <w:r w:rsidR="00B66E17">
          <w:rPr>
            <w:noProof/>
            <w:webHidden/>
          </w:rPr>
          <w:instrText xml:space="preserve"> PAGEREF _Toc448331076 \h </w:instrText>
        </w:r>
        <w:r w:rsidR="00B66E17">
          <w:rPr>
            <w:noProof/>
            <w:webHidden/>
          </w:rPr>
        </w:r>
        <w:r w:rsidR="00B66E17">
          <w:rPr>
            <w:noProof/>
            <w:webHidden/>
          </w:rPr>
          <w:fldChar w:fldCharType="separate"/>
        </w:r>
        <w:r w:rsidR="00B66E17">
          <w:rPr>
            <w:noProof/>
            <w:webHidden/>
          </w:rPr>
          <w:t>43</w:t>
        </w:r>
        <w:r w:rsidR="00B66E17">
          <w:rPr>
            <w:noProof/>
            <w:webHidden/>
          </w:rPr>
          <w:fldChar w:fldCharType="end"/>
        </w:r>
      </w:hyperlink>
    </w:p>
    <w:p w14:paraId="54E1090F" w14:textId="77777777" w:rsidR="00B66E17" w:rsidRDefault="00633A82">
      <w:pPr>
        <w:pStyle w:val="TOC2"/>
        <w:tabs>
          <w:tab w:val="right" w:leader="dot" w:pos="9350"/>
        </w:tabs>
        <w:rPr>
          <w:rFonts w:eastAsiaTheme="minorEastAsia"/>
          <w:noProof/>
        </w:rPr>
      </w:pPr>
      <w:hyperlink w:anchor="_Toc448331077" w:history="1">
        <w:r w:rsidR="00B66E17" w:rsidRPr="00FD4F2C">
          <w:rPr>
            <w:rStyle w:val="Hyperlink"/>
            <w:noProof/>
          </w:rPr>
          <w:t>Definition of the FAST v8 Interface to Simulink</w:t>
        </w:r>
        <w:r w:rsidR="00B66E17">
          <w:rPr>
            <w:noProof/>
            <w:webHidden/>
          </w:rPr>
          <w:tab/>
        </w:r>
        <w:r w:rsidR="00B66E17">
          <w:rPr>
            <w:noProof/>
            <w:webHidden/>
          </w:rPr>
          <w:fldChar w:fldCharType="begin"/>
        </w:r>
        <w:r w:rsidR="00B66E17">
          <w:rPr>
            <w:noProof/>
            <w:webHidden/>
          </w:rPr>
          <w:instrText xml:space="preserve"> PAGEREF _Toc448331077 \h </w:instrText>
        </w:r>
        <w:r w:rsidR="00B66E17">
          <w:rPr>
            <w:noProof/>
            <w:webHidden/>
          </w:rPr>
        </w:r>
        <w:r w:rsidR="00B66E17">
          <w:rPr>
            <w:noProof/>
            <w:webHidden/>
          </w:rPr>
          <w:fldChar w:fldCharType="separate"/>
        </w:r>
        <w:r w:rsidR="00B66E17">
          <w:rPr>
            <w:noProof/>
            <w:webHidden/>
          </w:rPr>
          <w:t>43</w:t>
        </w:r>
        <w:r w:rsidR="00B66E17">
          <w:rPr>
            <w:noProof/>
            <w:webHidden/>
          </w:rPr>
          <w:fldChar w:fldCharType="end"/>
        </w:r>
      </w:hyperlink>
    </w:p>
    <w:p w14:paraId="5825724B" w14:textId="77777777" w:rsidR="00B66E17" w:rsidRDefault="00633A82">
      <w:pPr>
        <w:pStyle w:val="TOC2"/>
        <w:tabs>
          <w:tab w:val="right" w:leader="dot" w:pos="9350"/>
        </w:tabs>
        <w:rPr>
          <w:rFonts w:eastAsiaTheme="minorEastAsia"/>
          <w:noProof/>
        </w:rPr>
      </w:pPr>
      <w:hyperlink w:anchor="_Toc448331078" w:history="1">
        <w:r w:rsidR="00B66E17" w:rsidRPr="00FD4F2C">
          <w:rPr>
            <w:rStyle w:val="Hyperlink"/>
            <w:noProof/>
          </w:rPr>
          <w:t>Converting FAST v7 Simulink Models to FAST v8</w:t>
        </w:r>
        <w:r w:rsidR="00B66E17">
          <w:rPr>
            <w:noProof/>
            <w:webHidden/>
          </w:rPr>
          <w:tab/>
        </w:r>
        <w:r w:rsidR="00B66E17">
          <w:rPr>
            <w:noProof/>
            <w:webHidden/>
          </w:rPr>
          <w:fldChar w:fldCharType="begin"/>
        </w:r>
        <w:r w:rsidR="00B66E17">
          <w:rPr>
            <w:noProof/>
            <w:webHidden/>
          </w:rPr>
          <w:instrText xml:space="preserve"> PAGEREF _Toc448331078 \h </w:instrText>
        </w:r>
        <w:r w:rsidR="00B66E17">
          <w:rPr>
            <w:noProof/>
            <w:webHidden/>
          </w:rPr>
        </w:r>
        <w:r w:rsidR="00B66E17">
          <w:rPr>
            <w:noProof/>
            <w:webHidden/>
          </w:rPr>
          <w:fldChar w:fldCharType="separate"/>
        </w:r>
        <w:r w:rsidR="00B66E17">
          <w:rPr>
            <w:noProof/>
            <w:webHidden/>
          </w:rPr>
          <w:t>46</w:t>
        </w:r>
        <w:r w:rsidR="00B66E17">
          <w:rPr>
            <w:noProof/>
            <w:webHidden/>
          </w:rPr>
          <w:fldChar w:fldCharType="end"/>
        </w:r>
      </w:hyperlink>
    </w:p>
    <w:p w14:paraId="2F9E8C07" w14:textId="77777777" w:rsidR="00B66E17" w:rsidRDefault="00633A82">
      <w:pPr>
        <w:pStyle w:val="TOC2"/>
        <w:tabs>
          <w:tab w:val="right" w:leader="dot" w:pos="9350"/>
        </w:tabs>
        <w:rPr>
          <w:rFonts w:eastAsiaTheme="minorEastAsia"/>
          <w:noProof/>
        </w:rPr>
      </w:pPr>
      <w:hyperlink w:anchor="_Toc448331079" w:history="1">
        <w:r w:rsidR="00B66E17" w:rsidRPr="00FD4F2C">
          <w:rPr>
            <w:rStyle w:val="Hyperlink"/>
            <w:noProof/>
          </w:rPr>
          <w:t>Running FAST in Simulink</w:t>
        </w:r>
        <w:r w:rsidR="00B66E17">
          <w:rPr>
            <w:noProof/>
            <w:webHidden/>
          </w:rPr>
          <w:tab/>
        </w:r>
        <w:r w:rsidR="00B66E17">
          <w:rPr>
            <w:noProof/>
            <w:webHidden/>
          </w:rPr>
          <w:fldChar w:fldCharType="begin"/>
        </w:r>
        <w:r w:rsidR="00B66E17">
          <w:rPr>
            <w:noProof/>
            <w:webHidden/>
          </w:rPr>
          <w:instrText xml:space="preserve"> PAGEREF _Toc448331079 \h </w:instrText>
        </w:r>
        <w:r w:rsidR="00B66E17">
          <w:rPr>
            <w:noProof/>
            <w:webHidden/>
          </w:rPr>
        </w:r>
        <w:r w:rsidR="00B66E17">
          <w:rPr>
            <w:noProof/>
            <w:webHidden/>
          </w:rPr>
          <w:fldChar w:fldCharType="separate"/>
        </w:r>
        <w:r w:rsidR="00B66E17">
          <w:rPr>
            <w:noProof/>
            <w:webHidden/>
          </w:rPr>
          <w:t>47</w:t>
        </w:r>
        <w:r w:rsidR="00B66E17">
          <w:rPr>
            <w:noProof/>
            <w:webHidden/>
          </w:rPr>
          <w:fldChar w:fldCharType="end"/>
        </w:r>
      </w:hyperlink>
    </w:p>
    <w:p w14:paraId="706EA7C8" w14:textId="77777777" w:rsidR="00B66E17" w:rsidRDefault="00633A82">
      <w:pPr>
        <w:pStyle w:val="TOC2"/>
        <w:tabs>
          <w:tab w:val="right" w:leader="dot" w:pos="9350"/>
        </w:tabs>
        <w:rPr>
          <w:rFonts w:eastAsiaTheme="minorEastAsia"/>
          <w:noProof/>
        </w:rPr>
      </w:pPr>
      <w:hyperlink w:anchor="_Toc448331080" w:history="1">
        <w:r w:rsidR="00B66E17" w:rsidRPr="00FD4F2C">
          <w:rPr>
            <w:rStyle w:val="Hyperlink"/>
            <w:noProof/>
          </w:rPr>
          <w:t>Compiling FAST for Simulink</w:t>
        </w:r>
        <w:r w:rsidR="00B66E17">
          <w:rPr>
            <w:noProof/>
            <w:webHidden/>
          </w:rPr>
          <w:tab/>
        </w:r>
        <w:r w:rsidR="00B66E17">
          <w:rPr>
            <w:noProof/>
            <w:webHidden/>
          </w:rPr>
          <w:fldChar w:fldCharType="begin"/>
        </w:r>
        <w:r w:rsidR="00B66E17">
          <w:rPr>
            <w:noProof/>
            <w:webHidden/>
          </w:rPr>
          <w:instrText xml:space="preserve"> PAGEREF _Toc448331080 \h </w:instrText>
        </w:r>
        <w:r w:rsidR="00B66E17">
          <w:rPr>
            <w:noProof/>
            <w:webHidden/>
          </w:rPr>
        </w:r>
        <w:r w:rsidR="00B66E17">
          <w:rPr>
            <w:noProof/>
            <w:webHidden/>
          </w:rPr>
          <w:fldChar w:fldCharType="separate"/>
        </w:r>
        <w:r w:rsidR="00B66E17">
          <w:rPr>
            <w:noProof/>
            <w:webHidden/>
          </w:rPr>
          <w:t>49</w:t>
        </w:r>
        <w:r w:rsidR="00B66E17">
          <w:rPr>
            <w:noProof/>
            <w:webHidden/>
          </w:rPr>
          <w:fldChar w:fldCharType="end"/>
        </w:r>
      </w:hyperlink>
    </w:p>
    <w:p w14:paraId="6027892F" w14:textId="77777777" w:rsidR="00B66E17" w:rsidRDefault="00633A82">
      <w:pPr>
        <w:pStyle w:val="TOC1"/>
        <w:tabs>
          <w:tab w:val="right" w:leader="dot" w:pos="9350"/>
        </w:tabs>
        <w:rPr>
          <w:rFonts w:eastAsiaTheme="minorEastAsia"/>
          <w:noProof/>
        </w:rPr>
      </w:pPr>
      <w:hyperlink w:anchor="_Toc448331081" w:history="1">
        <w:r w:rsidR="00B66E17" w:rsidRPr="00FD4F2C">
          <w:rPr>
            <w:rStyle w:val="Hyperlink"/>
            <w:noProof/>
          </w:rPr>
          <w:t>Future Work</w:t>
        </w:r>
        <w:r w:rsidR="00B66E17">
          <w:rPr>
            <w:noProof/>
            <w:webHidden/>
          </w:rPr>
          <w:tab/>
        </w:r>
        <w:r w:rsidR="00B66E17">
          <w:rPr>
            <w:noProof/>
            <w:webHidden/>
          </w:rPr>
          <w:fldChar w:fldCharType="begin"/>
        </w:r>
        <w:r w:rsidR="00B66E17">
          <w:rPr>
            <w:noProof/>
            <w:webHidden/>
          </w:rPr>
          <w:instrText xml:space="preserve"> PAGEREF _Toc448331081 \h </w:instrText>
        </w:r>
        <w:r w:rsidR="00B66E17">
          <w:rPr>
            <w:noProof/>
            <w:webHidden/>
          </w:rPr>
        </w:r>
        <w:r w:rsidR="00B66E17">
          <w:rPr>
            <w:noProof/>
            <w:webHidden/>
          </w:rPr>
          <w:fldChar w:fldCharType="separate"/>
        </w:r>
        <w:r w:rsidR="00B66E17">
          <w:rPr>
            <w:noProof/>
            <w:webHidden/>
          </w:rPr>
          <w:t>52</w:t>
        </w:r>
        <w:r w:rsidR="00B66E17">
          <w:rPr>
            <w:noProof/>
            <w:webHidden/>
          </w:rPr>
          <w:fldChar w:fldCharType="end"/>
        </w:r>
      </w:hyperlink>
    </w:p>
    <w:p w14:paraId="67C6AEB5" w14:textId="77777777" w:rsidR="00B66E17" w:rsidRDefault="00633A82">
      <w:pPr>
        <w:pStyle w:val="TOC1"/>
        <w:tabs>
          <w:tab w:val="right" w:leader="dot" w:pos="9350"/>
        </w:tabs>
        <w:rPr>
          <w:rFonts w:eastAsiaTheme="minorEastAsia"/>
          <w:noProof/>
        </w:rPr>
      </w:pPr>
      <w:hyperlink w:anchor="_Toc448331082" w:history="1">
        <w:r w:rsidR="00B66E17" w:rsidRPr="00FD4F2C">
          <w:rPr>
            <w:rStyle w:val="Hyperlink"/>
            <w:noProof/>
          </w:rPr>
          <w:t>Feedback</w:t>
        </w:r>
        <w:r w:rsidR="00B66E17">
          <w:rPr>
            <w:noProof/>
            <w:webHidden/>
          </w:rPr>
          <w:tab/>
        </w:r>
        <w:r w:rsidR="00B66E17">
          <w:rPr>
            <w:noProof/>
            <w:webHidden/>
          </w:rPr>
          <w:fldChar w:fldCharType="begin"/>
        </w:r>
        <w:r w:rsidR="00B66E17">
          <w:rPr>
            <w:noProof/>
            <w:webHidden/>
          </w:rPr>
          <w:instrText xml:space="preserve"> PAGEREF _Toc448331082 \h </w:instrText>
        </w:r>
        <w:r w:rsidR="00B66E17">
          <w:rPr>
            <w:noProof/>
            <w:webHidden/>
          </w:rPr>
        </w:r>
        <w:r w:rsidR="00B66E17">
          <w:rPr>
            <w:noProof/>
            <w:webHidden/>
          </w:rPr>
          <w:fldChar w:fldCharType="separate"/>
        </w:r>
        <w:r w:rsidR="00B66E17">
          <w:rPr>
            <w:noProof/>
            <w:webHidden/>
          </w:rPr>
          <w:t>52</w:t>
        </w:r>
        <w:r w:rsidR="00B66E17">
          <w:rPr>
            <w:noProof/>
            <w:webHidden/>
          </w:rPr>
          <w:fldChar w:fldCharType="end"/>
        </w:r>
      </w:hyperlink>
    </w:p>
    <w:p w14:paraId="4C293F67" w14:textId="77777777" w:rsidR="00B66E17" w:rsidRDefault="00633A82">
      <w:pPr>
        <w:pStyle w:val="TOC1"/>
        <w:tabs>
          <w:tab w:val="right" w:leader="dot" w:pos="9350"/>
        </w:tabs>
        <w:rPr>
          <w:rFonts w:eastAsiaTheme="minorEastAsia"/>
          <w:noProof/>
        </w:rPr>
      </w:pPr>
      <w:hyperlink w:anchor="_Toc448331083" w:history="1">
        <w:r w:rsidR="00B66E17" w:rsidRPr="00FD4F2C">
          <w:rPr>
            <w:rStyle w:val="Hyperlink"/>
            <w:noProof/>
          </w:rPr>
          <w:t>Appendix A: Example FAST v8.15.* Input File</w:t>
        </w:r>
        <w:r w:rsidR="00B66E17">
          <w:rPr>
            <w:noProof/>
            <w:webHidden/>
          </w:rPr>
          <w:tab/>
        </w:r>
        <w:r w:rsidR="00B66E17">
          <w:rPr>
            <w:noProof/>
            <w:webHidden/>
          </w:rPr>
          <w:fldChar w:fldCharType="begin"/>
        </w:r>
        <w:r w:rsidR="00B66E17">
          <w:rPr>
            <w:noProof/>
            <w:webHidden/>
          </w:rPr>
          <w:instrText xml:space="preserve"> PAGEREF _Toc448331083 \h </w:instrText>
        </w:r>
        <w:r w:rsidR="00B66E17">
          <w:rPr>
            <w:noProof/>
            <w:webHidden/>
          </w:rPr>
        </w:r>
        <w:r w:rsidR="00B66E17">
          <w:rPr>
            <w:noProof/>
            <w:webHidden/>
          </w:rPr>
          <w:fldChar w:fldCharType="separate"/>
        </w:r>
        <w:r w:rsidR="00B66E17">
          <w:rPr>
            <w:noProof/>
            <w:webHidden/>
          </w:rPr>
          <w:t>53</w:t>
        </w:r>
        <w:r w:rsidR="00B66E17">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8331053"/>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B66E17">
        <w:t xml:space="preserve">Figure </w:t>
      </w:r>
      <w:r w:rsidR="00B66E17">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B66E17">
        <w:t xml:space="preserve">Figure </w:t>
      </w:r>
      <w:r w:rsidR="00B66E17">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B66E17">
        <w:t xml:space="preserve">Figure </w:t>
      </w:r>
      <w:r w:rsidR="00B66E17">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pPr>
        <w:rPr>
          <w:ins w:id="2" w:author="Bonnie Jonkman" w:date="2016-05-12T09:19:00Z"/>
        </w:rPr>
      </w:pPr>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B66E17">
        <w:t xml:space="preserve">Table </w:t>
      </w:r>
      <w:r w:rsidR="00B66E17">
        <w:rPr>
          <w:noProof/>
        </w:rPr>
        <w:t>1</w:t>
      </w:r>
      <w:r w:rsidR="00B1172F">
        <w:fldChar w:fldCharType="end"/>
      </w:r>
      <w:r w:rsidR="00B1172F">
        <w:t xml:space="preserve"> summarizes the different features available in each version.</w:t>
      </w:r>
    </w:p>
    <w:p w14:paraId="0BB6A074" w14:textId="1398F140" w:rsidR="00304440" w:rsidRDefault="00304440">
      <w:pPr>
        <w:pStyle w:val="Heading2"/>
        <w:rPr>
          <w:ins w:id="3" w:author="Bonnie Jonkman" w:date="2016-05-12T09:20:00Z"/>
        </w:rPr>
        <w:pPrChange w:id="4" w:author="Bonnie Jonkman" w:date="2016-05-12T09:20:00Z">
          <w:pPr/>
        </w:pPrChange>
      </w:pPr>
      <w:ins w:id="5" w:author="Bonnie Jonkman" w:date="2016-05-12T09:20:00Z">
        <w:r>
          <w:t>Licens</w:t>
        </w:r>
      </w:ins>
      <w:ins w:id="6" w:author="Bonnie Jonkman" w:date="2016-05-12T09:22:00Z">
        <w:r>
          <w:t>e</w:t>
        </w:r>
      </w:ins>
    </w:p>
    <w:p w14:paraId="6542EF7F" w14:textId="62CB5991" w:rsidR="00304440" w:rsidRDefault="00304440" w:rsidP="00304440">
      <w:pPr>
        <w:rPr>
          <w:ins w:id="7" w:author="Bonnie Jonkman" w:date="2016-05-12T09:26:00Z"/>
        </w:rPr>
      </w:pPr>
      <w:ins w:id="8" w:author="Bonnie Jonkman" w:date="2016-05-12T09:20:00Z">
        <w:r>
          <w:t xml:space="preserve">FAST is </w:t>
        </w:r>
      </w:ins>
      <w:ins w:id="9" w:author="Bonnie Jonkman" w:date="2016-05-12T09:21:00Z">
        <w:r>
          <w:t>licensed under the</w:t>
        </w:r>
      </w:ins>
      <w:ins w:id="10" w:author="Bonnie Jonkman" w:date="2016-05-12T09:30:00Z">
        <w:r w:rsidR="00A22AEB">
          <w:t xml:space="preserve"> open source</w:t>
        </w:r>
      </w:ins>
      <w:ins w:id="11" w:author="Bonnie Jonkman" w:date="2016-05-12T09:21:00Z">
        <w:r>
          <w:t xml:space="preserve"> </w:t>
        </w:r>
      </w:ins>
      <w:ins w:id="12" w:author="Bonnie Jonkman" w:date="2016-05-12T09:22:00Z">
        <w:r>
          <w:fldChar w:fldCharType="begin"/>
        </w:r>
        <w:r>
          <w:instrText xml:space="preserve"> HYPERLINK "http://www.apache.org/licenses/LICENSE-2.0" </w:instrText>
        </w:r>
        <w:r>
          <w:fldChar w:fldCharType="separate"/>
        </w:r>
        <w:r w:rsidRPr="00304440">
          <w:rPr>
            <w:rStyle w:val="Hyperlink"/>
          </w:rPr>
          <w:t>Apache License, Version 2.0</w:t>
        </w:r>
        <w:r>
          <w:fldChar w:fldCharType="end"/>
        </w:r>
        <w:r>
          <w:t xml:space="preserve"> and is </w:t>
        </w:r>
      </w:ins>
      <w:ins w:id="13" w:author="Bonnie Jonkman" w:date="2016-05-12T09:23:00Z">
        <w:r>
          <w:t xml:space="preserve">also subject to </w:t>
        </w:r>
      </w:ins>
      <w:ins w:id="14" w:author="Bonnie Jonkman" w:date="2016-05-12T09:24:00Z">
        <w:r>
          <w:t xml:space="preserve">NREL’s </w:t>
        </w:r>
        <w:r>
          <w:fldChar w:fldCharType="begin"/>
        </w:r>
        <w:r>
          <w:instrText xml:space="preserve"> HYPERLINK "https://nwtc.nrel.gov/disclaimer" </w:instrText>
        </w:r>
        <w:r>
          <w:fldChar w:fldCharType="separate"/>
        </w:r>
        <w:r w:rsidRPr="00304440">
          <w:rPr>
            <w:rStyle w:val="Hyperlink"/>
          </w:rPr>
          <w:t>Data Use Disclaimer Agreement</w:t>
        </w:r>
        <w:r>
          <w:fldChar w:fldCharType="end"/>
        </w:r>
        <w:r>
          <w:t>.</w:t>
        </w:r>
      </w:ins>
    </w:p>
    <w:p w14:paraId="375455EC" w14:textId="33D5EDCB" w:rsidR="00304440" w:rsidRPr="00304440" w:rsidDel="00304440" w:rsidRDefault="00304440">
      <w:pPr>
        <w:rPr>
          <w:del w:id="15" w:author="Bonnie Jonkman" w:date="2016-05-12T09:22:00Z"/>
        </w:rPr>
      </w:pP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16" w:name="_Ref368594244"/>
      <w:r>
        <w:t xml:space="preserve">Figure </w:t>
      </w:r>
      <w:r w:rsidR="00633A82">
        <w:fldChar w:fldCharType="begin"/>
      </w:r>
      <w:r w:rsidR="00633A82">
        <w:instrText xml:space="preserve"> SEQ Figure \* ARABIC </w:instrText>
      </w:r>
      <w:r w:rsidR="00633A82">
        <w:fldChar w:fldCharType="separate"/>
      </w:r>
      <w:r w:rsidR="00B66E17">
        <w:rPr>
          <w:noProof/>
        </w:rPr>
        <w:t>1</w:t>
      </w:r>
      <w:r w:rsidR="00633A82">
        <w:rPr>
          <w:noProof/>
        </w:rPr>
        <w:fldChar w:fldCharType="end"/>
      </w:r>
      <w:bookmarkEnd w:id="16"/>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6pt;height:243.95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9401023" r:id="rId14"/>
        </w:object>
      </w:r>
    </w:p>
    <w:p w14:paraId="2164B0DD" w14:textId="58387831" w:rsidR="000D16ED" w:rsidRDefault="000D16ED" w:rsidP="000D16ED">
      <w:pPr>
        <w:pStyle w:val="Caption"/>
        <w:jc w:val="center"/>
      </w:pPr>
      <w:bookmarkStart w:id="17" w:name="_Ref368606255"/>
      <w:r>
        <w:t xml:space="preserve">Figure </w:t>
      </w:r>
      <w:r w:rsidR="00633A82">
        <w:fldChar w:fldCharType="begin"/>
      </w:r>
      <w:r w:rsidR="00633A82">
        <w:instrText xml:space="preserve"> SEQ Figure \* ARABIC </w:instrText>
      </w:r>
      <w:r w:rsidR="00633A82">
        <w:fldChar w:fldCharType="separate"/>
      </w:r>
      <w:r w:rsidR="00B66E17">
        <w:rPr>
          <w:noProof/>
        </w:rPr>
        <w:t>2</w:t>
      </w:r>
      <w:r w:rsidR="00633A82">
        <w:rPr>
          <w:noProof/>
        </w:rPr>
        <w:fldChar w:fldCharType="end"/>
      </w:r>
      <w:bookmarkEnd w:id="17"/>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6pt;height:243.95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9401024" r:id="rId16"/>
        </w:object>
      </w:r>
    </w:p>
    <w:p w14:paraId="2164B0E0" w14:textId="05240908" w:rsidR="000D16ED" w:rsidRDefault="000D16ED" w:rsidP="000D16ED">
      <w:pPr>
        <w:pStyle w:val="Caption"/>
        <w:jc w:val="center"/>
      </w:pPr>
      <w:bookmarkStart w:id="18" w:name="_Ref368606394"/>
      <w:r>
        <w:t xml:space="preserve">Figure </w:t>
      </w:r>
      <w:r w:rsidR="00633A82">
        <w:fldChar w:fldCharType="begin"/>
      </w:r>
      <w:r w:rsidR="00633A82">
        <w:instrText xml:space="preserve"> SEQ Figure \* ARABIC </w:instrText>
      </w:r>
      <w:r w:rsidR="00633A82">
        <w:fldChar w:fldCharType="separate"/>
      </w:r>
      <w:r w:rsidR="00B66E17">
        <w:rPr>
          <w:noProof/>
        </w:rPr>
        <w:t>3</w:t>
      </w:r>
      <w:r w:rsidR="00633A82">
        <w:rPr>
          <w:noProof/>
        </w:rPr>
        <w:fldChar w:fldCharType="end"/>
      </w:r>
      <w:bookmarkEnd w:id="18"/>
      <w:r>
        <w:t>: FAST control volumes for floating systems</w:t>
      </w:r>
      <w:r w:rsidR="00B63E95">
        <w:t xml:space="preserve"> (BeamDyn and </w:t>
      </w:r>
      <w:proofErr w:type="spellStart"/>
      <w:r w:rsidR="00DA52C8">
        <w:t>OrcaFlexInterface</w:t>
      </w:r>
      <w:proofErr w:type="spellEnd"/>
      <w:r w:rsidR="00DA52C8">
        <w:t xml:space="preserv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19" w:name="_Ref368603146"/>
      <w:r>
        <w:lastRenderedPageBreak/>
        <w:t xml:space="preserve">Table </w:t>
      </w:r>
      <w:r w:rsidR="00633A82">
        <w:fldChar w:fldCharType="begin"/>
      </w:r>
      <w:r w:rsidR="00633A82">
        <w:instrText xml:space="preserve"> SEQ Table \* ARABIC </w:instrText>
      </w:r>
      <w:r w:rsidR="00633A82">
        <w:fldChar w:fldCharType="separate"/>
      </w:r>
      <w:r w:rsidR="00B66E17">
        <w:rPr>
          <w:noProof/>
        </w:rPr>
        <w:t>1</w:t>
      </w:r>
      <w:r w:rsidR="00633A82">
        <w:rPr>
          <w:noProof/>
        </w:rPr>
        <w:fldChar w:fldCharType="end"/>
      </w:r>
      <w:bookmarkEnd w:id="19"/>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proofErr w:type="spellStart"/>
            <w:r w:rsidR="00DA52C8" w:rsidRPr="001E6823">
              <w:rPr>
                <w:b/>
              </w:rPr>
              <w:t>OrcaFlexInterface</w:t>
            </w:r>
            <w:proofErr w:type="spellEnd"/>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bookmarkStart w:id="20" w:name="_Ref431939405"/>
            <w:r>
              <w:rPr>
                <w:rStyle w:val="FootnoteReference"/>
                <w:rFonts w:ascii="Calibri" w:eastAsia="Times New Roman" w:hAnsi="Calibri" w:cs="Times New Roman"/>
              </w:rPr>
              <w:footnoteReference w:id="1"/>
            </w:r>
            <w:bookmarkEnd w:id="20"/>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MoorDyn</w:t>
            </w:r>
            <w:proofErr w:type="spellEnd"/>
            <w:r>
              <w:rPr>
                <w:rFonts w:ascii="Calibri" w:eastAsia="Times New Roman" w:hAnsi="Calibri" w:cs="Times New Roman"/>
                <w:b/>
                <w:bCs/>
                <w:color w:val="000000"/>
              </w:rPr>
              <w:t>, FEAMooring</w:t>
            </w:r>
            <w:r w:rsidR="005602EF">
              <w:rPr>
                <w:rFonts w:ascii="Calibri" w:eastAsia="Times New Roman" w:hAnsi="Calibri" w:cs="Times New Roman"/>
                <w:b/>
                <w:bCs/>
                <w:color w:val="000000"/>
              </w:rPr>
              <w:t xml:space="preserve">, and </w:t>
            </w:r>
            <w:proofErr w:type="spellStart"/>
            <w:r w:rsidR="00DA52C8" w:rsidRPr="000C565A">
              <w:rPr>
                <w:b/>
              </w:rPr>
              <w:t>OrcaFlexInterface</w:t>
            </w:r>
            <w:proofErr w:type="spellEnd"/>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B66E17">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21" w:name="_Ref412116144"/>
      <w:bookmarkStart w:id="22" w:name="_Toc448331054"/>
      <w:r>
        <w:t>Major changes</w:t>
      </w:r>
      <w:r w:rsidR="008274A4">
        <w:t xml:space="preserve"> in FAST</w:t>
      </w:r>
      <w:bookmarkEnd w:id="21"/>
      <w:bookmarkEnd w:id="22"/>
    </w:p>
    <w:p w14:paraId="74F42DCA" w14:textId="09321C9B" w:rsidR="00C311AA" w:rsidRDefault="00C311AA" w:rsidP="00C311AA">
      <w:pPr>
        <w:pStyle w:val="Heading2"/>
        <w:rPr>
          <w:ins w:id="23" w:author="Bonnie Jonkman" w:date="2016-06-27T10:13:00Z"/>
        </w:rPr>
      </w:pPr>
      <w:bookmarkStart w:id="24" w:name="_Toc448331055"/>
      <w:proofErr w:type="gramStart"/>
      <w:ins w:id="25" w:author="Bonnie Jonkman" w:date="2016-06-27T10:13:00Z">
        <w:r>
          <w:t>v8.16.00a-bjj</w:t>
        </w:r>
        <w:proofErr w:type="gramEnd"/>
      </w:ins>
    </w:p>
    <w:p w14:paraId="568DA15B" w14:textId="463E4952" w:rsidR="00C311AA" w:rsidRDefault="00C311AA" w:rsidP="00C311AA">
      <w:pPr>
        <w:pStyle w:val="ListParagraph"/>
        <w:numPr>
          <w:ilvl w:val="0"/>
          <w:numId w:val="6"/>
        </w:numPr>
        <w:rPr>
          <w:ins w:id="26" w:author="Bonnie Jonkman" w:date="2016-06-27T10:13:00Z"/>
        </w:rPr>
      </w:pPr>
      <w:ins w:id="27" w:author="Bonnie Jonkman" w:date="2016-06-27T10:13:00Z">
        <w:r>
          <w:t>We added operating-point linearization capability.</w:t>
        </w:r>
      </w:ins>
    </w:p>
    <w:p w14:paraId="3E62E3D8" w14:textId="47D538F9" w:rsidR="000B6622" w:rsidRDefault="000B6622" w:rsidP="000B6622">
      <w:pPr>
        <w:pStyle w:val="Heading2"/>
      </w:pPr>
      <w:proofErr w:type="gramStart"/>
      <w:r>
        <w:t>v8.1</w:t>
      </w:r>
      <w:r w:rsidR="007101D0">
        <w:t>5</w:t>
      </w:r>
      <w:r>
        <w:t>.00a-bjj</w:t>
      </w:r>
      <w:bookmarkEnd w:id="24"/>
      <w:proofErr w:type="gramEnd"/>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w:t>
      </w:r>
      <w:proofErr w:type="spellStart"/>
      <w:r w:rsidR="009F741E">
        <w:t>ToolKit</w:t>
      </w:r>
      <w:proofErr w:type="spellEnd"/>
      <w:r w:rsidR="009F741E">
        <w:t xml:space="preserve"> (VTK) output </w:t>
      </w:r>
      <w:r>
        <w:t xml:space="preserve">files that can be read and viewed in standard open-source visualization packages such as </w:t>
      </w:r>
      <w:hyperlink r:id="rId17" w:history="1">
        <w:proofErr w:type="spellStart"/>
        <w:r w:rsidRPr="003D203B">
          <w:rPr>
            <w:rStyle w:val="Hyperlink"/>
          </w:rPr>
          <w:t>ParaView</w:t>
        </w:r>
        <w:proofErr w:type="spellEnd"/>
      </w:hyperlink>
      <w:r>
        <w:t xml:space="preserve"> or </w:t>
      </w:r>
      <w:hyperlink r:id="rId18" w:history="1">
        <w:proofErr w:type="spellStart"/>
        <w:r w:rsidRPr="003D203B">
          <w:rPr>
            <w:rStyle w:val="Hyperlink"/>
          </w:rPr>
          <w:t>VisIt</w:t>
        </w:r>
        <w:proofErr w:type="spellEnd"/>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w:t>
      </w:r>
      <w:r w:rsidR="000F122F">
        <w:lastRenderedPageBreak/>
        <w:t xml:space="preserve">submodule of ServoDyn </w:t>
      </w:r>
      <w:r w:rsidR="00EA1CDB">
        <w:t xml:space="preserve">(for both nacelle- and tower-based TMDs) </w:t>
      </w:r>
      <w:r w:rsidR="00FB2E6F">
        <w:t>has been updated with</w:t>
      </w:r>
      <w:r w:rsidR="000F122F">
        <w:t xml:space="preserve"> the option to model an </w:t>
      </w:r>
      <w:proofErr w:type="spellStart"/>
      <w:r w:rsidR="000F122F">
        <w:t>omni</w:t>
      </w:r>
      <w:proofErr w:type="spellEnd"/>
      <w:r w:rsidR="000F122F">
        <w:t xml:space="preserve">-directional tuned mass damper </w:t>
      </w:r>
      <w:r w:rsidR="00FA728E">
        <w:t>as an alternative to the</w:t>
      </w:r>
      <w:r w:rsidR="000F122F">
        <w:t xml:space="preserve"> two 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384F9A9C" w:rsidR="000B7FD7" w:rsidRDefault="000B7FD7" w:rsidP="000B6622">
      <w:pPr>
        <w:pStyle w:val="ListParagraph"/>
        <w:numPr>
          <w:ilvl w:val="0"/>
          <w:numId w:val="6"/>
        </w:numPr>
      </w:pPr>
      <w:r>
        <w:t xml:space="preserve">We modified the interfaces of modules in the FAST framework to include a </w:t>
      </w:r>
      <w:r w:rsidR="000C1E34">
        <w:t>new “</w:t>
      </w:r>
      <w:proofErr w:type="spellStart"/>
      <w:r>
        <w:t>MiscVar</w:t>
      </w:r>
      <w:proofErr w:type="spellEnd"/>
      <w:r w:rsidR="000C1E34">
        <w:t>”</w:t>
      </w:r>
      <w:r>
        <w:t xml:space="preserve"> type</w:t>
      </w:r>
      <w:r w:rsidR="00220BBA">
        <w:t>;</w:t>
      </w:r>
      <w:r w:rsidR="00241375">
        <w:t xml:space="preserve"> most variables contained in the “</w:t>
      </w:r>
      <w:proofErr w:type="spellStart"/>
      <w:r w:rsidR="00241375">
        <w:t>OtherState</w:t>
      </w:r>
      <w:proofErr w:type="spellEnd"/>
      <w:r w:rsidR="00241375">
        <w:t>” type</w:t>
      </w:r>
      <w:r w:rsidR="00220BBA">
        <w:t>s</w:t>
      </w:r>
      <w:r w:rsidR="00241375">
        <w:t xml:space="preserve"> have been moved to the “</w:t>
      </w:r>
      <w:proofErr w:type="spellStart"/>
      <w:r w:rsidR="00241375">
        <w:t>MiscVar</w:t>
      </w:r>
      <w:proofErr w:type="spellEnd"/>
      <w:r w:rsidR="00241375">
        <w:t>” type</w:t>
      </w:r>
      <w:r w:rsidR="00220BBA">
        <w:t>s</w:t>
      </w:r>
      <w:r w:rsidR="00241375">
        <w:t xml:space="preserve">. </w:t>
      </w:r>
      <w:r w:rsidR="00FA728E">
        <w:t>“</w:t>
      </w:r>
      <w:proofErr w:type="spellStart"/>
      <w:r w:rsidR="00FA728E">
        <w:t>OtherState</w:t>
      </w:r>
      <w:proofErr w:type="spellEnd"/>
      <w:r w:rsidR="00FA728E">
        <w:t xml:space="preserve">” </w:t>
      </w:r>
      <w:r w:rsidR="00241375">
        <w:t xml:space="preserve">variables </w:t>
      </w:r>
      <w:r w:rsidR="00FA728E">
        <w:t xml:space="preserve">are now treated like the continuous, discrete, and constraint states in that the states are preserved during a correction step in the FAST glue code and are </w:t>
      </w:r>
      <w:proofErr w:type="gramStart"/>
      <w:r w:rsidR="00FA728E">
        <w:t>INTENT(</w:t>
      </w:r>
      <w:proofErr w:type="gramEnd"/>
      <w:r w:rsidR="00FA728E">
        <w:t>IN)</w:t>
      </w:r>
      <w:r w:rsidR="00241375">
        <w:t xml:space="preserve"> in a module’s </w:t>
      </w:r>
      <w:proofErr w:type="spellStart"/>
      <w:r w:rsidR="00241375">
        <w:t>CalcOutput</w:t>
      </w:r>
      <w:proofErr w:type="spellEnd"/>
      <w:r w:rsidR="00241375">
        <w:t xml:space="preserve"> routine. “</w:t>
      </w:r>
      <w:proofErr w:type="spellStart"/>
      <w:r w:rsidR="00241375">
        <w:t>MiscVar</w:t>
      </w:r>
      <w:proofErr w:type="spellEnd"/>
      <w:r w:rsidR="00241375">
        <w:t xml:space="preserve">” variables are not preserved during a correction step and are </w:t>
      </w:r>
      <w:proofErr w:type="gramStart"/>
      <w:r w:rsidR="00241375">
        <w:t>INTENT(</w:t>
      </w:r>
      <w:proofErr w:type="gramEnd"/>
      <w:r w:rsidR="00241375">
        <w:t xml:space="preserve">INOUT) in both a module’s </w:t>
      </w:r>
      <w:proofErr w:type="spellStart"/>
      <w:r w:rsidR="00241375">
        <w:t>UpdateStates</w:t>
      </w:r>
      <w:proofErr w:type="spellEnd"/>
      <w:r w:rsidR="00241375">
        <w:t xml:space="preserve"> and </w:t>
      </w:r>
      <w:proofErr w:type="spellStart"/>
      <w:r w:rsidR="00241375">
        <w:t>CalcOutput</w:t>
      </w:r>
      <w:proofErr w:type="spellEnd"/>
      <w:r w:rsidR="00241375">
        <w:t xml:space="preserve"> routines</w:t>
      </w:r>
      <w:r w:rsidR="00FA728E">
        <w:t xml:space="preserve">. </w:t>
      </w:r>
      <w:r>
        <w:t xml:space="preserve">This feature </w:t>
      </w:r>
      <w:r w:rsidR="000C1E34">
        <w:t>is</w:t>
      </w:r>
      <w:r>
        <w:t xml:space="preserve"> invisible to the user, but is essential for developers of new modules. This new </w:t>
      </w:r>
      <w:r w:rsidR="007C18F1">
        <w:t>“</w:t>
      </w:r>
      <w:proofErr w:type="spellStart"/>
      <w:r w:rsidR="00EB6AE8">
        <w:t>MiscVar</w:t>
      </w:r>
      <w:proofErr w:type="spellEnd"/>
      <w:r w:rsidR="00EB6AE8">
        <w:t xml:space="preserve">” </w:t>
      </w:r>
      <w:r>
        <w:t>type will aid in the development of linearization features in future releases.</w:t>
      </w:r>
    </w:p>
    <w:p w14:paraId="1BCF084B" w14:textId="3C659367" w:rsidR="00753714" w:rsidRDefault="00753714" w:rsidP="00753714">
      <w:pPr>
        <w:pStyle w:val="ListParagraph"/>
        <w:numPr>
          <w:ilvl w:val="0"/>
          <w:numId w:val="6"/>
        </w:numPr>
      </w:pPr>
      <w:r>
        <w:t xml:space="preserve">We added </w:t>
      </w:r>
      <w:hyperlink r:id="rId19" w:history="1">
        <w:r w:rsidRPr="00561535">
          <w:rPr>
            <w:rStyle w:val="Hyperlink"/>
          </w:rPr>
          <w:t>online documentation</w:t>
        </w:r>
      </w:hyperlink>
      <w:r>
        <w:t xml:space="preserve"> of the </w:t>
      </w:r>
      <w:proofErr w:type="spellStart"/>
      <w:r>
        <w:t>NWTC_Library</w:t>
      </w:r>
      <w:proofErr w:type="spellEnd"/>
      <w:r>
        <w:t xml:space="preserve">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 xml:space="preserve">We removed the fatal error that occurred when writing text files with simulations longer than 9999.999 </w:t>
      </w:r>
      <w:proofErr w:type="gramStart"/>
      <w:r>
        <w:t>seconds</w:t>
      </w:r>
      <w:proofErr w:type="gramEnd"/>
      <w:r>
        <w:t xml:space="preserve">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0021F96" w14:textId="5E834988" w:rsidR="009E3E8B" w:rsidRDefault="009E3E8B" w:rsidP="009E3E8B">
      <w:pPr>
        <w:pStyle w:val="ListParagraph"/>
        <w:numPr>
          <w:ilvl w:val="0"/>
          <w:numId w:val="6"/>
        </w:numPr>
      </w:pPr>
      <w:r>
        <w:t>We fixed issues in HydroDyn that caused small differences in results (one time-step delay) and slow run times.</w:t>
      </w:r>
    </w:p>
    <w:p w14:paraId="3CC516A2" w14:textId="057F3AA1" w:rsidR="009E3E8B" w:rsidRDefault="009E3E8B" w:rsidP="00241375">
      <w:pPr>
        <w:pStyle w:val="ListParagraph"/>
        <w:numPr>
          <w:ilvl w:val="0"/>
          <w:numId w:val="6"/>
        </w:numPr>
      </w:pPr>
      <w:r>
        <w:t>We fixed a problem in HydroDyn that would cause the headers of the output channels to be over the wrong columns if second-order wave outputs were requested along with potential flow outputs.</w:t>
      </w:r>
    </w:p>
    <w:p w14:paraId="74EE1320" w14:textId="4C105C34" w:rsidR="009E3E8B" w:rsidRDefault="009E3E8B" w:rsidP="00241375">
      <w:pPr>
        <w:pStyle w:val="ListParagraph"/>
        <w:numPr>
          <w:ilvl w:val="0"/>
          <w:numId w:val="6"/>
        </w:numPr>
      </w:pPr>
      <w:r>
        <w:t>We fixed a problem where potential flow would not be used if the HydroDyn summary file wasn’t generated.</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lastRenderedPageBreak/>
        <w:t xml:space="preserve">We fixed issues in the </w:t>
      </w:r>
      <w:proofErr w:type="spellStart"/>
      <w:r>
        <w:t>OrcaFlex</w:t>
      </w:r>
      <w:proofErr w:type="spellEnd"/>
      <w:r>
        <w:t xml:space="preserve"> interface that would prevent </w:t>
      </w:r>
      <w:r w:rsidR="000D3D26">
        <w:t>FAST</w:t>
      </w:r>
      <w:r>
        <w:t xml:space="preserve"> from running when </w:t>
      </w:r>
      <w:proofErr w:type="spellStart"/>
      <w:r>
        <w:rPr>
          <w:b/>
        </w:rPr>
        <w:t>CompMooring</w:t>
      </w:r>
      <w:proofErr w:type="spellEnd"/>
      <w:r w:rsidRPr="006C3228">
        <w:t> = </w:t>
      </w:r>
      <w:proofErr w:type="gramStart"/>
      <w:r w:rsidRPr="006C3228">
        <w:t>4</w:t>
      </w:r>
      <w:proofErr w:type="gramEnd"/>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4BF3FC09" w14:textId="7D0DD2FD" w:rsidR="000E16D7" w:rsidRDefault="000E16D7" w:rsidP="006C3228">
      <w:pPr>
        <w:pStyle w:val="ListParagraph"/>
        <w:numPr>
          <w:ilvl w:val="0"/>
          <w:numId w:val="6"/>
        </w:numPr>
      </w:pPr>
      <w:r>
        <w:t xml:space="preserve">We compiled the 32-bit binaries </w:t>
      </w:r>
      <w:r w:rsidR="00DD261E">
        <w:t xml:space="preserve">in the Windows® archives </w:t>
      </w:r>
      <w:r>
        <w:t xml:space="preserve">without the increased stack-reserve size used in previous releases. This is to help with </w:t>
      </w:r>
      <w:r w:rsidR="00E750B5">
        <w:t xml:space="preserve">models using </w:t>
      </w:r>
      <w:r>
        <w:t xml:space="preserve">the </w:t>
      </w:r>
      <w:proofErr w:type="spellStart"/>
      <w:r>
        <w:t>OrcaFlex</w:t>
      </w:r>
      <w:proofErr w:type="spellEnd"/>
      <w:r>
        <w:t xml:space="preserve"> Interface, but some large models that previously ran on 32-bit Windows may need to use the 64-bit version instead.</w:t>
      </w:r>
    </w:p>
    <w:p w14:paraId="3C869BE3" w14:textId="71D8F235" w:rsidR="000E16D7" w:rsidRDefault="000E16D7" w:rsidP="006C3228">
      <w:pPr>
        <w:pStyle w:val="ListParagraph"/>
        <w:numPr>
          <w:ilvl w:val="0"/>
          <w:numId w:val="6"/>
        </w:numPr>
      </w:pPr>
      <w:r>
        <w:t>We added double-precision</w:t>
      </w:r>
      <w:r w:rsidR="00E750B5">
        <w:t xml:space="preserve"> versions of the FA</w:t>
      </w:r>
      <w:r>
        <w:t>ST executable</w:t>
      </w:r>
      <w:r w:rsidR="00E750B5">
        <w:t>s</w:t>
      </w:r>
      <w:r>
        <w:t xml:space="preserve"> to the Windows® archive</w:t>
      </w:r>
      <w:r w:rsidR="00E750B5">
        <w:t xml:space="preserve"> (named FAST_Win32d.exe and FAST_x64d.exe</w:t>
      </w:r>
      <w:r>
        <w:t xml:space="preserve">. We recommend using </w:t>
      </w:r>
      <w:r w:rsidR="00E750B5">
        <w:t>one of these</w:t>
      </w:r>
      <w:r>
        <w:t xml:space="preserve"> executable</w:t>
      </w:r>
      <w:r w:rsidR="00E750B5">
        <w:t>s</w:t>
      </w:r>
      <w:r>
        <w:t xml:space="preserve"> when running BeamDyn. If you need to use double precision</w:t>
      </w:r>
      <w:r w:rsidR="009E3E8B">
        <w:t xml:space="preserve"> FAST</w:t>
      </w:r>
      <w:r>
        <w:t xml:space="preserve"> with the Simulink S-Function</w:t>
      </w:r>
      <w:r w:rsidR="009E3E8B">
        <w:t xml:space="preserve"> (e.g., if you are using BeamDyn)</w:t>
      </w:r>
      <w:r>
        <w:t xml:space="preserve">, you will need to recompile </w:t>
      </w:r>
      <w:r w:rsidR="00E750B5">
        <w:t xml:space="preserve">those </w:t>
      </w:r>
      <w:r w:rsidR="0099334A">
        <w:t>DLLs.</w:t>
      </w:r>
    </w:p>
    <w:p w14:paraId="4C026504" w14:textId="646B165C" w:rsidR="000E16D7" w:rsidRDefault="008C3F7C" w:rsidP="000E16D7">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B66E17">
        <w:t xml:space="preserve">Table </w:t>
      </w:r>
      <w:r w:rsidR="00B66E17">
        <w:rPr>
          <w:noProof/>
        </w:rPr>
        <w:t>2</w:t>
      </w:r>
      <w:r w:rsidR="00646C14">
        <w:fldChar w:fldCharType="end"/>
      </w:r>
      <w:r>
        <w:t>.</w:t>
      </w:r>
    </w:p>
    <w:p w14:paraId="45375401" w14:textId="1308FA0B" w:rsidR="008C3F7C" w:rsidRDefault="008C3F7C" w:rsidP="005B7A56">
      <w:pPr>
        <w:pStyle w:val="Caption"/>
        <w:keepNext/>
        <w:ind w:left="360"/>
        <w:jc w:val="center"/>
      </w:pPr>
      <w:bookmarkStart w:id="28" w:name="_Ref447128458"/>
      <w:r>
        <w:t xml:space="preserve">Table </w:t>
      </w:r>
      <w:r w:rsidR="00633A82">
        <w:fldChar w:fldCharType="begin"/>
      </w:r>
      <w:r w:rsidR="00633A82">
        <w:instrText xml:space="preserve"> SEQ Table \* ARABIC </w:instrText>
      </w:r>
      <w:r w:rsidR="00633A82">
        <w:fldChar w:fldCharType="separate"/>
      </w:r>
      <w:r w:rsidR="00B66E17">
        <w:rPr>
          <w:noProof/>
        </w:rPr>
        <w:t>2</w:t>
      </w:r>
      <w:r w:rsidR="00633A82">
        <w:rPr>
          <w:noProof/>
        </w:rPr>
        <w:fldChar w:fldCharType="end"/>
      </w:r>
      <w:bookmarkEnd w:id="28"/>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t>ModName</w:t>
            </w:r>
            <w:proofErr w:type="spellEnd"/>
            <w:r>
              <w:t xml:space="preserv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21EC2036"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r w:rsidRPr="00596E01">
              <w:t>v1.03.02a-bjj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A9C737C" w:rsidR="008C3F7C" w:rsidRPr="0090043E" w:rsidRDefault="00575C17" w:rsidP="00111BE7">
            <w:pPr>
              <w:cnfStyle w:val="000000100000" w:firstRow="0" w:lastRow="0" w:firstColumn="0" w:lastColumn="0" w:oddVBand="0" w:evenVBand="0" w:oddHBand="1" w:evenHBand="0" w:firstRowFirstColumn="0" w:firstRowLastColumn="0" w:lastRowFirstColumn="0" w:lastRowLastColumn="0"/>
            </w:pPr>
            <w:r w:rsidRPr="0090043E">
              <w:t>v1.01.0</w:t>
            </w:r>
            <w:r w:rsidR="00111BE7">
              <w:t>3</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5F074668" w:rsidR="008C3F7C" w:rsidRPr="00466DA1" w:rsidRDefault="00704D7B" w:rsidP="00FB2E6F">
            <w:pPr>
              <w:cnfStyle w:val="000000000000" w:firstRow="0" w:lastRow="0" w:firstColumn="0" w:lastColumn="0" w:oddVBand="0" w:evenVBand="0" w:oddHBand="0" w:evenHBand="0" w:firstRowFirstColumn="0" w:firstRowLastColumn="0" w:lastRowFirstColumn="0" w:lastRowLastColumn="0"/>
            </w:pPr>
            <w:r w:rsidRPr="00704D7B">
              <w:t>v14.05.00a-bjj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3524EAA9" w:rsidR="008C3F7C" w:rsidRPr="005C6F8A" w:rsidRDefault="00026AC2" w:rsidP="0090043E">
            <w:pPr>
              <w:cnfStyle w:val="000000100000" w:firstRow="0" w:lastRow="0" w:firstColumn="0" w:lastColumn="0" w:oddVBand="0" w:evenVBand="0" w:oddHBand="1" w:evenHBand="0" w:firstRowFirstColumn="0" w:firstRowLastColumn="0" w:lastRowFirstColumn="0" w:lastRowLastColumn="0"/>
              <w:rPr>
                <w:highlight w:val="yellow"/>
              </w:rPr>
            </w:pPr>
            <w:r w:rsidRPr="0090043E">
              <w:t>v15.02.03</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644B17EE" w:rsidR="008C3F7C" w:rsidRPr="0048246B" w:rsidRDefault="003B4347" w:rsidP="00FB2E6F">
            <w:pPr>
              <w:cnfStyle w:val="000000000000" w:firstRow="0" w:lastRow="0" w:firstColumn="0" w:lastColumn="0" w:oddVBand="0" w:evenVBand="0" w:oddHBand="0" w:evenHBand="0" w:firstRowFirstColumn="0" w:firstRowLastColumn="0" w:lastRowFirstColumn="0" w:lastRowLastColumn="0"/>
              <w:rPr>
                <w:highlight w:val="yellow"/>
              </w:rPr>
            </w:pPr>
            <w:r w:rsidRPr="003B4347">
              <w:t>v3.02.00a-bjj</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IfW</w:t>
            </w:r>
            <w:proofErr w:type="spellEnd"/>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2FE1EAB1"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r w:rsidRPr="008E03AB">
              <w:t>v1.05.00a-bjj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SrvD</w:t>
            </w:r>
            <w:proofErr w:type="spellEnd"/>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8F54AFE"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r w:rsidRPr="008E03AB">
              <w:t>v1.02.01-sp</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454A98B6" w:rsidR="008C3F7C" w:rsidRPr="0048246B" w:rsidRDefault="003B4347" w:rsidP="00FB2E6F">
            <w:pPr>
              <w:cnfStyle w:val="000000100000" w:firstRow="0" w:lastRow="0" w:firstColumn="0" w:lastColumn="0" w:oddVBand="0" w:evenVBand="0" w:oddHBand="1" w:evenHBand="0" w:firstRowFirstColumn="0" w:firstRowLastColumn="0" w:lastRowFirstColumn="0" w:lastRowLastColumn="0"/>
              <w:rPr>
                <w:highlight w:val="yellow"/>
              </w:rPr>
            </w:pPr>
            <w:r w:rsidRPr="003B4347">
              <w:t>v2.05.00</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59D15EEC" w:rsidR="008C3F7C" w:rsidRPr="0048246B" w:rsidRDefault="00A07477" w:rsidP="00FB2E6F">
            <w:pPr>
              <w:cnfStyle w:val="000000000000" w:firstRow="0" w:lastRow="0" w:firstColumn="0" w:lastColumn="0" w:oddVBand="0" w:evenVBand="0" w:oddHBand="0" w:evenHBand="0" w:firstRowFirstColumn="0" w:firstRowLastColumn="0" w:lastRowFirstColumn="0" w:lastRowLastColumn="0"/>
              <w:rPr>
                <w:highlight w:val="yellow"/>
              </w:rPr>
            </w:pPr>
            <w:r w:rsidRPr="00A07477">
              <w:t>v1.03.00</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503377A6"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r>
              <w:t>1.2</w:t>
            </w:r>
            <w:r w:rsidR="00E965E2">
              <w:t>0</w:t>
            </w:r>
            <w:r>
              <w:t>.10</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6181F511" w:rsidR="008C3F7C" w:rsidRPr="0048246B" w:rsidRDefault="00E20FFD" w:rsidP="00FB2E6F">
            <w:pPr>
              <w:cnfStyle w:val="000000000000" w:firstRow="0" w:lastRow="0" w:firstColumn="0" w:lastColumn="0" w:oddVBand="0" w:evenVBand="0" w:oddHBand="0" w:evenHBand="0" w:firstRowFirstColumn="0" w:firstRowLastColumn="0" w:lastRowFirstColumn="0" w:lastRowLastColumn="0"/>
              <w:rPr>
                <w:highlight w:val="yellow"/>
              </w:rPr>
            </w:pPr>
            <w:r w:rsidRPr="00E20FFD">
              <w:t>v1.02.00</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proofErr w:type="spellStart"/>
            <w:r w:rsidRPr="005509D5">
              <w:rPr>
                <w:b w:val="0"/>
              </w:rPr>
              <w:t>MoorDyn</w:t>
            </w:r>
            <w:proofErr w:type="spellEnd"/>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proofErr w:type="spellStart"/>
            <w:r>
              <w:rPr>
                <w:b w:val="0"/>
              </w:rPr>
              <w:t>OrcaFlexInterface</w:t>
            </w:r>
            <w:proofErr w:type="spellEnd"/>
          </w:p>
        </w:tc>
        <w:tc>
          <w:tcPr>
            <w:tcW w:w="2421" w:type="dxa"/>
          </w:tcPr>
          <w:p w14:paraId="3536EA72" w14:textId="51A37E3E" w:rsidR="008C3F7C" w:rsidRPr="005C6F8A" w:rsidRDefault="004B55FE" w:rsidP="00FB2E6F">
            <w:pPr>
              <w:cnfStyle w:val="000000000000" w:firstRow="0" w:lastRow="0" w:firstColumn="0" w:lastColumn="0" w:oddVBand="0" w:evenVBand="0" w:oddHBand="0" w:evenHBand="0" w:firstRowFirstColumn="0" w:firstRowLastColumn="0" w:lastRowFirstColumn="0" w:lastRowLastColumn="0"/>
              <w:rPr>
                <w:highlight w:val="yellow"/>
              </w:rPr>
            </w:pPr>
            <w:r>
              <w:t>v1.01.01</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082EEE0A" w:rsidR="008C3F7C" w:rsidRPr="0048246B" w:rsidRDefault="00561BB9" w:rsidP="00FB2E6F">
            <w:pPr>
              <w:cnfStyle w:val="000000100000" w:firstRow="0" w:lastRow="0" w:firstColumn="0" w:lastColumn="0" w:oddVBand="0" w:evenVBand="0" w:oddHBand="1" w:evenHBand="0" w:firstRowFirstColumn="0" w:firstRowLastColumn="0" w:lastRowFirstColumn="0" w:lastRowLastColumn="0"/>
              <w:rPr>
                <w:highlight w:val="yellow"/>
              </w:rPr>
            </w:pPr>
            <w:r w:rsidRPr="00561BB9">
              <w:t>v1.01.00</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IceF</w:t>
            </w:r>
            <w:proofErr w:type="spellEnd"/>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0B6E9D20" w:rsidR="008C3F7C" w:rsidRPr="0048246B" w:rsidRDefault="008731C7" w:rsidP="00FB2E6F">
            <w:pPr>
              <w:cnfStyle w:val="000000000000" w:firstRow="0" w:lastRow="0" w:firstColumn="0" w:lastColumn="0" w:oddVBand="0" w:evenVBand="0" w:oddHBand="0" w:evenHBand="0" w:firstRowFirstColumn="0" w:firstRowLastColumn="0" w:lastRowFirstColumn="0" w:lastRowLastColumn="0"/>
              <w:rPr>
                <w:highlight w:val="yellow"/>
              </w:rPr>
            </w:pPr>
            <w:r w:rsidRPr="008731C7">
              <w:t>v1.02.00</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IceD</w:t>
            </w:r>
            <w:proofErr w:type="spellEnd"/>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5F7952EE"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2D8E7D8A"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r>
              <w:t>v</w:t>
            </w:r>
            <w:r w:rsidR="00F201C8" w:rsidRPr="0090043E">
              <w:t>2</w:t>
            </w:r>
            <w:r w:rsidR="00ED6864">
              <w:t>.08.00</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r w:rsidRPr="0003288E">
              <w:t>v3.01.00</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proofErr w:type="spellStart"/>
            <w:r w:rsidRPr="00405A94">
              <w:rPr>
                <w:b w:val="0"/>
              </w:rPr>
              <w:t>ScaLAPACK</w:t>
            </w:r>
            <w:proofErr w:type="spellEnd"/>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proofErr w:type="spellStart"/>
            <w:r w:rsidRPr="00AA173A">
              <w:rPr>
                <w:b w:val="0"/>
              </w:rPr>
              <w:t>FitPack</w:t>
            </w:r>
            <w:proofErr w:type="spellEnd"/>
            <w:r>
              <w:rPr>
                <w:b w:val="0"/>
              </w:rPr>
              <w:t xml:space="preserve"> (</w:t>
            </w:r>
            <w:proofErr w:type="spellStart"/>
            <w:r w:rsidRPr="00C0755E">
              <w:rPr>
                <w:b w:val="0"/>
              </w:rPr>
              <w:t>Dierckx</w:t>
            </w:r>
            <w:proofErr w:type="spellEnd"/>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29" w:name="_Toc448331056"/>
      <w:proofErr w:type="gramStart"/>
      <w:r>
        <w:t>v8.1</w:t>
      </w:r>
      <w:r w:rsidR="001A0C92">
        <w:t>2</w:t>
      </w:r>
      <w:r>
        <w:t>.00a-bjj</w:t>
      </w:r>
      <w:bookmarkEnd w:id="29"/>
      <w:proofErr w:type="gramEnd"/>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proofErr w:type="spellStart"/>
      <w:r w:rsidR="00BE1CEA">
        <w:t>OpenFOAM</w:t>
      </w:r>
      <w:proofErr w:type="spellEnd"/>
      <w:r w:rsidR="00BE1CEA">
        <w:t xml:space="preserve">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w:t>
      </w:r>
      <w:proofErr w:type="spellStart"/>
      <w:r>
        <w:t>OrcaFlex</w:t>
      </w:r>
      <w:proofErr w:type="spellEnd"/>
      <w:r>
        <w:t xml:space="preserve"> commercial software package developed by Orcina for advanced hydrodynamic and mooring analysis and design. See the documentation provided with the </w:t>
      </w:r>
      <w:hyperlink r:id="rId23" w:history="1">
        <w:proofErr w:type="spellStart"/>
        <w:r w:rsidRPr="00CE0EE0">
          <w:rPr>
            <w:rStyle w:val="Hyperlink"/>
          </w:rPr>
          <w:t>OrcaFlex</w:t>
        </w:r>
        <w:proofErr w:type="spellEnd"/>
        <w:r w:rsidRPr="00CE0EE0">
          <w:rPr>
            <w:rStyle w:val="Hyperlink"/>
          </w:rPr>
          <w:t xml:space="preserve"> interface</w:t>
        </w:r>
      </w:hyperlink>
      <w:r>
        <w:t xml:space="preserve"> for more information.</w:t>
      </w:r>
    </w:p>
    <w:p w14:paraId="462D6EBF" w14:textId="77777777" w:rsidR="002B6AD2" w:rsidRDefault="002B6AD2" w:rsidP="002B6AD2">
      <w:pPr>
        <w:pStyle w:val="ListParagraph"/>
        <w:numPr>
          <w:ilvl w:val="0"/>
          <w:numId w:val="6"/>
        </w:numPr>
      </w:pPr>
      <w:r>
        <w:lastRenderedPageBreak/>
        <w:t xml:space="preserve">The lumped-mass mooring-dynamics module </w:t>
      </w:r>
      <w:proofErr w:type="spellStart"/>
      <w:r>
        <w:t>MoorDyn</w:t>
      </w:r>
      <w:proofErr w:type="spellEnd"/>
      <w:r>
        <w:t xml:space="preserve"> has been completed; see the new documentation provided with </w:t>
      </w:r>
      <w:proofErr w:type="spellStart"/>
      <w:r>
        <w:t>MoorDyn</w:t>
      </w:r>
      <w:proofErr w:type="spellEnd"/>
      <w:r>
        <w:t xml:space="preserve">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B66E17">
        <w:t>Checkpoint Files (Restart Capability)</w:t>
      </w:r>
      <w:r>
        <w:fldChar w:fldCharType="end"/>
      </w:r>
      <w:r>
        <w:t>” and “</w:t>
      </w:r>
      <w:r>
        <w:fldChar w:fldCharType="begin"/>
      </w:r>
      <w:r>
        <w:instrText xml:space="preserve"> REF _Ref431889076 \h </w:instrText>
      </w:r>
      <w:r>
        <w:fldChar w:fldCharType="separate"/>
      </w:r>
      <w:r w:rsidR="00B66E17">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30" w:name="_Toc448331057"/>
      <w:proofErr w:type="gramStart"/>
      <w:r>
        <w:t>v8.10.00a-bjj</w:t>
      </w:r>
      <w:bookmarkEnd w:id="30"/>
      <w:proofErr w:type="gramEnd"/>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B66E17">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 xml:space="preserve">with </w:t>
      </w:r>
      <w:proofErr w:type="spellStart"/>
      <w:r w:rsidR="00413D42">
        <w:t>ElastoDyn’s</w:t>
      </w:r>
      <w:proofErr w:type="spellEnd"/>
      <w:r w:rsidR="00413D42">
        <w:t xml:space="preserve">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proofErr w:type="spellStart"/>
      <w:r w:rsidR="00413D42">
        <w:rPr>
          <w:b/>
        </w:rPr>
        <w:t>GBoxEff</w:t>
      </w:r>
      <w:proofErr w:type="spellEnd"/>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w:t>
      </w:r>
      <w:proofErr w:type="spellStart"/>
      <w:r>
        <w:t>MoorDyn</w:t>
      </w:r>
      <w:proofErr w:type="spellEnd"/>
      <w:r>
        <w:t xml:space="preserve"> by </w:t>
      </w:r>
      <w:r w:rsidR="00AB4AC5">
        <w:t xml:space="preserve">external contributor </w:t>
      </w:r>
      <w:r>
        <w:t xml:space="preserve">Matthew Hall. The version of </w:t>
      </w:r>
      <w:proofErr w:type="spellStart"/>
      <w:r>
        <w:t>MoorDyn</w:t>
      </w:r>
      <w:proofErr w:type="spellEnd"/>
      <w:r>
        <w:t xml:space="preserve">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 xml:space="preserve">module developed by the University of Massachusetts; it simulates </w:t>
      </w:r>
      <w:proofErr w:type="gramStart"/>
      <w:r>
        <w:t>two independent</w:t>
      </w:r>
      <w:r w:rsidR="00A63833">
        <w:t>,</w:t>
      </w:r>
      <w:r>
        <w:t xml:space="preserve"> </w:t>
      </w:r>
      <w:r w:rsidR="00C86181">
        <w:t>one</w:t>
      </w:r>
      <w:r w:rsidR="00AB4AC5">
        <w:t>-</w:t>
      </w:r>
      <w:r>
        <w:t>DOF,</w:t>
      </w:r>
      <w:proofErr w:type="gramEnd"/>
      <w:r>
        <w:t xml:space="preserve">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lastRenderedPageBreak/>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31" w:name="_Toc448331058"/>
      <w:proofErr w:type="gramStart"/>
      <w:r>
        <w:t>v8.09.00a-bjj</w:t>
      </w:r>
      <w:bookmarkEnd w:id="31"/>
      <w:proofErr w:type="gramEnd"/>
    </w:p>
    <w:p w14:paraId="2164B283" w14:textId="77777777" w:rsidR="00034E12" w:rsidRDefault="00034E12" w:rsidP="00034E12">
      <w:pPr>
        <w:pStyle w:val="ListParagraph"/>
        <w:numPr>
          <w:ilvl w:val="0"/>
          <w:numId w:val="6"/>
        </w:numPr>
      </w:pPr>
      <w:r>
        <w:t>We added second-order wave kinematics and second-order diffraction loading to HydroDyn</w:t>
      </w:r>
      <w:proofErr w:type="gramStart"/>
      <w:r>
        <w:t xml:space="preserve">.  </w:t>
      </w:r>
      <w:proofErr w:type="gramEnd"/>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 xml:space="preserve">Second-order wave kinematics </w:t>
      </w:r>
      <w:proofErr w:type="gramStart"/>
      <w:r w:rsidRPr="00034E12">
        <w:t>are</w:t>
      </w:r>
      <w:proofErr w:type="gramEnd"/>
      <w:r w:rsidRPr="00034E12">
        <w:t xml:space="preserv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 xml:space="preserve">We fixed a problem where the </w:t>
      </w:r>
      <w:proofErr w:type="spellStart"/>
      <w:r>
        <w:t>eigenfrequencies</w:t>
      </w:r>
      <w:proofErr w:type="spellEnd"/>
      <w:r>
        <w:t xml:space="preserve">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32" w:name="_Ref412116139"/>
      <w:bookmarkStart w:id="33" w:name="_Toc448331059"/>
      <w:proofErr w:type="gramStart"/>
      <w:r>
        <w:t>v8.08.00c-bjj</w:t>
      </w:r>
      <w:bookmarkEnd w:id="32"/>
      <w:bookmarkEnd w:id="33"/>
      <w:proofErr w:type="gramEnd"/>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w:t>
      </w:r>
      <w:proofErr w:type="spellStart"/>
      <w:r>
        <w:t>subcycling</w:t>
      </w:r>
      <w:proofErr w:type="spellEnd"/>
      <w:r>
        <w:t xml:space="preserve">.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34" w:name="_Ref391841077"/>
      <w:r w:rsidR="002C1FAC" w:rsidRPr="00AC31AB">
        <w:rPr>
          <w:rStyle w:val="FootnoteReference"/>
          <w:rFonts w:eastAsia="Times New Roman" w:cs="Times New Roman"/>
          <w:color w:val="000000"/>
        </w:rPr>
        <w:footnoteReference w:id="6"/>
      </w:r>
      <w:bookmarkEnd w:id="34"/>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B66E17">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B66E17">
        <w:t xml:space="preserve">Figure </w:t>
      </w:r>
      <w:r w:rsidR="00B66E17">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 xml:space="preserve">initialization. This ratio was changed to help users better predict the amount of time longer </w:t>
      </w:r>
      <w:r>
        <w:lastRenderedPageBreak/>
        <w:t>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w:t>
      </w:r>
      <w:proofErr w:type="spellStart"/>
      <w:r>
        <w:t>ElastoDyn’s</w:t>
      </w:r>
      <w:proofErr w:type="spellEnd"/>
      <w:r>
        <w:t xml:space="preserve"> </w:t>
      </w:r>
      <w:proofErr w:type="spellStart"/>
      <w:r w:rsidR="00EA31B9">
        <w:rPr>
          <w:b/>
        </w:rPr>
        <w:t>TowerBsHt</w:t>
      </w:r>
      <w:proofErr w:type="spellEnd"/>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proofErr w:type="spellStart"/>
      <w:r w:rsidRPr="00831ED9">
        <w:rPr>
          <w:b/>
        </w:rPr>
        <w:t>TeetDmpP</w:t>
      </w:r>
      <w:proofErr w:type="spellEnd"/>
      <w:r w:rsidRPr="00831ED9">
        <w:rPr>
          <w:b/>
        </w:rPr>
        <w:t>.</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 xml:space="preserve">We fixed a problem with </w:t>
      </w:r>
      <w:proofErr w:type="spellStart"/>
      <w:r>
        <w:t>ElastoDyn’s</w:t>
      </w:r>
      <w:proofErr w:type="spellEnd"/>
      <w:r>
        <w:t xml:space="preserve">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 xml:space="preserve">We no longer allow extrapolation orders of </w:t>
      </w:r>
      <w:proofErr w:type="gramStart"/>
      <w:r>
        <w:t>0</w:t>
      </w:r>
      <w:proofErr w:type="gramEnd"/>
      <w:r>
        <w:t xml:space="preserve">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proofErr w:type="spellStart"/>
      <w:r>
        <w:t>PlotFASToutput.m</w:t>
      </w:r>
      <w:proofErr w:type="spellEnd"/>
      <w:r>
        <w:t xml:space="preserve">,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proofErr w:type="spellStart"/>
      <w:r>
        <w:t>ReadSubDynSummary.m</w:t>
      </w:r>
      <w:proofErr w:type="spellEnd"/>
      <w:r>
        <w:t xml:space="preserve">,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35" w:name="_Toc448331060"/>
      <w:proofErr w:type="gramStart"/>
      <w:r>
        <w:t>v8.03.02b-bjj</w:t>
      </w:r>
      <w:bookmarkEnd w:id="35"/>
      <w:proofErr w:type="gramEnd"/>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lastRenderedPageBreak/>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36" w:name="_Ref415574957"/>
      <w:bookmarkStart w:id="37" w:name="_Toc448331061"/>
      <w:r>
        <w:t>FAST v8 Input and Output Files</w:t>
      </w:r>
      <w:bookmarkEnd w:id="36"/>
      <w:bookmarkEnd w:id="37"/>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B66E17">
        <w:t xml:space="preserve">Figure </w:t>
      </w:r>
      <w:r w:rsidR="00B66E17">
        <w:rPr>
          <w:noProof/>
        </w:rPr>
        <w:t>4</w:t>
      </w:r>
      <w:r>
        <w:fldChar w:fldCharType="end"/>
      </w:r>
      <w:r>
        <w:t>.</w:t>
      </w:r>
      <w:r w:rsidR="00604402">
        <w:t xml:space="preserve"> </w:t>
      </w:r>
    </w:p>
    <w:p w14:paraId="1A9166D1" w14:textId="37CBCBA3" w:rsidR="00604402" w:rsidRDefault="00604402" w:rsidP="00AD1B9B">
      <w:pPr>
        <w:pStyle w:val="Heading2"/>
      </w:pPr>
      <w:bookmarkStart w:id="38" w:name="_Toc448331062"/>
      <w:r>
        <w:t>File Naming Conventions</w:t>
      </w:r>
      <w:bookmarkEnd w:id="38"/>
    </w:p>
    <w:p w14:paraId="4394982B" w14:textId="3B088DC0" w:rsidR="00604402" w:rsidRDefault="00604402" w:rsidP="00256CFF">
      <w:r>
        <w:t>Input files do not need particular extensions</w:t>
      </w:r>
      <w:r w:rsidR="007704A8">
        <w:t xml:space="preserve"> in FAST</w:t>
      </w:r>
      <w:r w:rsidR="00E050C3">
        <w:t xml:space="preserve">, though some modules may make their own assumptions on naming conventions (e.g. </w:t>
      </w:r>
      <w:proofErr w:type="spellStart"/>
      <w:r w:rsidR="00E050C3">
        <w:t>OrcaFlex</w:t>
      </w:r>
      <w:proofErr w:type="spellEnd"/>
      <w:r w:rsidR="00E050C3">
        <w:t xml:space="preserve">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w:t>
      </w:r>
      <w:proofErr w:type="spellStart"/>
      <w:r w:rsidR="00604402">
        <w:t>RootName</w:t>
      </w:r>
      <w:proofErr w:type="spellEnd"/>
      <w:r w:rsidR="00604402">
        <w:t>&gt;.&lt;</w:t>
      </w:r>
      <w:proofErr w:type="spellStart"/>
      <w:r w:rsidR="00604402">
        <w:t>ext</w:t>
      </w:r>
      <w:proofErr w:type="spellEnd"/>
      <w:r w:rsidR="00604402">
        <w: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&lt;</w:t>
      </w:r>
      <w:proofErr w:type="spellStart"/>
      <w:r w:rsidR="00604402">
        <w:t>RootName</w:t>
      </w:r>
      <w:proofErr w:type="spellEnd"/>
      <w:r w:rsidR="00604402">
        <w:t>&gt;.&lt;</w:t>
      </w:r>
      <w:proofErr w:type="spellStart"/>
      <w:r w:rsidR="00604402">
        <w:t>ModName</w:t>
      </w:r>
      <w:proofErr w:type="spellEnd"/>
      <w:r w:rsidR="00604402">
        <w:t>&gt;.&lt;</w:t>
      </w:r>
      <w:proofErr w:type="spellStart"/>
      <w:r w:rsidR="00604402">
        <w:t>ext</w:t>
      </w:r>
      <w:proofErr w:type="spellEnd"/>
      <w:r w:rsidR="00604402">
        <w:t xml:space="preserve">&gt; </w:t>
      </w:r>
      <w:r w:rsidR="00604402">
        <w:br/>
        <w:t>where &lt;</w:t>
      </w:r>
      <w:proofErr w:type="spellStart"/>
      <w:r w:rsidR="00604402">
        <w:t>RootName</w:t>
      </w:r>
      <w:proofErr w:type="spellEnd"/>
      <w:r w:rsidR="00604402">
        <w:t>&gt; is the root name of the primary FAST input file (the filename, including path, without the extension), &lt;</w:t>
      </w:r>
      <w:proofErr w:type="spellStart"/>
      <w:r w:rsidR="00604402">
        <w:t>ModName</w:t>
      </w:r>
      <w:proofErr w:type="spellEnd"/>
      <w:r w:rsidR="00604402">
        <w:t>&gt;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B66E17">
        <w:t xml:space="preserve">Table </w:t>
      </w:r>
      <w:r w:rsidR="00B66E17">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proofErr w:type="spellStart"/>
            <w:r>
              <w:rPr>
                <w:b w:val="0"/>
              </w:rPr>
              <w:t>outb</w:t>
            </w:r>
            <w:proofErr w:type="spellEnd"/>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proofErr w:type="spellStart"/>
            <w:r>
              <w:rPr>
                <w:b w:val="0"/>
              </w:rPr>
              <w:t>ech</w:t>
            </w:r>
            <w:proofErr w:type="spellEnd"/>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proofErr w:type="spellStart"/>
            <w:r w:rsidRPr="0021627B">
              <w:rPr>
                <w:b w:val="0"/>
              </w:rPr>
              <w:t>chkp</w:t>
            </w:r>
            <w:proofErr w:type="spellEnd"/>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proofErr w:type="spellStart"/>
            <w:r w:rsidRPr="002119FB">
              <w:rPr>
                <w:b w:val="0"/>
              </w:rPr>
              <w:t>vtp</w:t>
            </w:r>
            <w:proofErr w:type="spellEnd"/>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r w:rsidR="00FA60D0" w14:paraId="4D6B0FC9" w14:textId="77777777" w:rsidTr="00604402">
        <w:trPr>
          <w:cnfStyle w:val="000000100000" w:firstRow="0" w:lastRow="0" w:firstColumn="0" w:lastColumn="0" w:oddVBand="0" w:evenVBand="0" w:oddHBand="1" w:evenHBand="0" w:firstRowFirstColumn="0" w:firstRowLastColumn="0" w:lastRowFirstColumn="0" w:lastRowLastColumn="0"/>
          <w:jc w:val="center"/>
          <w:ins w:id="39" w:author="Bonnie Jonkman" w:date="2016-06-30T13:29:00Z"/>
        </w:trPr>
        <w:tc>
          <w:tcPr>
            <w:cnfStyle w:val="001000000000" w:firstRow="0" w:lastRow="0" w:firstColumn="1" w:lastColumn="0" w:oddVBand="0" w:evenVBand="0" w:oddHBand="0" w:evenHBand="0" w:firstRowFirstColumn="0" w:firstRowLastColumn="0" w:lastRowFirstColumn="0" w:lastRowLastColumn="0"/>
            <w:tcW w:w="2700" w:type="dxa"/>
          </w:tcPr>
          <w:p w14:paraId="2E97EAB9" w14:textId="1F497E85" w:rsidR="00FA60D0" w:rsidRPr="00FA60D0" w:rsidRDefault="00FA60D0" w:rsidP="00604402">
            <w:pPr>
              <w:jc w:val="center"/>
              <w:rPr>
                <w:ins w:id="40" w:author="Bonnie Jonkman" w:date="2016-06-30T13:29:00Z"/>
                <w:b w:val="0"/>
              </w:rPr>
            </w:pPr>
            <w:proofErr w:type="spellStart"/>
            <w:ins w:id="41" w:author="Bonnie Jonkman" w:date="2016-06-30T13:29:00Z">
              <w:r w:rsidRPr="00FA60D0">
                <w:rPr>
                  <w:b w:val="0"/>
                </w:rPr>
                <w:t>lin</w:t>
              </w:r>
              <w:proofErr w:type="spellEnd"/>
            </w:ins>
          </w:p>
        </w:tc>
        <w:tc>
          <w:tcPr>
            <w:tcW w:w="5490" w:type="dxa"/>
          </w:tcPr>
          <w:p w14:paraId="151478CD" w14:textId="3D4AB834" w:rsidR="00FA60D0" w:rsidRPr="00FA60D0" w:rsidRDefault="00FA60D0" w:rsidP="00FA60D0">
            <w:pPr>
              <w:cnfStyle w:val="000000100000" w:firstRow="0" w:lastRow="0" w:firstColumn="0" w:lastColumn="0" w:oddVBand="0" w:evenVBand="0" w:oddHBand="1" w:evenHBand="0" w:firstRowFirstColumn="0" w:firstRowLastColumn="0" w:lastRowFirstColumn="0" w:lastRowLastColumn="0"/>
              <w:rPr>
                <w:ins w:id="42" w:author="Bonnie Jonkman" w:date="2016-06-30T13:29:00Z"/>
              </w:rPr>
            </w:pPr>
            <w:ins w:id="43" w:author="Bonnie Jonkman" w:date="2016-06-30T13:30:00Z">
              <w:r>
                <w:t>Text linearization output files</w:t>
              </w:r>
            </w:ins>
          </w:p>
        </w:tc>
      </w:tr>
      <w:tr w:rsidR="00FA60D0" w14:paraId="5ADE89D1" w14:textId="77777777" w:rsidTr="00604402">
        <w:trPr>
          <w:jc w:val="center"/>
          <w:ins w:id="44" w:author="Bonnie Jonkman" w:date="2016-06-30T13:30:00Z"/>
        </w:trPr>
        <w:tc>
          <w:tcPr>
            <w:cnfStyle w:val="001000000000" w:firstRow="0" w:lastRow="0" w:firstColumn="1" w:lastColumn="0" w:oddVBand="0" w:evenVBand="0" w:oddHBand="0" w:evenHBand="0" w:firstRowFirstColumn="0" w:firstRowLastColumn="0" w:lastRowFirstColumn="0" w:lastRowLastColumn="0"/>
            <w:tcW w:w="2700" w:type="dxa"/>
          </w:tcPr>
          <w:p w14:paraId="281841FB" w14:textId="265A0765" w:rsidR="00FA60D0" w:rsidRPr="003C01A0" w:rsidRDefault="00FA60D0" w:rsidP="00604402">
            <w:pPr>
              <w:jc w:val="center"/>
              <w:rPr>
                <w:ins w:id="45" w:author="Bonnie Jonkman" w:date="2016-06-30T13:30:00Z"/>
                <w:b w:val="0"/>
              </w:rPr>
            </w:pPr>
            <w:proofErr w:type="spellStart"/>
            <w:ins w:id="46" w:author="Bonnie Jonkman" w:date="2016-06-30T13:30:00Z">
              <w:r>
                <w:rPr>
                  <w:b w:val="0"/>
                </w:rPr>
                <w:t>linb</w:t>
              </w:r>
              <w:proofErr w:type="spellEnd"/>
            </w:ins>
          </w:p>
        </w:tc>
        <w:tc>
          <w:tcPr>
            <w:tcW w:w="5490" w:type="dxa"/>
          </w:tcPr>
          <w:p w14:paraId="45A80BEE" w14:textId="131B6844" w:rsidR="00FA60D0" w:rsidRPr="00FA60D0" w:rsidRDefault="00FA60D0" w:rsidP="00AB47F4">
            <w:pPr>
              <w:cnfStyle w:val="000000000000" w:firstRow="0" w:lastRow="0" w:firstColumn="0" w:lastColumn="0" w:oddVBand="0" w:evenVBand="0" w:oddHBand="0" w:evenHBand="0" w:firstRowFirstColumn="0" w:firstRowLastColumn="0" w:lastRowFirstColumn="0" w:lastRowLastColumn="0"/>
              <w:rPr>
                <w:ins w:id="47" w:author="Bonnie Jonkman" w:date="2016-06-30T13:30:00Z"/>
              </w:rPr>
            </w:pPr>
            <w:ins w:id="48" w:author="Bonnie Jonkman" w:date="2016-06-30T13:30:00Z">
              <w:r>
                <w:t>Binary linearization output files</w:t>
              </w:r>
            </w:ins>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w:t>
      </w:r>
      <w:r>
        <w:br/>
        <w:t>and</w:t>
      </w:r>
      <w:r>
        <w:br/>
      </w:r>
      <w:r>
        <w:tab/>
      </w:r>
      <w:r>
        <w:tab/>
      </w:r>
      <w:r>
        <w:tab/>
        <w:t>&lt;</w:t>
      </w:r>
      <w:proofErr w:type="spellStart"/>
      <w:r>
        <w:t>RootName</w:t>
      </w:r>
      <w:proofErr w:type="spellEnd"/>
      <w:r>
        <w:t>&gt;.</w:t>
      </w:r>
      <w:proofErr w:type="spellStart"/>
      <w:r>
        <w:t>SFunc</w:t>
      </w:r>
      <w:proofErr w:type="spellEnd"/>
      <w:r>
        <w:t>.&lt;</w:t>
      </w:r>
      <w:proofErr w:type="spellStart"/>
      <w:r>
        <w:t>ModName</w:t>
      </w:r>
      <w:proofErr w:type="spellEnd"/>
      <w:r>
        <w:t>&gt;.&lt;</w:t>
      </w:r>
      <w:proofErr w:type="spellStart"/>
      <w:r>
        <w:t>ext</w:t>
      </w:r>
      <w:proofErr w:type="spellEnd"/>
      <w:r>
        <w:t>&gt;</w:t>
      </w:r>
    </w:p>
    <w:p w14:paraId="21801D8C" w14:textId="7890EBFB" w:rsidR="00AB47F4" w:rsidRDefault="00AB47F4" w:rsidP="002119FB">
      <w:pPr>
        <w:pStyle w:val="Heading3"/>
      </w:pPr>
      <w:r>
        <w:lastRenderedPageBreak/>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w:t>
      </w:r>
      <w:proofErr w:type="spellStart"/>
      <w:r w:rsidR="00DE7C4D">
        <w:t>RootName</w:t>
      </w:r>
      <w:proofErr w:type="spellEnd"/>
      <w:r w:rsidR="00DE7C4D">
        <w:t>&gt;.&lt;</w:t>
      </w:r>
      <w:proofErr w:type="spellStart"/>
      <w:r w:rsidR="00DE7C4D">
        <w:t>timeStep</w:t>
      </w:r>
      <w:proofErr w:type="spellEnd"/>
      <w:r w:rsidR="00DE7C4D">
        <w:t>&gt;.</w:t>
      </w:r>
      <w:proofErr w:type="spellStart"/>
      <w:r w:rsidR="00DE7C4D">
        <w:t>chkp</w:t>
      </w:r>
      <w:proofErr w:type="spellEnd"/>
      <w:r w:rsidR="008551F9">
        <w:t xml:space="preserve"> </w:t>
      </w:r>
      <w:r>
        <w:br/>
        <w:t>where &lt;</w:t>
      </w:r>
      <w:proofErr w:type="spellStart"/>
      <w:r>
        <w:t>timeStep</w:t>
      </w:r>
      <w:proofErr w:type="spellEnd"/>
      <w:r>
        <w:t xml:space="preserve">&gt;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w:t>
      </w:r>
      <w:proofErr w:type="spellStart"/>
      <w:r w:rsidR="008551F9">
        <w:t>RootName</w:t>
      </w:r>
      <w:proofErr w:type="spellEnd"/>
      <w:r w:rsidR="008551F9">
        <w:t>&gt;.&lt;</w:t>
      </w:r>
      <w:proofErr w:type="spellStart"/>
      <w:r w:rsidR="008551F9">
        <w:t>timeStep</w:t>
      </w:r>
      <w:proofErr w:type="spellEnd"/>
      <w:r w:rsidR="008551F9">
        <w:t>&gt;.</w:t>
      </w:r>
      <w:proofErr w:type="spellStart"/>
      <w:r w:rsidR="008551F9">
        <w:t>dll.chkp</w:t>
      </w:r>
      <w:proofErr w:type="spellEnd"/>
    </w:p>
    <w:p w14:paraId="38B5B5B8" w14:textId="55321183" w:rsidR="00AB47F4" w:rsidRDefault="00AB47F4" w:rsidP="00AB47F4">
      <w:pPr>
        <w:pStyle w:val="Heading3"/>
      </w:pPr>
      <w:r>
        <w:t>Visualization File Naming Convention</w:t>
      </w:r>
    </w:p>
    <w:p w14:paraId="7CD6A1AF" w14:textId="1461AE5E" w:rsidR="00AB47F4" w:rsidRDefault="00AB47F4" w:rsidP="002119FB">
      <w:r>
        <w:t>When FAST generates visualization files, it generates many .</w:t>
      </w:r>
      <w:proofErr w:type="spellStart"/>
      <w:r>
        <w:t>vtp</w:t>
      </w:r>
      <w:proofErr w:type="spellEnd"/>
      <w:r>
        <w:t xml:space="preserve"> files. There is one file per mesh per </w:t>
      </w:r>
      <w:r w:rsidR="00E32D88">
        <w:t xml:space="preserve">output time step (as specified by </w:t>
      </w:r>
      <w:r w:rsidR="006729B2">
        <w:t xml:space="preserve">input parameter </w:t>
      </w:r>
      <w:proofErr w:type="spellStart"/>
      <w:r w:rsidR="00E32D88" w:rsidRPr="002119FB">
        <w:rPr>
          <w:b/>
        </w:rPr>
        <w:t>VTK_fps</w:t>
      </w:r>
      <w:proofErr w:type="spellEnd"/>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w:t>
      </w:r>
      <w:proofErr w:type="spellStart"/>
      <w:r>
        <w:t>RootName</w:t>
      </w:r>
      <w:proofErr w:type="spellEnd"/>
      <w:r>
        <w:t>&gt;.&lt;</w:t>
      </w:r>
      <w:proofErr w:type="spellStart"/>
      <w:r>
        <w:t>MeshName</w:t>
      </w:r>
      <w:proofErr w:type="spellEnd"/>
      <w:r>
        <w:t>&gt;.t&lt;step#&gt;.</w:t>
      </w:r>
      <w:proofErr w:type="spellStart"/>
      <w:r>
        <w:t>vtp</w:t>
      </w:r>
      <w:proofErr w:type="spellEnd"/>
    </w:p>
    <w:p w14:paraId="0A82ECD2" w14:textId="6FC193CA" w:rsidR="00791D80" w:rsidRPr="00AB47F4" w:rsidRDefault="008B6A9A" w:rsidP="002119FB">
      <w:r>
        <w:t xml:space="preserve">If a FAST simulation encounters an error when </w:t>
      </w:r>
      <w:proofErr w:type="spellStart"/>
      <w:r>
        <w:rPr>
          <w:b/>
        </w:rPr>
        <w:t>WrVTK</w:t>
      </w:r>
      <w:proofErr w:type="spellEnd"/>
      <w:r>
        <w:rPr>
          <w:b/>
        </w:rPr>
        <w:t> </w:t>
      </w:r>
      <w:r>
        <w:t>&gt; 0</w:t>
      </w:r>
      <w:r w:rsidR="008405BA">
        <w:t xml:space="preserve">, </w:t>
      </w:r>
      <w:r>
        <w:t xml:space="preserve">additional files </w:t>
      </w:r>
      <w:r w:rsidR="008405BA">
        <w:t xml:space="preserve">are </w:t>
      </w:r>
      <w:r>
        <w:t>output when the program ends. These output files may not be generated at the exact time step that VTK files would normally be written. They are named:</w:t>
      </w:r>
    </w:p>
    <w:p w14:paraId="22ABB508" w14:textId="304CB060" w:rsidR="008B6A9A" w:rsidRDefault="008B6A9A" w:rsidP="008B6A9A">
      <w:r>
        <w:tab/>
      </w:r>
      <w:r>
        <w:tab/>
      </w:r>
      <w:r>
        <w:tab/>
        <w:t>&lt;</w:t>
      </w:r>
      <w:proofErr w:type="spellStart"/>
      <w:r>
        <w:t>RootName</w:t>
      </w:r>
      <w:proofErr w:type="spellEnd"/>
      <w:r>
        <w:t>&gt;.</w:t>
      </w:r>
      <w:proofErr w:type="spellStart"/>
      <w:r>
        <w:t>DebugError</w:t>
      </w:r>
      <w:proofErr w:type="spellEnd"/>
      <w:proofErr w:type="gramStart"/>
      <w:r>
        <w:t>.&lt;</w:t>
      </w:r>
      <w:proofErr w:type="spellStart"/>
      <w:proofErr w:type="gramEnd"/>
      <w:r>
        <w:t>MeshName</w:t>
      </w:r>
      <w:proofErr w:type="spellEnd"/>
      <w:r>
        <w:t>&gt;.t&lt;step#&gt;.</w:t>
      </w:r>
      <w:proofErr w:type="spellStart"/>
      <w:r>
        <w:t>vtp</w:t>
      </w:r>
      <w:proofErr w:type="spellEnd"/>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49" w:name="_Ref352753427"/>
      <w:r>
        <w:t xml:space="preserve">Figure </w:t>
      </w:r>
      <w:r w:rsidR="00633A82">
        <w:fldChar w:fldCharType="begin"/>
      </w:r>
      <w:r w:rsidR="00633A82">
        <w:instrText xml:space="preserve"> SEQ Figure \* ARABIC </w:instrText>
      </w:r>
      <w:r w:rsidR="00633A82">
        <w:fldChar w:fldCharType="separate"/>
      </w:r>
      <w:r w:rsidR="00B66E17">
        <w:rPr>
          <w:noProof/>
        </w:rPr>
        <w:t>4</w:t>
      </w:r>
      <w:r w:rsidR="00633A82">
        <w:rPr>
          <w:noProof/>
        </w:rPr>
        <w:fldChar w:fldCharType="end"/>
      </w:r>
      <w:bookmarkEnd w:id="49"/>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50" w:name="_Ref391883796"/>
      <w:bookmarkStart w:id="51" w:name="_Toc448331063"/>
      <w:bookmarkStart w:id="52" w:name="_Ref352702959"/>
      <w:r>
        <w:lastRenderedPageBreak/>
        <w:t xml:space="preserve">Variables Specified in the </w:t>
      </w:r>
      <w:r w:rsidR="007A051E">
        <w:t>FAST Primary Input File</w:t>
      </w:r>
      <w:bookmarkEnd w:id="50"/>
      <w:bookmarkEnd w:id="51"/>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B66E17">
        <w:t xml:space="preserve">Appendix </w:t>
      </w:r>
      <w:r w:rsidR="00B66E17">
        <w:rPr>
          <w:noProof/>
        </w:rPr>
        <w:t>A</w:t>
      </w:r>
      <w:r w:rsidR="00B66E17">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Echo input data to &lt;</w:t>
      </w:r>
      <w:proofErr w:type="spellStart"/>
      <w:r w:rsidR="009C1B4E">
        <w:t>RootName</w:t>
      </w:r>
      <w:proofErr w:type="spellEnd"/>
      <w:r w:rsidR="009C1B4E">
        <w:t>&gt;.</w:t>
      </w:r>
      <w:proofErr w:type="spellStart"/>
      <w:r w:rsidR="009C1B4E">
        <w:t>ech</w:t>
      </w:r>
      <w:proofErr w:type="spellEnd"/>
      <w:r w:rsidR="009C1B4E">
        <w:t xml:space="preserve">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file being echoed to a file named “&lt;</w:t>
      </w:r>
      <w:proofErr w:type="spellStart"/>
      <w:r>
        <w:t>RootName</w:t>
      </w:r>
      <w:proofErr w:type="spellEnd"/>
      <w:r>
        <w:t>&gt;.</w:t>
      </w:r>
      <w:proofErr w:type="spellStart"/>
      <w:r>
        <w:t>ech</w:t>
      </w:r>
      <w:proofErr w:type="spellEnd"/>
      <w:r>
        <w:t>” where &lt;</w:t>
      </w:r>
      <w:proofErr w:type="spellStart"/>
      <w:r>
        <w:t>RootName</w:t>
      </w:r>
      <w:proofErr w:type="spellEnd"/>
      <w:r>
        <w:t xml:space="preserv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proofErr w:type="spellStart"/>
      <w:r>
        <w:t>AbortLevel</w:t>
      </w:r>
      <w:proofErr w:type="spellEnd"/>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 xml:space="preserve">“True” or “False” values were found instead. </w:t>
      </w:r>
      <w:proofErr w:type="gramStart"/>
      <w:r>
        <w:t>Fortran</w:t>
      </w:r>
      <w:proofErr w:type="gramEnd"/>
      <w:r>
        <w:t xml:space="preserve">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w:t>
      </w:r>
      <w:proofErr w:type="spellStart"/>
      <w:r w:rsidR="00D7063E">
        <w:t>ElastoDyn’s</w:t>
      </w:r>
      <w:proofErr w:type="spellEnd"/>
      <w:r w:rsidR="00D7063E">
        <w:t xml:space="preserve">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proofErr w:type="spellStart"/>
      <w:r>
        <w:lastRenderedPageBreak/>
        <w:t>TMax</w:t>
      </w:r>
      <w:proofErr w:type="spellEnd"/>
      <w:r>
        <w:t>: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proofErr w:type="gramStart"/>
      <w:r>
        <w:t>0</w:t>
      </w:r>
      <w:proofErr w:type="gramEnd"/>
      <w:r>
        <w:t xml:space="preserve">; the last output is calculated at </w:t>
      </w:r>
      <w:r w:rsidRPr="00CF0284">
        <w:rPr>
          <w:i/>
        </w:rPr>
        <w:t>t</w:t>
      </w:r>
      <w:r w:rsidR="007B654A">
        <w:rPr>
          <w:i/>
        </w:rPr>
        <w:t xml:space="preserve"> </w:t>
      </w:r>
      <w:r>
        <w:t>=</w:t>
      </w:r>
      <w:r w:rsidR="007B654A">
        <w:t xml:space="preserve"> </w:t>
      </w:r>
      <w:proofErr w:type="spellStart"/>
      <w:r w:rsidRPr="00CF0284">
        <w:rPr>
          <w:b/>
        </w:rPr>
        <w:t>TMax</w:t>
      </w:r>
      <w:proofErr w:type="spellEnd"/>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w:t>
      </w:r>
      <w:proofErr w:type="gramStart"/>
      <w:r w:rsidR="008B0813">
        <w:t xml:space="preserve">.  </w:t>
      </w:r>
      <w:proofErr w:type="gramEnd"/>
      <w:r w:rsidR="008B0813">
        <w:t>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w:t>
      </w:r>
      <w:proofErr w:type="gramStart"/>
      <w:r>
        <w:t>1</w:t>
      </w:r>
      <w:proofErr w:type="gramEnd"/>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w:t>
      </w:r>
      <w:proofErr w:type="gramStart"/>
      <w:r w:rsidR="00EC0F52">
        <w:t xml:space="preserve">.  </w:t>
      </w:r>
      <w:proofErr w:type="gramEnd"/>
      <w:r w:rsidR="00EC0F52">
        <w:t>For coupled FAST models that do use SubDyn, guidance for choosing the time step is found in the SubDyn ReadMe file.</w:t>
      </w:r>
    </w:p>
    <w:p w14:paraId="2164B392" w14:textId="77777777" w:rsidR="004A39F6" w:rsidRDefault="004A39F6" w:rsidP="00AD1B9B">
      <w:pPr>
        <w:pStyle w:val="Heading4"/>
      </w:pPr>
      <w:proofErr w:type="spellStart"/>
      <w:r>
        <w:t>InterpOrder</w:t>
      </w:r>
      <w:proofErr w:type="spellEnd"/>
      <w:r>
        <w:t>: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proofErr w:type="spellStart"/>
      <w:r w:rsidR="00AB4C00">
        <w:t>UpdateStates</w:t>
      </w:r>
      <w:proofErr w:type="spellEnd"/>
      <w:r w:rsidR="00AB4C00">
        <w:t xml:space="preserve">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proofErr w:type="spellStart"/>
      <w:r>
        <w:t>NumCrctn</w:t>
      </w:r>
      <w:proofErr w:type="spellEnd"/>
      <w:r>
        <w:t>: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proofErr w:type="spellStart"/>
      <w:r w:rsidR="00E40EE5" w:rsidRPr="00BE40F1">
        <w:rPr>
          <w:b/>
        </w:rPr>
        <w:t>NumCrctn</w:t>
      </w:r>
      <w:proofErr w:type="spellEnd"/>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proofErr w:type="spellStart"/>
      <w:r w:rsidR="00E40EE5" w:rsidRPr="00BE40F1">
        <w:rPr>
          <w:b/>
        </w:rPr>
        <w:t>NumCrctn</w:t>
      </w:r>
      <w:proofErr w:type="spellEnd"/>
      <w:r w:rsidR="00E40EE5">
        <w:t xml:space="preserve"> = 0)</w:t>
      </w:r>
      <w:r>
        <w:t xml:space="preserve">, particularly if using </w:t>
      </w:r>
      <w:proofErr w:type="spellStart"/>
      <w:r>
        <w:rPr>
          <w:b/>
        </w:rPr>
        <w:t>InterpOrder</w:t>
      </w:r>
      <w:proofErr w:type="spellEnd"/>
      <w:r>
        <w:rPr>
          <w:b/>
        </w:rPr>
        <w:t xml:space="preserve"> </w:t>
      </w:r>
      <w:r w:rsidRPr="00BE40F1">
        <w:t xml:space="preserve">= </w:t>
      </w:r>
      <w:proofErr w:type="gramStart"/>
      <w:r w:rsidRPr="00BE40F1">
        <w:t>2</w:t>
      </w:r>
      <w:proofErr w:type="gramEnd"/>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proofErr w:type="spellStart"/>
      <w:r>
        <w:t>DT_UJac</w:t>
      </w:r>
      <w:proofErr w:type="spellEnd"/>
      <w:r>
        <w:t>: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proofErr w:type="spellStart"/>
      <w:r w:rsidR="00DA52C8">
        <w:t>OrcaFlexInterface</w:t>
      </w:r>
      <w:proofErr w:type="spellEnd"/>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proofErr w:type="spellStart"/>
      <w:r w:rsidRPr="002D091E">
        <w:rPr>
          <w:b/>
        </w:rPr>
        <w:t>DT_UJac</w:t>
      </w:r>
      <w:proofErr w:type="spellEnd"/>
      <w:r>
        <w:t xml:space="preserve"> determines how often the Jacobian needs to be updated. </w:t>
      </w:r>
      <w:r w:rsidR="004E68EA">
        <w:t>For most models</w:t>
      </w:r>
      <w:r>
        <w:t xml:space="preserve">, </w:t>
      </w:r>
      <w:proofErr w:type="spellStart"/>
      <w:r w:rsidRPr="002D091E">
        <w:rPr>
          <w:b/>
        </w:rPr>
        <w:t>DT_UJac</w:t>
      </w:r>
      <w:proofErr w:type="spellEnd"/>
      <w:r>
        <w:t xml:space="preserve"> can be set to a value larger than </w:t>
      </w:r>
      <w:proofErr w:type="spellStart"/>
      <w:r w:rsidRPr="002D091E">
        <w:rPr>
          <w:b/>
        </w:rPr>
        <w:t>TMax</w:t>
      </w:r>
      <w:proofErr w:type="spellEnd"/>
      <w:r>
        <w:t>.</w:t>
      </w:r>
      <w:r w:rsidR="007B0CF4">
        <w:t xml:space="preserve"> </w:t>
      </w:r>
      <w:proofErr w:type="spellStart"/>
      <w:r w:rsidR="007B0CF4" w:rsidRPr="00290622">
        <w:rPr>
          <w:b/>
        </w:rPr>
        <w:t>DT_UJac</w:t>
      </w:r>
      <w:proofErr w:type="spellEnd"/>
      <w:r w:rsidR="007B0CF4">
        <w:t xml:space="preserve"> is not currently used for </w:t>
      </w:r>
      <w:r w:rsidR="004E68EA">
        <w:t xml:space="preserve">models that don’t use the BeamDyn, HydroDyn, SubDyn, or </w:t>
      </w:r>
      <w:proofErr w:type="spellStart"/>
      <w:r w:rsidR="00DA52C8">
        <w:t>OrcaFlexInterface</w:t>
      </w:r>
      <w:proofErr w:type="spellEnd"/>
      <w:r w:rsidR="00DA52C8">
        <w:t xml:space="preserve"> </w:t>
      </w:r>
      <w:r w:rsidR="004E68EA">
        <w:t>modules</w:t>
      </w:r>
      <w:r w:rsidR="007B0CF4">
        <w:t>.</w:t>
      </w:r>
      <w:r w:rsidR="007B654A">
        <w:t xml:space="preserve"> For floating systems where the platform may rotate more than several degrees in roll, pitch, and/or yaw, it is recommend to set </w:t>
      </w:r>
      <w:proofErr w:type="spellStart"/>
      <w:r w:rsidR="007B654A" w:rsidRPr="00CF0284">
        <w:rPr>
          <w:b/>
        </w:rPr>
        <w:t>DT_UJac</w:t>
      </w:r>
      <w:proofErr w:type="spellEnd"/>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proofErr w:type="spellStart"/>
      <w:r>
        <w:t>UJacSclFact</w:t>
      </w:r>
      <w:proofErr w:type="spellEnd"/>
      <w:r>
        <w: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proofErr w:type="spellStart"/>
      <w:r w:rsidR="007A2403">
        <w:rPr>
          <w:b/>
        </w:rPr>
        <w:t>DT_UJac</w:t>
      </w:r>
      <w:proofErr w:type="spellEnd"/>
      <w:r w:rsidR="007A2403">
        <w:rPr>
          <w:b/>
        </w:rPr>
        <w:t>)</w:t>
      </w:r>
      <w:r>
        <w:t xml:space="preserve"> so that they are approximately the same order of magnitude as the acceleration terms. </w:t>
      </w:r>
      <w:r w:rsidR="002827E8">
        <w:t xml:space="preserve">We recommend setting </w:t>
      </w:r>
      <w:proofErr w:type="spellStart"/>
      <w:r w:rsidR="002827E8" w:rsidRPr="00280B19">
        <w:rPr>
          <w:b/>
        </w:rPr>
        <w:t>UJacSclFact</w:t>
      </w:r>
      <w:proofErr w:type="spellEnd"/>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proofErr w:type="spellStart"/>
      <w:r w:rsidR="00EA31B9" w:rsidRPr="00E40658">
        <w:rPr>
          <w:b/>
        </w:rPr>
        <w:t>UJacSclFact</w:t>
      </w:r>
      <w:proofErr w:type="spellEnd"/>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proofErr w:type="spellStart"/>
      <w:r>
        <w:t>CompElast</w:t>
      </w:r>
      <w:proofErr w:type="spellEnd"/>
      <w:r>
        <w:t>: Compute structural dynamics [1 or 2]</w:t>
      </w:r>
    </w:p>
    <w:p w14:paraId="2164B39F" w14:textId="59C4049E" w:rsidR="004A39F6" w:rsidRDefault="004A39F6" w:rsidP="004A39F6">
      <w:proofErr w:type="gramStart"/>
      <w:r>
        <w:t>1</w:t>
      </w:r>
      <w:proofErr w:type="gramEnd"/>
      <w:r>
        <w:t xml:space="preserve">: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proofErr w:type="spellStart"/>
      <w:r w:rsidRPr="004C70AA">
        <w:rPr>
          <w:b/>
        </w:rPr>
        <w:t>CompElast</w:t>
      </w:r>
      <w:proofErr w:type="spellEnd"/>
      <w:r>
        <w:t xml:space="preserve"> is set to </w:t>
      </w:r>
      <w:proofErr w:type="gramStart"/>
      <w:r>
        <w:t>2</w:t>
      </w:r>
      <w:proofErr w:type="gramEnd"/>
      <w:r>
        <w:t>, the blade-related inputs and outputs from the ElastoDyn module are unused, replaced with those available in the BeamDyn module.</w:t>
      </w:r>
      <w:r w:rsidR="00C26C84">
        <w:t xml:space="preserve"> That is, if </w:t>
      </w:r>
      <w:proofErr w:type="spellStart"/>
      <w:r w:rsidR="00C26C84" w:rsidRPr="004C70AA">
        <w:rPr>
          <w:b/>
        </w:rPr>
        <w:t>CompElast</w:t>
      </w:r>
      <w:proofErr w:type="spellEnd"/>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proofErr w:type="spellStart"/>
      <w:r w:rsidR="00C26C84">
        <w:rPr>
          <w:b/>
        </w:rPr>
        <w:t>Edge</w:t>
      </w:r>
      <w:r w:rsidR="00C26C84" w:rsidRPr="00957F38">
        <w:rPr>
          <w:b/>
        </w:rPr>
        <w:t>DOF</w:t>
      </w:r>
      <w:proofErr w:type="spellEnd"/>
      <w:r w:rsidR="00C26C84">
        <w:t>,</w:t>
      </w:r>
      <w:r w:rsidR="00C26C84" w:rsidRPr="00957F38">
        <w:rPr>
          <w:b/>
        </w:rPr>
        <w:t xml:space="preserve"> </w:t>
      </w:r>
      <w:proofErr w:type="spellStart"/>
      <w:r w:rsidR="00C26C84">
        <w:rPr>
          <w:b/>
        </w:rPr>
        <w:t>OoPDefl</w:t>
      </w:r>
      <w:proofErr w:type="spellEnd"/>
      <w:r w:rsidR="00C26C84">
        <w:t>,</w:t>
      </w:r>
      <w:r w:rsidR="00C26C84" w:rsidRPr="00957F38">
        <w:rPr>
          <w:b/>
        </w:rPr>
        <w:t xml:space="preserve"> </w:t>
      </w:r>
      <w:proofErr w:type="spellStart"/>
      <w:r w:rsidR="00C26C84">
        <w:rPr>
          <w:b/>
        </w:rPr>
        <w:t>IPDefl</w:t>
      </w:r>
      <w:proofErr w:type="spellEnd"/>
      <w:r w:rsidR="00C26C84">
        <w:t>,</w:t>
      </w:r>
      <w:r w:rsidR="00C26C84" w:rsidRPr="00957F38">
        <w:rPr>
          <w:b/>
        </w:rPr>
        <w:t xml:space="preserve"> </w:t>
      </w:r>
      <w:proofErr w:type="spellStart"/>
      <w:r w:rsidR="00C26C84">
        <w:rPr>
          <w:b/>
        </w:rPr>
        <w:t>TipRad</w:t>
      </w:r>
      <w:proofErr w:type="spellEnd"/>
      <w:r w:rsidR="00C26C84">
        <w:t>,</w:t>
      </w:r>
      <w:r w:rsidR="00C26C84" w:rsidRPr="00957F38">
        <w:rPr>
          <w:b/>
        </w:rPr>
        <w:t xml:space="preserve"> </w:t>
      </w:r>
      <w:proofErr w:type="spellStart"/>
      <w:r w:rsidR="00C26C84">
        <w:rPr>
          <w:b/>
        </w:rPr>
        <w:t>TipMass</w:t>
      </w:r>
      <w:proofErr w:type="spellEnd"/>
      <w:r w:rsidR="00C26C84">
        <w:rPr>
          <w:b/>
        </w:rPr>
        <w:t>(1-3)</w:t>
      </w:r>
      <w:r w:rsidR="00C26C84">
        <w:t>,</w:t>
      </w:r>
      <w:r w:rsidR="00C26C84" w:rsidRPr="00957F38">
        <w:rPr>
          <w:b/>
        </w:rPr>
        <w:t xml:space="preserve"> </w:t>
      </w:r>
      <w:proofErr w:type="spellStart"/>
      <w:r w:rsidR="00C26C84">
        <w:rPr>
          <w:b/>
        </w:rPr>
        <w:t>BldNodes</w:t>
      </w:r>
      <w:proofErr w:type="spellEnd"/>
      <w:r w:rsidR="00C26C84">
        <w:t>,</w:t>
      </w:r>
      <w:r w:rsidR="00C26C84" w:rsidRPr="00957F38">
        <w:rPr>
          <w:b/>
        </w:rPr>
        <w:t xml:space="preserve"> </w:t>
      </w:r>
      <w:proofErr w:type="spellStart"/>
      <w:r w:rsidR="00C26C84">
        <w:rPr>
          <w:b/>
        </w:rPr>
        <w:t>BldFile</w:t>
      </w:r>
      <w:proofErr w:type="spellEnd"/>
      <w:r w:rsidR="00C26C84">
        <w:rPr>
          <w:b/>
        </w:rPr>
        <w:t>(1-3)</w:t>
      </w:r>
      <w:r w:rsidR="00C26C84">
        <w:t>,</w:t>
      </w:r>
      <w:r w:rsidR="00C26C84" w:rsidRPr="00957F38">
        <w:rPr>
          <w:b/>
        </w:rPr>
        <w:t xml:space="preserve"> </w:t>
      </w:r>
      <w:proofErr w:type="spellStart"/>
      <w:r w:rsidR="00C26C84">
        <w:rPr>
          <w:b/>
        </w:rPr>
        <w:t>NblGages</w:t>
      </w:r>
      <w:proofErr w:type="spellEnd"/>
      <w:r w:rsidR="00C26C84">
        <w:t xml:space="preserve">, and </w:t>
      </w:r>
      <w:proofErr w:type="spellStart"/>
      <w:r w:rsidR="00C26C84">
        <w:rPr>
          <w:b/>
        </w:rPr>
        <w:t>BldGagNd</w:t>
      </w:r>
      <w:proofErr w:type="spellEnd"/>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proofErr w:type="gramStart"/>
      <w:r>
        <w:t>0</w:t>
      </w:r>
      <w:proofErr w:type="gramEnd"/>
      <w:r>
        <w:t xml:space="preserve">: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 xml:space="preserve">2: Use external wind conditions from </w:t>
      </w:r>
      <w:proofErr w:type="spellStart"/>
      <w:r w:rsidR="00807114">
        <w:t>OpenFOAM</w:t>
      </w:r>
      <w:proofErr w:type="spellEnd"/>
      <w:r w:rsidR="00807114">
        <w:t>/SOWFA</w:t>
      </w:r>
    </w:p>
    <w:p w14:paraId="7AF58CE8" w14:textId="5C4A3C61" w:rsidR="0021627B" w:rsidRDefault="003B713D" w:rsidP="00EA0D40">
      <w:r>
        <w:t xml:space="preserve">In the normal FAST executable, setting </w:t>
      </w:r>
      <w:proofErr w:type="spellStart"/>
      <w:r w:rsidR="0021627B" w:rsidRPr="00F70FC2">
        <w:rPr>
          <w:b/>
        </w:rPr>
        <w:t>CompInflow</w:t>
      </w:r>
      <w:proofErr w:type="spellEnd"/>
      <w:r w:rsidR="0021627B">
        <w:t> = </w:t>
      </w:r>
      <w:proofErr w:type="gramStart"/>
      <w:r w:rsidR="0021627B">
        <w:t>2</w:t>
      </w:r>
      <w:proofErr w:type="gramEnd"/>
      <w:r>
        <w:t xml:space="preserve"> </w:t>
      </w:r>
      <w:r w:rsidR="0061050C">
        <w:t>is not allowed.</w:t>
      </w:r>
    </w:p>
    <w:p w14:paraId="2164B3A1" w14:textId="77777777" w:rsidR="00EF174A" w:rsidRDefault="00EF174A" w:rsidP="00AD1B9B">
      <w:pPr>
        <w:pStyle w:val="Heading4"/>
      </w:pPr>
      <w:proofErr w:type="spellStart"/>
      <w:r>
        <w:t>CompAero</w:t>
      </w:r>
      <w:proofErr w:type="spellEnd"/>
      <w:r>
        <w:t>: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1, the blade discretization specified in AeroDyn v14 will be used for discretization of the blade structural model of ElastoDyn (in this case, input </w:t>
      </w:r>
      <w:proofErr w:type="spellStart"/>
      <w:r w:rsidRPr="00306F41">
        <w:rPr>
          <w:b/>
        </w:rPr>
        <w:t>BldNodes</w:t>
      </w:r>
      <w:proofErr w:type="spellEnd"/>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proofErr w:type="spellStart"/>
      <w:r w:rsidRPr="00306F41">
        <w:rPr>
          <w:b/>
        </w:rPr>
        <w:t>CompAero</w:t>
      </w:r>
      <w:proofErr w:type="spellEnd"/>
      <w:r>
        <w:t xml:space="preserve"> is set to </w:t>
      </w:r>
      <w:proofErr w:type="gramStart"/>
      <w:r>
        <w:t>2</w:t>
      </w:r>
      <w:proofErr w:type="gramEnd"/>
      <w:r>
        <w:t xml:space="preserve">,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proofErr w:type="spellStart"/>
      <w:r w:rsidRPr="00306F41">
        <w:rPr>
          <w:b/>
        </w:rPr>
        <w:t>CompElast</w:t>
      </w:r>
      <w:proofErr w:type="spellEnd"/>
      <w:r>
        <w:t xml:space="preserve"> is set to </w:t>
      </w:r>
      <w:proofErr w:type="gramStart"/>
      <w:r>
        <w:t>1</w:t>
      </w:r>
      <w:proofErr w:type="gramEnd"/>
      <w:r>
        <w:t xml:space="preserve"> and </w:t>
      </w:r>
      <w:proofErr w:type="spellStart"/>
      <w:r w:rsidRPr="00306F41">
        <w:rPr>
          <w:b/>
        </w:rPr>
        <w:t>CompAero</w:t>
      </w:r>
      <w:proofErr w:type="spellEnd"/>
      <w:r>
        <w:t xml:space="preserve"> is set to 2, input </w:t>
      </w:r>
      <w:proofErr w:type="spellStart"/>
      <w:r w:rsidRPr="00957F38">
        <w:rPr>
          <w:b/>
        </w:rPr>
        <w:t>PitchAxis</w:t>
      </w:r>
      <w:proofErr w:type="spellEnd"/>
      <w:r>
        <w:t xml:space="preserve"> in the ElastoDyn blade input file is unused because the specification of aerodynamic center in AeroDyn v15 replaces the need for </w:t>
      </w:r>
      <w:proofErr w:type="spellStart"/>
      <w:r w:rsidRPr="00957F38">
        <w:rPr>
          <w:b/>
        </w:rPr>
        <w:t>PitchAxis</w:t>
      </w:r>
      <w:proofErr w:type="spellEnd"/>
      <w:r>
        <w:t>.</w:t>
      </w:r>
    </w:p>
    <w:p w14:paraId="3420D7B5" w14:textId="6309F54E" w:rsidR="004C70AA" w:rsidRDefault="004C70AA" w:rsidP="00460C71">
      <w:r>
        <w:t xml:space="preserve">If </w:t>
      </w:r>
      <w:proofErr w:type="spellStart"/>
      <w:r w:rsidRPr="004C70AA">
        <w:rPr>
          <w:b/>
        </w:rPr>
        <w:t>CompElast</w:t>
      </w:r>
      <w:proofErr w:type="spellEnd"/>
      <w:r>
        <w:t xml:space="preserve"> is set to </w:t>
      </w:r>
      <w:proofErr w:type="gramStart"/>
      <w:r w:rsidR="008831F1">
        <w:t>2</w:t>
      </w:r>
      <w:proofErr w:type="gramEnd"/>
      <w:r>
        <w:t xml:space="preserve">, </w:t>
      </w:r>
      <w:proofErr w:type="spellStart"/>
      <w:r w:rsidRPr="004C70AA">
        <w:rPr>
          <w:b/>
        </w:rPr>
        <w:t>CompAero</w:t>
      </w:r>
      <w:proofErr w:type="spellEnd"/>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proofErr w:type="spellStart"/>
      <w:r>
        <w:t>CompServo</w:t>
      </w:r>
      <w:proofErr w:type="spellEnd"/>
      <w:r>
        <w:t>: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proofErr w:type="spellStart"/>
      <w:r>
        <w:t>CompHydro</w:t>
      </w:r>
      <w:proofErr w:type="spellEnd"/>
      <w:r>
        <w:t>: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proofErr w:type="spellStart"/>
      <w:r>
        <w:rPr>
          <w:b/>
        </w:rPr>
        <w:t>CompHydro</w:t>
      </w:r>
      <w:proofErr w:type="spellEnd"/>
      <w:r>
        <w:t xml:space="preserve"> is </w:t>
      </w:r>
      <w:r w:rsidR="00AB7DAA">
        <w:t xml:space="preserve">not </w:t>
      </w:r>
      <w:r>
        <w:t xml:space="preserve">zero, FAST considers the model to be an offshore system. If </w:t>
      </w:r>
      <w:proofErr w:type="spellStart"/>
      <w:r w:rsidRPr="008343ED">
        <w:rPr>
          <w:b/>
        </w:rPr>
        <w:t>CompSub</w:t>
      </w:r>
      <w:proofErr w:type="spellEnd"/>
      <w:r>
        <w:rPr>
          <w:b/>
        </w:rPr>
        <w:t xml:space="preserve"> </w:t>
      </w:r>
      <w:r>
        <w:t xml:space="preserve">is also non-zero, the offshore system is </w:t>
      </w:r>
      <w:r w:rsidR="00EF33CC">
        <w:t xml:space="preserve">a </w:t>
      </w:r>
      <w:r>
        <w:t>fixed-bottom</w:t>
      </w:r>
      <w:r w:rsidR="00EF33CC">
        <w:t xml:space="preserve"> system</w:t>
      </w:r>
      <w:r>
        <w:t xml:space="preserve">. If </w:t>
      </w:r>
      <w:proofErr w:type="spellStart"/>
      <w:r>
        <w:rPr>
          <w:b/>
        </w:rPr>
        <w:t>CompSub</w:t>
      </w:r>
      <w:proofErr w:type="spellEnd"/>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proofErr w:type="spellStart"/>
      <w:r>
        <w:t>CompSub</w:t>
      </w:r>
      <w:proofErr w:type="spellEnd"/>
      <w:r>
        <w:t>: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proofErr w:type="spellStart"/>
      <w:r>
        <w:t>CompMooring</w:t>
      </w:r>
      <w:proofErr w:type="spellEnd"/>
      <w:r>
        <w:t xml:space="preserve">: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 xml:space="preserve">3: Use </w:t>
      </w:r>
      <w:proofErr w:type="spellStart"/>
      <w:r w:rsidR="00B65334">
        <w:t>MoorDyn</w:t>
      </w:r>
      <w:proofErr w:type="spellEnd"/>
      <w:r w:rsidR="00B65334">
        <w:t xml:space="preserve"> to model a mooring system</w:t>
      </w:r>
      <w:r w:rsidR="00130962">
        <w:br/>
        <w:t xml:space="preserve">4: Use </w:t>
      </w:r>
      <w:proofErr w:type="spellStart"/>
      <w:r w:rsidR="00DA52C8">
        <w:t>OrcaFlexInterface</w:t>
      </w:r>
      <w:proofErr w:type="spellEnd"/>
      <w:r w:rsidR="00130962">
        <w:t xml:space="preserve"> to model a mooring system</w:t>
      </w:r>
    </w:p>
    <w:p w14:paraId="2C13B97B" w14:textId="1AA772E3" w:rsidR="008831F1" w:rsidRDefault="008831F1" w:rsidP="00EF174A">
      <w:r>
        <w:t xml:space="preserve">If </w:t>
      </w:r>
      <w:proofErr w:type="spellStart"/>
      <w:r w:rsidRPr="004C70AA">
        <w:rPr>
          <w:b/>
        </w:rPr>
        <w:t>Comp</w:t>
      </w:r>
      <w:r>
        <w:rPr>
          <w:b/>
        </w:rPr>
        <w:t>Mooring</w:t>
      </w:r>
      <w:proofErr w:type="spellEnd"/>
      <w:r>
        <w:t xml:space="preserve"> is set to </w:t>
      </w:r>
      <w:proofErr w:type="gramStart"/>
      <w:r>
        <w:t>4</w:t>
      </w:r>
      <w:proofErr w:type="gramEnd"/>
      <w:r>
        <w:t xml:space="preserve">, </w:t>
      </w:r>
      <w:proofErr w:type="spellStart"/>
      <w:r w:rsidRPr="004C70AA">
        <w:rPr>
          <w:b/>
        </w:rPr>
        <w:t>Comp</w:t>
      </w:r>
      <w:r>
        <w:rPr>
          <w:b/>
        </w:rPr>
        <w:t>Hydro</w:t>
      </w:r>
      <w:proofErr w:type="spellEnd"/>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proofErr w:type="spellStart"/>
      <w:r>
        <w:t>CompIce</w:t>
      </w:r>
      <w:proofErr w:type="spellEnd"/>
      <w:r>
        <w:t>: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proofErr w:type="spellStart"/>
      <w:r w:rsidRPr="004C70AA">
        <w:rPr>
          <w:b/>
        </w:rPr>
        <w:t>Comp</w:t>
      </w:r>
      <w:r>
        <w:rPr>
          <w:b/>
        </w:rPr>
        <w:t>Ice</w:t>
      </w:r>
      <w:proofErr w:type="spellEnd"/>
      <w:r>
        <w:t xml:space="preserve"> is not zero, both </w:t>
      </w:r>
      <w:proofErr w:type="spellStart"/>
      <w:r w:rsidRPr="004C70AA">
        <w:rPr>
          <w:b/>
        </w:rPr>
        <w:t>Comp</w:t>
      </w:r>
      <w:r>
        <w:rPr>
          <w:b/>
        </w:rPr>
        <w:t>Hydro</w:t>
      </w:r>
      <w:proofErr w:type="spellEnd"/>
      <w:r>
        <w:t xml:space="preserve"> and </w:t>
      </w:r>
      <w:proofErr w:type="spellStart"/>
      <w:r w:rsidRPr="003B713D">
        <w:rPr>
          <w:b/>
        </w:rPr>
        <w:t>CompSub</w:t>
      </w:r>
      <w:proofErr w:type="spellEnd"/>
      <w:r>
        <w:t xml:space="preserve"> must be set to </w:t>
      </w:r>
      <w:proofErr w:type="gramStart"/>
      <w:r>
        <w:t>1</w:t>
      </w:r>
      <w:proofErr w:type="gramEnd"/>
      <w:r>
        <w:t>.</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proofErr w:type="spellStart"/>
      <w:r>
        <w:t>EDFile</w:t>
      </w:r>
      <w:proofErr w:type="spellEnd"/>
      <w:r>
        <w:t>: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proofErr w:type="spellStart"/>
      <w:proofErr w:type="gramStart"/>
      <w:r>
        <w:t>BDBldFile</w:t>
      </w:r>
      <w:proofErr w:type="spellEnd"/>
      <w:r>
        <w:t>(</w:t>
      </w:r>
      <w:proofErr w:type="gramEnd"/>
      <w:r>
        <w:t>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proofErr w:type="spellStart"/>
      <w:r>
        <w:rPr>
          <w:b/>
        </w:rPr>
        <w:t>CompElast</w:t>
      </w:r>
      <w:proofErr w:type="spellEnd"/>
      <w:r>
        <w:t> = </w:t>
      </w:r>
      <w:proofErr w:type="gramStart"/>
      <w:r>
        <w:t>1</w:t>
      </w:r>
      <w:proofErr w:type="gramEnd"/>
      <w:r w:rsidRPr="002C16F5">
        <w:t>.</w:t>
      </w:r>
    </w:p>
    <w:p w14:paraId="2164B3BA" w14:textId="77777777" w:rsidR="00AE564B" w:rsidRDefault="00AE564B" w:rsidP="00AD1B9B">
      <w:pPr>
        <w:pStyle w:val="Heading4"/>
      </w:pPr>
      <w:proofErr w:type="spellStart"/>
      <w:proofErr w:type="gramStart"/>
      <w:r>
        <w:t>BDBldFile</w:t>
      </w:r>
      <w:proofErr w:type="spellEnd"/>
      <w:r>
        <w:t>(</w:t>
      </w:r>
      <w:proofErr w:type="gramEnd"/>
      <w:r>
        <w:t>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rsidRPr="002C16F5">
        <w:t>.</w:t>
      </w:r>
    </w:p>
    <w:p w14:paraId="2164B3BC" w14:textId="77777777" w:rsidR="00AE564B" w:rsidRDefault="00AE564B" w:rsidP="00AD1B9B">
      <w:pPr>
        <w:pStyle w:val="Heading4"/>
      </w:pPr>
      <w:proofErr w:type="spellStart"/>
      <w:proofErr w:type="gramStart"/>
      <w:r>
        <w:t>BDBldFile</w:t>
      </w:r>
      <w:proofErr w:type="spellEnd"/>
      <w:r>
        <w:t>(</w:t>
      </w:r>
      <w:proofErr w:type="gramEnd"/>
      <w:r>
        <w:t>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t xml:space="preserve"> or for two-bladed rotors</w:t>
      </w:r>
      <w:r w:rsidRPr="002C16F5">
        <w:t>.</w:t>
      </w:r>
    </w:p>
    <w:p w14:paraId="5E0D85C9" w14:textId="7CE9CB88" w:rsidR="00F77353" w:rsidRDefault="00F77353" w:rsidP="00F77353">
      <w:pPr>
        <w:pStyle w:val="Heading4"/>
      </w:pPr>
      <w:proofErr w:type="spellStart"/>
      <w:r>
        <w:t>InflowFile</w:t>
      </w:r>
      <w:proofErr w:type="spellEnd"/>
      <w:r>
        <w:t>: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proofErr w:type="spellStart"/>
      <w:r w:rsidRPr="00F70FC2">
        <w:rPr>
          <w:b/>
        </w:rPr>
        <w:t>Comp</w:t>
      </w:r>
      <w:r>
        <w:rPr>
          <w:b/>
        </w:rPr>
        <w:t>Inflow</w:t>
      </w:r>
      <w:proofErr w:type="spellEnd"/>
      <w:r>
        <w:t> = </w:t>
      </w:r>
      <w:proofErr w:type="gramStart"/>
      <w:r w:rsidR="00F70FC2">
        <w:t>1</w:t>
      </w:r>
      <w:proofErr w:type="gramEnd"/>
      <w:r>
        <w:t>.</w:t>
      </w:r>
    </w:p>
    <w:p w14:paraId="2164B3BE" w14:textId="77777777" w:rsidR="001D3CFF" w:rsidRDefault="001D3CFF" w:rsidP="00AD1B9B">
      <w:pPr>
        <w:pStyle w:val="Heading4"/>
      </w:pPr>
      <w:proofErr w:type="spellStart"/>
      <w:r>
        <w:t>AeroFile</w:t>
      </w:r>
      <w:proofErr w:type="spellEnd"/>
      <w:r>
        <w:t>: Name of file containing aerodynamic input parameters [-]</w:t>
      </w:r>
    </w:p>
    <w:p w14:paraId="2164B3BF" w14:textId="76D2FD0D" w:rsidR="004A0F59" w:rsidRPr="00572C86" w:rsidRDefault="001D3CFF" w:rsidP="001D3CFF">
      <w:r>
        <w:t xml:space="preserve">This is the name of the AeroDyn </w:t>
      </w:r>
      <w:r w:rsidR="00ED2DFE">
        <w:t>v14 (</w:t>
      </w:r>
      <w:proofErr w:type="spellStart"/>
      <w:r w:rsidR="00ED2DFE" w:rsidRPr="00FE5E6F">
        <w:rPr>
          <w:b/>
        </w:rPr>
        <w:t>CompAero</w:t>
      </w:r>
      <w:proofErr w:type="spellEnd"/>
      <w:r w:rsidR="00ED2DFE">
        <w:t> = 1) or AeroDyn v15 (</w:t>
      </w:r>
      <w:proofErr w:type="spellStart"/>
      <w:r w:rsidR="00ED2DFE" w:rsidRPr="00FE5E6F">
        <w:rPr>
          <w:b/>
        </w:rPr>
        <w:t>CompAero</w:t>
      </w:r>
      <w:proofErr w:type="spellEnd"/>
      <w:r w:rsidR="00ED2DFE">
        <w:t xml:space="preserve"> = 2) </w:t>
      </w:r>
      <w:r w:rsidR="00EE4134">
        <w:t xml:space="preserve">primary </w:t>
      </w:r>
      <w:r>
        <w:t>inp</w:t>
      </w:r>
      <w:r w:rsidR="002C16F5">
        <w:t xml:space="preserve">ut file. </w:t>
      </w:r>
      <w:r w:rsidR="00ED2DFE">
        <w:t xml:space="preserve">It is not used if </w:t>
      </w:r>
      <w:proofErr w:type="spellStart"/>
      <w:r w:rsidR="00ED2DFE">
        <w:rPr>
          <w:b/>
        </w:rPr>
        <w:t>CompAero</w:t>
      </w:r>
      <w:proofErr w:type="spellEnd"/>
      <w:r w:rsidR="00ED2DFE">
        <w:t> = </w:t>
      </w:r>
      <w:proofErr w:type="gramStart"/>
      <w:r w:rsidR="00ED2DFE">
        <w:t>0</w:t>
      </w:r>
      <w:proofErr w:type="gramEnd"/>
      <w:r w:rsidR="00ED2DFE">
        <w:t>.</w:t>
      </w:r>
    </w:p>
    <w:p w14:paraId="2164B3C0" w14:textId="77777777" w:rsidR="00A82364" w:rsidRDefault="00A82364" w:rsidP="00AD1B9B">
      <w:pPr>
        <w:pStyle w:val="Heading4"/>
      </w:pPr>
      <w:proofErr w:type="spellStart"/>
      <w:r>
        <w:t>ServoFile</w:t>
      </w:r>
      <w:proofErr w:type="spellEnd"/>
      <w:r>
        <w:t>: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proofErr w:type="spellStart"/>
      <w:r w:rsidR="002C16F5">
        <w:rPr>
          <w:b/>
        </w:rPr>
        <w:t>CompServo</w:t>
      </w:r>
      <w:proofErr w:type="spellEnd"/>
      <w:r w:rsidR="00F77353">
        <w:t> = </w:t>
      </w:r>
      <w:proofErr w:type="gramStart"/>
      <w:r w:rsidR="0002006B">
        <w:t>0</w:t>
      </w:r>
      <w:proofErr w:type="gramEnd"/>
      <w:r w:rsidR="002C16F5" w:rsidRPr="002C16F5">
        <w:t>.</w:t>
      </w:r>
    </w:p>
    <w:p w14:paraId="2164B3C2" w14:textId="77777777" w:rsidR="001336DD" w:rsidRDefault="001336DD" w:rsidP="00AD1B9B">
      <w:pPr>
        <w:pStyle w:val="Heading4"/>
      </w:pPr>
      <w:proofErr w:type="spellStart"/>
      <w:r>
        <w:t>HydroFile</w:t>
      </w:r>
      <w:proofErr w:type="spellEnd"/>
      <w:r>
        <w:t>: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proofErr w:type="spellStart"/>
      <w:r w:rsidR="002C16F5">
        <w:rPr>
          <w:b/>
        </w:rPr>
        <w:t>CompHydro</w:t>
      </w:r>
      <w:proofErr w:type="spellEnd"/>
      <w:r w:rsidR="00F77353">
        <w:t> = </w:t>
      </w:r>
      <w:proofErr w:type="gramStart"/>
      <w:r w:rsidR="0002006B">
        <w:t>0</w:t>
      </w:r>
      <w:proofErr w:type="gramEnd"/>
      <w:r w:rsidR="002C16F5" w:rsidRPr="002C16F5">
        <w:t>.</w:t>
      </w:r>
    </w:p>
    <w:p w14:paraId="2164B3C4" w14:textId="77777777" w:rsidR="001336DD" w:rsidRDefault="001336DD" w:rsidP="00AD1B9B">
      <w:pPr>
        <w:pStyle w:val="Heading4"/>
      </w:pPr>
      <w:proofErr w:type="spellStart"/>
      <w:r>
        <w:t>SubFile</w:t>
      </w:r>
      <w:proofErr w:type="spellEnd"/>
      <w:r>
        <w:t xml:space="preserv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proofErr w:type="spellStart"/>
      <w:r w:rsidR="009D29B6">
        <w:rPr>
          <w:b/>
        </w:rPr>
        <w:t>CompSub</w:t>
      </w:r>
      <w:proofErr w:type="spellEnd"/>
      <w:r w:rsidR="00F77353">
        <w:t> = </w:t>
      </w:r>
      <w:proofErr w:type="gramStart"/>
      <w:r w:rsidR="0002006B">
        <w:t>0</w:t>
      </w:r>
      <w:proofErr w:type="gramEnd"/>
      <w:r w:rsidR="009D29B6" w:rsidRPr="002C16F5">
        <w:t>.</w:t>
      </w:r>
    </w:p>
    <w:p w14:paraId="2164B3C6" w14:textId="77777777" w:rsidR="00C22E8D" w:rsidRDefault="00C22E8D" w:rsidP="00AD1B9B">
      <w:pPr>
        <w:pStyle w:val="Heading4"/>
      </w:pPr>
      <w:proofErr w:type="spellStart"/>
      <w:r>
        <w:t>MooringFile</w:t>
      </w:r>
      <w:proofErr w:type="spellEnd"/>
      <w:r>
        <w:t>: Name of file containing mooring system input parameters [-]</w:t>
      </w:r>
    </w:p>
    <w:p w14:paraId="2164B3C7" w14:textId="19DDB19D" w:rsidR="00C22E8D" w:rsidRPr="00B76B55" w:rsidRDefault="00C22E8D" w:rsidP="00C22E8D">
      <w:r>
        <w:t>This is the name of the MAP</w:t>
      </w:r>
      <w:r w:rsidR="00DD7DF7">
        <w:t>++</w:t>
      </w:r>
      <w:r>
        <w:t xml:space="preserve"> (</w:t>
      </w:r>
      <w:proofErr w:type="spellStart"/>
      <w:r w:rsidRPr="00C22E8D">
        <w:rPr>
          <w:b/>
        </w:rPr>
        <w:t>CompMooring</w:t>
      </w:r>
      <w:proofErr w:type="spellEnd"/>
      <w:r w:rsidR="00F77353">
        <w:t> = </w:t>
      </w:r>
      <w:r>
        <w:t>1)</w:t>
      </w:r>
      <w:r w:rsidR="00DD7DF7">
        <w:t>,</w:t>
      </w:r>
      <w:r>
        <w:t xml:space="preserve"> FEAMooring (</w:t>
      </w:r>
      <w:proofErr w:type="spellStart"/>
      <w:r w:rsidRPr="00C22E8D">
        <w:rPr>
          <w:b/>
        </w:rPr>
        <w:t>CompMooring</w:t>
      </w:r>
      <w:proofErr w:type="spellEnd"/>
      <w:r w:rsidR="00F77353">
        <w:t> = </w:t>
      </w:r>
      <w:r>
        <w:t>2)</w:t>
      </w:r>
      <w:r w:rsidR="00DD7DF7">
        <w:t xml:space="preserve">, </w:t>
      </w:r>
      <w:proofErr w:type="spellStart"/>
      <w:r w:rsidR="00DD7DF7">
        <w:t>MoorDyn</w:t>
      </w:r>
      <w:proofErr w:type="spellEnd"/>
      <w:r w:rsidR="00DD7DF7">
        <w:t xml:space="preserve"> (</w:t>
      </w:r>
      <w:proofErr w:type="spellStart"/>
      <w:r w:rsidR="00DD7DF7" w:rsidRPr="00C22E8D">
        <w:rPr>
          <w:b/>
        </w:rPr>
        <w:t>CompMooring</w:t>
      </w:r>
      <w:proofErr w:type="spellEnd"/>
      <w:r w:rsidR="00F77353">
        <w:t> = </w:t>
      </w:r>
      <w:r w:rsidR="00DD7DF7">
        <w:t>3)</w:t>
      </w:r>
      <w:r w:rsidR="00ED2DFE">
        <w:t>,</w:t>
      </w:r>
      <w:r>
        <w:t xml:space="preserve"> </w:t>
      </w:r>
      <w:r w:rsidR="0037777E">
        <w:t xml:space="preserve">or </w:t>
      </w:r>
      <w:proofErr w:type="spellStart"/>
      <w:r w:rsidR="0037777E">
        <w:t>OrcaFlexInterface</w:t>
      </w:r>
      <w:proofErr w:type="spellEnd"/>
      <w:r w:rsidR="0037777E">
        <w:t xml:space="preserve"> (</w:t>
      </w:r>
      <w:proofErr w:type="spellStart"/>
      <w:r w:rsidR="0037777E">
        <w:rPr>
          <w:b/>
        </w:rPr>
        <w:t>CompMooring</w:t>
      </w:r>
      <w:proofErr w:type="spellEnd"/>
      <w:r w:rsidR="0037777E">
        <w:t xml:space="preserve"> = 4) </w:t>
      </w:r>
      <w:r w:rsidR="00EE4134">
        <w:t xml:space="preserve">primary </w:t>
      </w:r>
      <w:r>
        <w:t xml:space="preserve">input file. It is </w:t>
      </w:r>
      <w:r w:rsidR="001A778F">
        <w:t>not used</w:t>
      </w:r>
      <w:r>
        <w:t xml:space="preserve"> if </w:t>
      </w:r>
      <w:proofErr w:type="spellStart"/>
      <w:r>
        <w:rPr>
          <w:b/>
        </w:rPr>
        <w:t>CompMooring</w:t>
      </w:r>
      <w:proofErr w:type="spellEnd"/>
      <w:r w:rsidR="00F77353">
        <w:t> = </w:t>
      </w:r>
      <w:proofErr w:type="gramStart"/>
      <w:r>
        <w:t>0</w:t>
      </w:r>
      <w:proofErr w:type="gramEnd"/>
      <w:r w:rsidRPr="002C16F5">
        <w:t>.</w:t>
      </w:r>
    </w:p>
    <w:p w14:paraId="2164B3C8" w14:textId="77777777" w:rsidR="00EB34CB" w:rsidRDefault="00EB34CB" w:rsidP="00AD1B9B">
      <w:pPr>
        <w:pStyle w:val="Heading4"/>
      </w:pPr>
      <w:proofErr w:type="spellStart"/>
      <w:r>
        <w:t>IceFile</w:t>
      </w:r>
      <w:proofErr w:type="spellEnd"/>
      <w:r>
        <w:t>: Name of file containing ice input parameters [-]</w:t>
      </w:r>
    </w:p>
    <w:p w14:paraId="2164B3C9" w14:textId="0C2CB39B" w:rsidR="00EB34CB" w:rsidRPr="00B76B55" w:rsidRDefault="00EB34CB" w:rsidP="00EB34CB">
      <w:r>
        <w:t>This is the name of the IceFloe (</w:t>
      </w:r>
      <w:proofErr w:type="spellStart"/>
      <w:r w:rsidRPr="00C22E8D">
        <w:rPr>
          <w:b/>
        </w:rPr>
        <w:t>Comp</w:t>
      </w:r>
      <w:r>
        <w:rPr>
          <w:b/>
        </w:rPr>
        <w:t>Ice</w:t>
      </w:r>
      <w:proofErr w:type="spellEnd"/>
      <w:r w:rsidR="00F77353">
        <w:t> = </w:t>
      </w:r>
      <w:r>
        <w:t>1) or IceDyn (</w:t>
      </w:r>
      <w:proofErr w:type="spellStart"/>
      <w:r w:rsidRPr="00C22E8D">
        <w:rPr>
          <w:b/>
        </w:rPr>
        <w:t>Comp</w:t>
      </w:r>
      <w:r>
        <w:rPr>
          <w:b/>
        </w:rPr>
        <w:t>Ice</w:t>
      </w:r>
      <w:proofErr w:type="spellEnd"/>
      <w:r w:rsidR="00F77353">
        <w:t> = </w:t>
      </w:r>
      <w:r>
        <w:t xml:space="preserve">2) </w:t>
      </w:r>
      <w:r w:rsidR="00EE4134">
        <w:t xml:space="preserve">primary </w:t>
      </w:r>
      <w:r>
        <w:t xml:space="preserve">input file. It is not used if </w:t>
      </w:r>
      <w:proofErr w:type="spellStart"/>
      <w:r w:rsidRPr="00C22E8D">
        <w:rPr>
          <w:b/>
        </w:rPr>
        <w:t>Comp</w:t>
      </w:r>
      <w:r>
        <w:rPr>
          <w:b/>
        </w:rPr>
        <w:t>Ice</w:t>
      </w:r>
      <w:proofErr w:type="spellEnd"/>
      <w:r w:rsidR="00F77353">
        <w:t> = </w:t>
      </w:r>
      <w:proofErr w:type="gramStart"/>
      <w:r>
        <w:t>0</w:t>
      </w:r>
      <w:proofErr w:type="gramEnd"/>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proofErr w:type="spellStart"/>
      <w:r>
        <w:t>SumPrint</w:t>
      </w:r>
      <w:proofErr w:type="spellEnd"/>
      <w:r>
        <w:t xml:space="preserve">: </w:t>
      </w:r>
      <w:r w:rsidR="00066DFD">
        <w:t>Print summary data to “&lt;</w:t>
      </w:r>
      <w:proofErr w:type="spellStart"/>
      <w:r w:rsidR="00066DFD">
        <w:t>RootName</w:t>
      </w:r>
      <w:proofErr w:type="spellEnd"/>
      <w:r w:rsidR="00066DFD">
        <w:t>&gt;.sum” [T/F]</w:t>
      </w:r>
    </w:p>
    <w:p w14:paraId="2164B3CD" w14:textId="6746E478" w:rsidR="00066DFD" w:rsidRPr="00616C1F" w:rsidRDefault="00066DFD" w:rsidP="00066DFD">
      <w:r>
        <w:t>When set to “</w:t>
      </w:r>
      <w:r w:rsidR="001D0806">
        <w:t>True</w:t>
      </w:r>
      <w:r>
        <w:t>”, FAST will generate a file named “&lt;</w:t>
      </w:r>
      <w:proofErr w:type="spellStart"/>
      <w:r>
        <w:t>RootName</w:t>
      </w:r>
      <w:proofErr w:type="spellEnd"/>
      <w:r>
        <w:t>&gt;.sum”.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proofErr w:type="spellStart"/>
      <w:r w:rsidR="00616C1F">
        <w:rPr>
          <w:b/>
        </w:rPr>
        <w:t>SumPrint</w:t>
      </w:r>
      <w:proofErr w:type="spellEnd"/>
      <w:r w:rsidR="00616C1F">
        <w:rPr>
          <w:b/>
        </w:rPr>
        <w:t xml:space="preserve"> </w:t>
      </w:r>
      <w:r w:rsidR="00616C1F">
        <w:t>is “</w:t>
      </w:r>
      <w:r w:rsidR="001D0806">
        <w:t>False</w:t>
      </w:r>
      <w:r w:rsidR="00616C1F">
        <w:t>”, no summary file will be generated.</w:t>
      </w:r>
    </w:p>
    <w:p w14:paraId="2164B3CE" w14:textId="77777777" w:rsidR="00616C1F" w:rsidRDefault="00616C1F" w:rsidP="00AD1B9B">
      <w:pPr>
        <w:pStyle w:val="Heading4"/>
      </w:pPr>
      <w:proofErr w:type="spellStart"/>
      <w:r>
        <w:t>SttsTime</w:t>
      </w:r>
      <w:proofErr w:type="spellEnd"/>
      <w:r>
        <w:t>: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proofErr w:type="spellStart"/>
      <w:r>
        <w:rPr>
          <w:b/>
        </w:rPr>
        <w:t>SttsTime</w:t>
      </w:r>
      <w:proofErr w:type="spellEnd"/>
      <w:r>
        <w:t xml:space="preserve"> sets how frequently this message is updated. For example, if </w:t>
      </w:r>
      <w:proofErr w:type="spellStart"/>
      <w:r>
        <w:rPr>
          <w:b/>
        </w:rPr>
        <w:t>SttsTime</w:t>
      </w:r>
      <w:proofErr w:type="spellEnd"/>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proofErr w:type="spellStart"/>
      <w:r>
        <w:t>ChkptTime</w:t>
      </w:r>
      <w:proofErr w:type="spellEnd"/>
      <w:r>
        <w:t xml:space="preserv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proofErr w:type="spellStart"/>
      <w:r w:rsidRPr="00AD1B9B">
        <w:rPr>
          <w:b/>
        </w:rPr>
        <w:t>ChkptTime</w:t>
      </w:r>
      <w:proofErr w:type="spellEnd"/>
      <w:r>
        <w:t xml:space="preserve"> to be larger than the simulation time, </w:t>
      </w:r>
      <w:proofErr w:type="spellStart"/>
      <w:r w:rsidRPr="00AD1B9B">
        <w:rPr>
          <w:b/>
        </w:rPr>
        <w:t>TMax</w:t>
      </w:r>
      <w:proofErr w:type="spellEnd"/>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B66E17">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B66E17">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proofErr w:type="spellStart"/>
      <w:r w:rsidR="00E050C3">
        <w:rPr>
          <w:b/>
        </w:rPr>
        <w:t>ChkptTime</w:t>
      </w:r>
      <w:proofErr w:type="spellEnd"/>
      <w:r w:rsidR="00E050C3">
        <w:t xml:space="preserve"> </w:t>
      </w:r>
      <w:r w:rsidR="001B7F07">
        <w:t>is ignored in the FAST-Simulink interface</w:t>
      </w:r>
      <w:r w:rsidR="00C74358">
        <w:t xml:space="preserve">, and </w:t>
      </w:r>
      <w:r w:rsidR="0014681B">
        <w:t xml:space="preserve">must be larger than </w:t>
      </w:r>
      <w:proofErr w:type="spellStart"/>
      <w:r w:rsidR="0014681B">
        <w:rPr>
          <w:b/>
        </w:rPr>
        <w:t>TMax</w:t>
      </w:r>
      <w:proofErr w:type="spellEnd"/>
      <w:r w:rsidR="0014681B">
        <w:rPr>
          <w:b/>
        </w:rPr>
        <w:t xml:space="preserve"> </w:t>
      </w:r>
      <w:r w:rsidR="0014681B">
        <w:t>when</w:t>
      </w:r>
      <w:r w:rsidR="00E050C3">
        <w:t xml:space="preserve"> using the FAST-</w:t>
      </w:r>
      <w:proofErr w:type="spellStart"/>
      <w:r w:rsidR="00E050C3">
        <w:t>OrcaFlex</w:t>
      </w:r>
      <w:proofErr w:type="spellEnd"/>
      <w:r w:rsidR="00E050C3">
        <w:t xml:space="preserve"> interface (</w:t>
      </w:r>
      <w:proofErr w:type="spellStart"/>
      <w:r w:rsidR="00C74358">
        <w:rPr>
          <w:b/>
        </w:rPr>
        <w:t>CompMooring</w:t>
      </w:r>
      <w:proofErr w:type="spellEnd"/>
      <w:r w:rsidR="00C74358">
        <w:t> = 4</w:t>
      </w:r>
      <w:r w:rsidR="00E050C3">
        <w:t>)</w:t>
      </w:r>
      <w:r w:rsidR="00C74358">
        <w:t>.</w:t>
      </w:r>
    </w:p>
    <w:p w14:paraId="2164B3D1" w14:textId="77777777" w:rsidR="00C84D03" w:rsidRDefault="00C84D03" w:rsidP="00AD1B9B">
      <w:pPr>
        <w:pStyle w:val="Heading4"/>
      </w:pPr>
      <w:proofErr w:type="spellStart"/>
      <w:r>
        <w:t>DT_Out</w:t>
      </w:r>
      <w:proofErr w:type="spellEnd"/>
      <w:r>
        <w: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proofErr w:type="spellStart"/>
      <w:r>
        <w:rPr>
          <w:b/>
        </w:rPr>
        <w:t>DT_Out</w:t>
      </w:r>
      <w:proofErr w:type="spellEnd"/>
      <w:r>
        <w:rPr>
          <w:b/>
        </w:rPr>
        <w:t xml:space="preserve"> </w:t>
      </w:r>
      <w:r>
        <w:t xml:space="preserve">must be an integer multiple of </w:t>
      </w:r>
      <w:r>
        <w:rPr>
          <w:b/>
        </w:rPr>
        <w:t>DT</w:t>
      </w:r>
      <w:r w:rsidRPr="005D3EE2">
        <w:t>.</w:t>
      </w:r>
      <w:r w:rsidR="005D3EE2" w:rsidRPr="005D3EE2">
        <w:t xml:space="preserve"> Alternatively,</w:t>
      </w:r>
      <w:r w:rsidR="005D3EE2">
        <w:t xml:space="preserve"> </w:t>
      </w:r>
      <w:proofErr w:type="spellStart"/>
      <w:r w:rsidR="005D3EE2" w:rsidRPr="00A63FD7">
        <w:rPr>
          <w:b/>
        </w:rPr>
        <w:t>DT_Out</w:t>
      </w:r>
      <w:proofErr w:type="spellEnd"/>
      <w:r w:rsidR="005D3EE2">
        <w:t xml:space="preserve"> can be entered as</w:t>
      </w:r>
      <w:r w:rsidR="005D3EE2" w:rsidRPr="005D3EE2">
        <w:t xml:space="preserve"> the string “default”, which will set </w:t>
      </w:r>
      <w:proofErr w:type="spellStart"/>
      <w:r w:rsidR="005D3EE2">
        <w:rPr>
          <w:b/>
        </w:rPr>
        <w:t>DT_Out</w:t>
      </w:r>
      <w:proofErr w:type="spellEnd"/>
      <w:r w:rsidR="005D3EE2" w:rsidRPr="005D3EE2">
        <w:t> = </w:t>
      </w:r>
      <w:r w:rsidR="005D3EE2">
        <w:rPr>
          <w:b/>
        </w:rPr>
        <w:t>DT</w:t>
      </w:r>
      <w:r w:rsidR="005D3EE2" w:rsidRPr="005D3EE2">
        <w:t>.</w:t>
      </w:r>
    </w:p>
    <w:p w14:paraId="2164B3D3" w14:textId="77777777" w:rsidR="00E371BB" w:rsidRDefault="00E371BB" w:rsidP="00AD1B9B">
      <w:pPr>
        <w:pStyle w:val="Heading4"/>
      </w:pPr>
      <w:proofErr w:type="spellStart"/>
      <w:r>
        <w:t>TStart</w:t>
      </w:r>
      <w:proofErr w:type="spellEnd"/>
      <w:r>
        <w: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proofErr w:type="spellStart"/>
      <w:r w:rsidR="00543B79">
        <w:rPr>
          <w:b/>
        </w:rPr>
        <w:t>TStart</w:t>
      </w:r>
      <w:proofErr w:type="spellEnd"/>
      <w:r w:rsidR="00543B79">
        <w:rPr>
          <w:b/>
        </w:rPr>
        <w:t xml:space="preserve"> </w:t>
      </w:r>
      <w:r w:rsidR="00543B79" w:rsidRPr="00543B79">
        <w:t>seconds</w:t>
      </w:r>
      <w:r w:rsidR="00543B79">
        <w:rPr>
          <w:b/>
        </w:rPr>
        <w:t xml:space="preserve"> </w:t>
      </w:r>
      <w:r w:rsidR="00543B79">
        <w:t xml:space="preserve">if </w:t>
      </w:r>
      <w:proofErr w:type="spellStart"/>
      <w:r w:rsidR="00543B79">
        <w:rPr>
          <w:b/>
        </w:rPr>
        <w:t>TStart</w:t>
      </w:r>
      <w:proofErr w:type="spellEnd"/>
      <w:r w:rsidR="00543B79">
        <w:rPr>
          <w:b/>
        </w:rPr>
        <w:t xml:space="preserve"> </w:t>
      </w:r>
      <w:r w:rsidR="00543B79">
        <w:t xml:space="preserve">is not an integer multiple of </w:t>
      </w:r>
      <w:proofErr w:type="spellStart"/>
      <w:r w:rsidR="00543B79">
        <w:rPr>
          <w:b/>
        </w:rPr>
        <w:t>DT_Out</w:t>
      </w:r>
      <w:proofErr w:type="spellEnd"/>
      <w:r>
        <w:rPr>
          <w:b/>
        </w:rPr>
        <w:t>.</w:t>
      </w:r>
    </w:p>
    <w:p w14:paraId="2164B3D5" w14:textId="77777777" w:rsidR="007C61F5" w:rsidRDefault="007C61F5" w:rsidP="00AD1B9B">
      <w:pPr>
        <w:pStyle w:val="Heading4"/>
      </w:pPr>
      <w:proofErr w:type="spellStart"/>
      <w:r>
        <w:t>OutFileFmt</w:t>
      </w:r>
      <w:proofErr w:type="spellEnd"/>
      <w:r>
        <w:t xml:space="preserve">: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proofErr w:type="spellStart"/>
      <w:r w:rsidRPr="00441220">
        <w:rPr>
          <w:b/>
        </w:rPr>
        <w:t>OutFileFmt</w:t>
      </w:r>
      <w:proofErr w:type="spellEnd"/>
      <w:r>
        <w:t xml:space="preserve"> is </w:t>
      </w:r>
      <w:proofErr w:type="gramStart"/>
      <w:r>
        <w:t>1</w:t>
      </w:r>
      <w:proofErr w:type="gramEnd"/>
      <w:r>
        <w:t xml:space="preserve">, only a text file will be written. If </w:t>
      </w:r>
      <w:proofErr w:type="spellStart"/>
      <w:r w:rsidRPr="00441220">
        <w:rPr>
          <w:b/>
        </w:rPr>
        <w:t>OutFileFmt</w:t>
      </w:r>
      <w:proofErr w:type="spellEnd"/>
      <w:r>
        <w:t xml:space="preserve"> is </w:t>
      </w:r>
      <w:proofErr w:type="gramStart"/>
      <w:r>
        <w:t>2</w:t>
      </w:r>
      <w:proofErr w:type="gramEnd"/>
      <w:r>
        <w:t xml:space="preserve">, only a binary file will be written. If </w:t>
      </w:r>
      <w:proofErr w:type="spellStart"/>
      <w:r w:rsidRPr="00441220">
        <w:rPr>
          <w:b/>
        </w:rPr>
        <w:t>OutFileFmt</w:t>
      </w:r>
      <w:proofErr w:type="spellEnd"/>
      <w:r>
        <w:t xml:space="preserve"> is </w:t>
      </w:r>
      <w:proofErr w:type="gramStart"/>
      <w:r>
        <w:t>3</w:t>
      </w:r>
      <w:proofErr w:type="gramEnd"/>
      <w:r>
        <w:t>,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proofErr w:type="spellStart"/>
      <w:r w:rsidR="00FE538B" w:rsidRPr="004C66D0">
        <w:rPr>
          <w:b/>
        </w:rPr>
        <w:t>OutFmt</w:t>
      </w:r>
      <w:proofErr w:type="spellEnd"/>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proofErr w:type="spellStart"/>
      <w:r>
        <w:t>SimulationToolbox</w:t>
      </w:r>
      <w:proofErr w:type="spellEnd"/>
      <w:r w:rsidR="00A03338">
        <w:t>/</w:t>
      </w:r>
      <w:r>
        <w:t>Utilities</w:t>
      </w:r>
      <w:r w:rsidR="00A03338">
        <w:t>/</w:t>
      </w:r>
      <w:proofErr w:type="spellStart"/>
      <w:r>
        <w:t>ReadFASTbinary.m</w:t>
      </w:r>
      <w:proofErr w:type="spellEnd"/>
      <w:r>
        <w:t>)</w:t>
      </w:r>
      <w:r w:rsidR="00352D3A">
        <w:t xml:space="preserve">. </w:t>
      </w:r>
      <w:r w:rsidR="00A06914">
        <w:t xml:space="preserve">Python code to read </w:t>
      </w:r>
      <w:r w:rsidR="00FE33DE">
        <w:t>FAST output</w:t>
      </w:r>
      <w:r w:rsidR="00A06914">
        <w:t xml:space="preserve"> files exists in WISDEM’s </w:t>
      </w:r>
      <w:hyperlink r:id="rId36" w:history="1">
        <w:proofErr w:type="spellStart"/>
        <w:r w:rsidR="00A06914" w:rsidRPr="00A06914">
          <w:rPr>
            <w:rStyle w:val="Hyperlink"/>
          </w:rPr>
          <w:t>AeroelasticSE</w:t>
        </w:r>
        <w:proofErr w:type="spellEnd"/>
        <w:r w:rsidR="00A06914" w:rsidRPr="00A06914">
          <w:rPr>
            <w:rStyle w:val="Hyperlink"/>
          </w:rPr>
          <w:t xml:space="preserv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proofErr w:type="spellStart"/>
        <w:r w:rsidR="00352D3A" w:rsidRPr="008429AE">
          <w:rPr>
            <w:rStyle w:val="Hyperlink"/>
          </w:rPr>
          <w:t>MCrunch</w:t>
        </w:r>
        <w:proofErr w:type="spellEnd"/>
      </w:hyperlink>
      <w:r w:rsidR="002119FB">
        <w:t xml:space="preserve"> </w:t>
      </w:r>
      <w:r w:rsidR="00352D3A">
        <w:t>can also read these binary files.</w:t>
      </w:r>
    </w:p>
    <w:p w14:paraId="2164B3DA" w14:textId="77777777" w:rsidR="00441220" w:rsidRDefault="00441220" w:rsidP="00AD1B9B">
      <w:pPr>
        <w:pStyle w:val="Heading4"/>
      </w:pPr>
      <w:proofErr w:type="spellStart"/>
      <w:r>
        <w:t>TabDelim</w:t>
      </w:r>
      <w:proofErr w:type="spellEnd"/>
      <w:r>
        <w:t>: Use tab delimiters in text tabular output file? [T/F]</w:t>
      </w:r>
    </w:p>
    <w:p w14:paraId="2164B3DB" w14:textId="10A5FC6D" w:rsidR="00441220" w:rsidRPr="00441220" w:rsidRDefault="00AB6BDA" w:rsidP="00441220">
      <w:r>
        <w:t xml:space="preserve">When </w:t>
      </w:r>
      <w:proofErr w:type="spellStart"/>
      <w:r w:rsidR="00441220">
        <w:rPr>
          <w:b/>
        </w:rPr>
        <w:t>OutFileFmt</w:t>
      </w:r>
      <w:proofErr w:type="spellEnd"/>
      <w:r w:rsidR="00D173FD">
        <w:rPr>
          <w:b/>
        </w:rPr>
        <w:t> </w:t>
      </w:r>
      <w:r w:rsidR="00441220">
        <w:t>=</w:t>
      </w:r>
      <w:r w:rsidR="00D173FD">
        <w:t> </w:t>
      </w:r>
      <w:proofErr w:type="gramStart"/>
      <w:r w:rsidR="00441220">
        <w:t>1</w:t>
      </w:r>
      <w:proofErr w:type="gramEnd"/>
      <w:r w:rsidR="00441220">
        <w:t xml:space="preserve"> or 3, setting </w:t>
      </w:r>
      <w:proofErr w:type="spellStart"/>
      <w:r w:rsidR="00441220">
        <w:rPr>
          <w:b/>
        </w:rPr>
        <w:t>TabDelim</w:t>
      </w:r>
      <w:proofErr w:type="spellEnd"/>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proofErr w:type="spellStart"/>
      <w:r w:rsidR="00D173FD">
        <w:rPr>
          <w:b/>
        </w:rPr>
        <w:t>OutFileFmt</w:t>
      </w:r>
      <w:proofErr w:type="spellEnd"/>
      <w:r w:rsidR="00D173FD">
        <w:rPr>
          <w:b/>
        </w:rPr>
        <w:t> </w:t>
      </w:r>
      <w:r w:rsidR="00D173FD">
        <w:t>= </w:t>
      </w:r>
      <w:proofErr w:type="gramStart"/>
      <w:r w:rsidR="00441220">
        <w:t>2</w:t>
      </w:r>
      <w:proofErr w:type="gramEnd"/>
      <w:r w:rsidR="00441220">
        <w:t xml:space="preserve">, </w:t>
      </w:r>
      <w:proofErr w:type="spellStart"/>
      <w:r w:rsidR="00441220">
        <w:rPr>
          <w:b/>
        </w:rPr>
        <w:t>TabDelim</w:t>
      </w:r>
      <w:proofErr w:type="spellEnd"/>
      <w:r w:rsidR="00441220">
        <w:t xml:space="preserve"> has no effect.</w:t>
      </w:r>
    </w:p>
    <w:p w14:paraId="2164B3DC" w14:textId="77777777" w:rsidR="00AB6BDA" w:rsidRDefault="00AB6BDA" w:rsidP="00AD1B9B">
      <w:pPr>
        <w:pStyle w:val="Heading4"/>
      </w:pPr>
      <w:proofErr w:type="spellStart"/>
      <w:r>
        <w:t>OutFmt</w:t>
      </w:r>
      <w:proofErr w:type="spellEnd"/>
      <w:r>
        <w:t>: Format used for text tabular output, excluding the time channel [-]</w:t>
      </w:r>
    </w:p>
    <w:p w14:paraId="2164B3DE" w14:textId="2E65DB20" w:rsidR="00AB6BDA" w:rsidRDefault="00AB6BDA" w:rsidP="00460C71">
      <w:r>
        <w:t xml:space="preserve">When </w:t>
      </w:r>
      <w:proofErr w:type="spellStart"/>
      <w:r w:rsidR="00D173FD">
        <w:rPr>
          <w:b/>
        </w:rPr>
        <w:t>OutFileFmt</w:t>
      </w:r>
      <w:proofErr w:type="spellEnd"/>
      <w:r w:rsidR="00D173FD">
        <w:t> = </w:t>
      </w:r>
      <w:proofErr w:type="gramStart"/>
      <w:r>
        <w:t>1</w:t>
      </w:r>
      <w:proofErr w:type="gramEnd"/>
      <w:r>
        <w:t xml:space="preserve"> or 3, FAST will use </w:t>
      </w:r>
      <w:proofErr w:type="spellStart"/>
      <w:r>
        <w:rPr>
          <w:b/>
        </w:rPr>
        <w:t>OutFmt</w:t>
      </w:r>
      <w:proofErr w:type="spellEnd"/>
      <w:r>
        <w:rPr>
          <w:b/>
        </w:rPr>
        <w:t xml:space="preserve"> </w:t>
      </w:r>
      <w:r w:rsidRPr="00AB6BDA">
        <w:t>to format</w:t>
      </w:r>
      <w:r>
        <w:rPr>
          <w:b/>
        </w:rPr>
        <w:t xml:space="preserve"> </w:t>
      </w:r>
      <w:r w:rsidRPr="00AB6BDA">
        <w:t>the</w:t>
      </w:r>
      <w:r>
        <w:t xml:space="preserve"> channels printed in the text tabular output file. </w:t>
      </w:r>
      <w:proofErr w:type="spellStart"/>
      <w:r>
        <w:rPr>
          <w:b/>
        </w:rPr>
        <w:t>OutFmt</w:t>
      </w:r>
      <w:proofErr w:type="spellEnd"/>
      <w:r>
        <w:rPr>
          <w:b/>
        </w:rPr>
        <w:t xml:space="preserve">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proofErr w:type="spellStart"/>
      <w:r>
        <w:rPr>
          <w:b/>
        </w:rPr>
        <w:t>OutFmt</w:t>
      </w:r>
      <w:proofErr w:type="spellEnd"/>
      <w:r>
        <w:t xml:space="preserve"> to be “ES10.3E2”.</w:t>
      </w:r>
      <w:r w:rsidR="00B405B9">
        <w:t xml:space="preserve"> </w:t>
      </w:r>
      <w:r>
        <w:t xml:space="preserve">If </w:t>
      </w:r>
      <w:proofErr w:type="spellStart"/>
      <w:r>
        <w:rPr>
          <w:b/>
        </w:rPr>
        <w:t>OutFileFmt</w:t>
      </w:r>
      <w:proofErr w:type="spellEnd"/>
      <w:r w:rsidR="00AF0E6F">
        <w:rPr>
          <w:b/>
        </w:rPr>
        <w:t> </w:t>
      </w:r>
      <w:r>
        <w:t>=</w:t>
      </w:r>
      <w:r w:rsidR="00AF0E6F">
        <w:t> </w:t>
      </w:r>
      <w:proofErr w:type="gramStart"/>
      <w:r>
        <w:t>2</w:t>
      </w:r>
      <w:proofErr w:type="gramEnd"/>
      <w:r>
        <w:t xml:space="preserve">, </w:t>
      </w:r>
      <w:proofErr w:type="spellStart"/>
      <w:r w:rsidRPr="00AB6BDA">
        <w:rPr>
          <w:b/>
        </w:rPr>
        <w:t>OutFmt</w:t>
      </w:r>
      <w:proofErr w:type="spellEnd"/>
      <w:r>
        <w:t xml:space="preserve"> has no effect.</w:t>
      </w:r>
    </w:p>
    <w:p w14:paraId="659766D5" w14:textId="002AEF1F" w:rsidR="00AC04AF" w:rsidRDefault="00AC04AF" w:rsidP="00AC04AF">
      <w:pPr>
        <w:pStyle w:val="Heading3"/>
        <w:rPr>
          <w:ins w:id="53" w:author="Bonnie Jonkman" w:date="2016-06-27T10:14:00Z"/>
        </w:rPr>
      </w:pPr>
      <w:ins w:id="54" w:author="Bonnie Jonkman" w:date="2016-06-27T10:14:00Z">
        <w:r>
          <w:t>Linearization</w:t>
        </w:r>
      </w:ins>
    </w:p>
    <w:p w14:paraId="7C50E3A0" w14:textId="0C7164B3" w:rsidR="00AC04AF" w:rsidRDefault="00AC04AF" w:rsidP="00AC04AF">
      <w:pPr>
        <w:rPr>
          <w:ins w:id="55" w:author="Bonnie Jonkman" w:date="2016-06-27T10:14:00Z"/>
        </w:rPr>
      </w:pPr>
      <w:ins w:id="56" w:author="Bonnie Jonkman" w:date="2016-06-27T10:14:00Z">
        <w:r>
          <w:t>This section of the primary FAST input file deals with options for linearization.</w:t>
        </w:r>
      </w:ins>
    </w:p>
    <w:p w14:paraId="5E5216EE" w14:textId="41A49312" w:rsidR="00AC04AF" w:rsidRDefault="00AC04AF" w:rsidP="00AC04AF">
      <w:pPr>
        <w:pStyle w:val="Heading4"/>
        <w:rPr>
          <w:ins w:id="57" w:author="Bonnie Jonkman" w:date="2016-06-27T10:14:00Z"/>
        </w:rPr>
      </w:pPr>
      <w:ins w:id="58" w:author="Bonnie Jonkman" w:date="2016-06-27T10:15:00Z">
        <w:r>
          <w:t>Linearize</w:t>
        </w:r>
      </w:ins>
      <w:ins w:id="59" w:author="Bonnie Jonkman" w:date="2016-06-27T10:14:00Z">
        <w:r>
          <w:t xml:space="preserve">: </w:t>
        </w:r>
      </w:ins>
      <w:ins w:id="60" w:author="Bonnie Jonkman" w:date="2016-06-27T10:15:00Z">
        <w:r>
          <w:t>Perform a linearization analysis?</w:t>
        </w:r>
      </w:ins>
      <w:ins w:id="61" w:author="Bonnie Jonkman" w:date="2016-06-27T10:14:00Z">
        <w:r>
          <w:t xml:space="preserve"> [</w:t>
        </w:r>
      </w:ins>
      <w:ins w:id="62" w:author="Bonnie Jonkman" w:date="2016-06-27T10:16:00Z">
        <w:r>
          <w:t>T/F</w:t>
        </w:r>
      </w:ins>
      <w:ins w:id="63" w:author="Bonnie Jonkman" w:date="2016-06-27T10:14:00Z">
        <w:r>
          <w:t>]</w:t>
        </w:r>
      </w:ins>
    </w:p>
    <w:p w14:paraId="6D07C65F" w14:textId="20916F49" w:rsidR="00AC04AF" w:rsidRDefault="004F71C3" w:rsidP="00AC04AF">
      <w:pPr>
        <w:rPr>
          <w:ins w:id="64" w:author="Bonnie Jonkman" w:date="2016-06-27T10:15:00Z"/>
        </w:rPr>
      </w:pPr>
      <w:ins w:id="65" w:author="Bonnie Jonkman" w:date="2016-06-27T10:27:00Z">
        <w:r>
          <w:t>This input dictates whether or not FAST will perform a linearization analysis.</w:t>
        </w:r>
      </w:ins>
    </w:p>
    <w:p w14:paraId="1B437B65" w14:textId="3FA232FB" w:rsidR="00ED0A61" w:rsidRDefault="00ED0A61" w:rsidP="00ED0A61">
      <w:pPr>
        <w:pStyle w:val="Heading4"/>
        <w:rPr>
          <w:ins w:id="66" w:author="Bonnie Jonkman" w:date="2016-06-27T10:17:00Z"/>
        </w:rPr>
      </w:pPr>
      <w:proofErr w:type="spellStart"/>
      <w:ins w:id="67" w:author="Bonnie Jonkman" w:date="2016-06-27T10:16:00Z">
        <w:r>
          <w:t>NLinTimes</w:t>
        </w:r>
        <w:proofErr w:type="spellEnd"/>
        <w:r>
          <w:t>: Number of times to linearize [</w:t>
        </w:r>
      </w:ins>
      <w:ins w:id="68" w:author="Bonnie Jonkman" w:date="2016-06-27T10:23:00Z">
        <w:r w:rsidR="009C7EBC">
          <w:t>1</w:t>
        </w:r>
      </w:ins>
      <w:ins w:id="69" w:author="Bonnie Jonkman" w:date="2016-06-27T10:16:00Z">
        <w:r>
          <w:t>]</w:t>
        </w:r>
      </w:ins>
    </w:p>
    <w:p w14:paraId="1C8651A1" w14:textId="7C789E8C" w:rsidR="00ED0A61" w:rsidRPr="00ED0A61" w:rsidRDefault="00ED0A61">
      <w:pPr>
        <w:rPr>
          <w:ins w:id="70" w:author="Bonnie Jonkman" w:date="2016-06-27T10:16:00Z"/>
        </w:rPr>
        <w:pPrChange w:id="71" w:author="Bonnie Jonkman" w:date="2016-06-27T10:17:00Z">
          <w:pPr>
            <w:pStyle w:val="Heading4"/>
          </w:pPr>
        </w:pPrChange>
      </w:pPr>
      <w:ins w:id="72" w:author="Bonnie Jonkman" w:date="2016-06-27T10:17:00Z">
        <w:r>
          <w:t>This variable</w:t>
        </w:r>
      </w:ins>
      <w:ins w:id="73" w:author="Bonnie Jonkman" w:date="2016-06-27T10:23:00Z">
        <w:r w:rsidR="009C7EBC">
          <w:t xml:space="preserve"> should be a positive number indicating how many times FAST should perform a linearization analysis for this simulation. It</w:t>
        </w:r>
      </w:ins>
      <w:ins w:id="74" w:author="Bonnie Jonkman" w:date="2016-06-27T10:17:00Z">
        <w:r>
          <w:t xml:space="preserve"> is not used when </w:t>
        </w:r>
        <w:r w:rsidRPr="00ED0A61">
          <w:rPr>
            <w:b/>
            <w:rPrChange w:id="75" w:author="Bonnie Jonkman" w:date="2016-06-27T10:19:00Z">
              <w:rPr>
                <w:b w:val="0"/>
                <w:bCs w:val="0"/>
                <w:iCs w:val="0"/>
              </w:rPr>
            </w:rPrChange>
          </w:rPr>
          <w:t>Linearize</w:t>
        </w:r>
        <w:r>
          <w:t xml:space="preserve"> is FALSE.</w:t>
        </w:r>
      </w:ins>
    </w:p>
    <w:p w14:paraId="06E1815A" w14:textId="610A38BF" w:rsidR="00ED0A61" w:rsidRDefault="00ED0A61" w:rsidP="00ED0A61">
      <w:pPr>
        <w:pStyle w:val="Heading4"/>
        <w:rPr>
          <w:ins w:id="76" w:author="Bonnie Jonkman" w:date="2016-06-27T10:18:00Z"/>
        </w:rPr>
      </w:pPr>
      <w:proofErr w:type="spellStart"/>
      <w:ins w:id="77" w:author="Bonnie Jonkman" w:date="2016-06-27T10:18:00Z">
        <w:r>
          <w:t>LinTimes</w:t>
        </w:r>
      </w:ins>
      <w:proofErr w:type="spellEnd"/>
      <w:ins w:id="78" w:author="Bonnie Jonkman" w:date="2016-06-27T10:16:00Z">
        <w:r>
          <w:t xml:space="preserve">: </w:t>
        </w:r>
      </w:ins>
      <w:ins w:id="79" w:author="Bonnie Jonkman" w:date="2016-06-27T10:18:00Z">
        <w:r>
          <w:t>List of times at which to linearize</w:t>
        </w:r>
      </w:ins>
      <w:ins w:id="80" w:author="Bonnie Jonkman" w:date="2016-06-27T10:16:00Z">
        <w:r>
          <w:t xml:space="preserve"> [</w:t>
        </w:r>
      </w:ins>
      <w:ins w:id="81" w:author="Bonnie Jonkman" w:date="2016-06-27T10:18:00Z">
        <w:r>
          <w:t>s</w:t>
        </w:r>
      </w:ins>
      <w:ins w:id="82" w:author="Bonnie Jonkman" w:date="2016-06-27T10:16:00Z">
        <w:r>
          <w:t>]</w:t>
        </w:r>
      </w:ins>
    </w:p>
    <w:p w14:paraId="602FE5E8" w14:textId="6ADED31F" w:rsidR="00ED0A61" w:rsidRPr="00ED0A61" w:rsidRDefault="00ED0A61">
      <w:pPr>
        <w:rPr>
          <w:ins w:id="83" w:author="Bonnie Jonkman" w:date="2016-06-27T10:16:00Z"/>
        </w:rPr>
        <w:pPrChange w:id="84" w:author="Bonnie Jonkman" w:date="2016-06-27T10:18:00Z">
          <w:pPr>
            <w:pStyle w:val="Heading4"/>
          </w:pPr>
        </w:pPrChange>
      </w:pPr>
      <w:ins w:id="85" w:author="Bonnie Jonkman" w:date="2016-06-27T10:18:00Z">
        <w:r>
          <w:t xml:space="preserve">This input is an array of </w:t>
        </w:r>
        <w:proofErr w:type="spellStart"/>
        <w:r w:rsidRPr="00ED0A61">
          <w:rPr>
            <w:b/>
            <w:rPrChange w:id="86" w:author="Bonnie Jonkman" w:date="2016-06-27T10:19:00Z">
              <w:rPr>
                <w:b w:val="0"/>
                <w:bCs w:val="0"/>
                <w:iCs w:val="0"/>
              </w:rPr>
            </w:rPrChange>
          </w:rPr>
          <w:t>NLinTimes</w:t>
        </w:r>
        <w:proofErr w:type="spellEnd"/>
        <w:r>
          <w:rPr>
            <w:i/>
          </w:rPr>
          <w:t xml:space="preserve"> </w:t>
        </w:r>
        <w:r>
          <w:t xml:space="preserve">times </w:t>
        </w:r>
      </w:ins>
      <w:ins w:id="87" w:author="Bonnie Jonkman" w:date="2016-06-27T10:19:00Z">
        <w:r>
          <w:t>where operating-point linearization analysis will occur.</w:t>
        </w:r>
      </w:ins>
      <w:ins w:id="88" w:author="Bonnie Jonkman" w:date="2016-06-27T10:18:00Z">
        <w:r>
          <w:t xml:space="preserve"> </w:t>
        </w:r>
      </w:ins>
      <w:ins w:id="89" w:author="Bonnie Jonkman" w:date="2016-06-27T10:27:00Z">
        <w:r w:rsidR="004F71C3">
          <w:t xml:space="preserve">It is not used when </w:t>
        </w:r>
        <w:r w:rsidR="004F71C3" w:rsidRPr="00C533DC">
          <w:rPr>
            <w:b/>
          </w:rPr>
          <w:t>Linearize</w:t>
        </w:r>
        <w:r w:rsidR="004F71C3">
          <w:t xml:space="preserve"> is FALSE.</w:t>
        </w:r>
      </w:ins>
      <w:ins w:id="90" w:author="Bonnie Jonkman" w:date="2016-06-27T21:48:00Z">
        <w:r w:rsidR="006D453B">
          <w:t xml:space="preserve"> Times entered here must be listed in increasing order with no duplicates (i.e., </w:t>
        </w:r>
        <m:oMath>
          <m:r>
            <w:rPr>
              <w:rFonts w:ascii="Cambria Math" w:hAnsi="Cambria Math"/>
            </w:rPr>
            <m:t>LinTime</m:t>
          </m:r>
          <m:d>
            <m:dPr>
              <m:ctrlPr>
                <w:rPr>
                  <w:rFonts w:ascii="Cambria Math" w:hAnsi="Cambria Math"/>
                  <w:i/>
                </w:rPr>
              </m:ctrlPr>
            </m:dPr>
            <m:e>
              <m:r>
                <w:rPr>
                  <w:rFonts w:ascii="Cambria Math" w:hAnsi="Cambria Math"/>
                </w:rPr>
                <m:t>n</m:t>
              </m:r>
            </m:e>
          </m:d>
          <m:r>
            <w:rPr>
              <w:rFonts w:ascii="Cambria Math" w:hAnsi="Cambria Math"/>
            </w:rPr>
            <m:t>&lt;LinTime</m:t>
          </m:r>
          <m:d>
            <m:dPr>
              <m:ctrlPr>
                <w:rPr>
                  <w:rFonts w:ascii="Cambria Math" w:hAnsi="Cambria Math"/>
                  <w:i/>
                </w:rPr>
              </m:ctrlPr>
            </m:dPr>
            <m:e>
              <m:r>
                <w:rPr>
                  <w:rFonts w:ascii="Cambria Math" w:hAnsi="Cambria Math"/>
                </w:rPr>
                <m:t>n+1</m:t>
              </m:r>
            </m:e>
          </m:d>
        </m:oMath>
      </w:ins>
      <w:ins w:id="91" w:author="Bonnie Jonkman" w:date="2016-06-27T21:49:00Z">
        <w:r w:rsidR="006D453B">
          <w:t xml:space="preserve"> for </w:t>
        </w:r>
        <w:r w:rsidR="006D453B" w:rsidRPr="006D453B">
          <w:rPr>
            <w:i/>
            <w:rPrChange w:id="92" w:author="Bonnie Jonkman" w:date="2016-06-27T21:49:00Z">
              <w:rPr>
                <w:b w:val="0"/>
                <w:bCs w:val="0"/>
                <w:i w:val="0"/>
                <w:iCs w:val="0"/>
              </w:rPr>
            </w:rPrChange>
          </w:rPr>
          <w:t>n</w:t>
        </w:r>
        <w:r w:rsidR="006D453B">
          <w:t>=1</w:t>
        </w:r>
        <w:proofErr w:type="gramStart"/>
        <w:r w:rsidR="006D453B">
          <w:t>,2</w:t>
        </w:r>
        <w:proofErr w:type="gramEnd"/>
        <w:r w:rsidR="006D453B">
          <w:t>,…,NLinTimes-1)</w:t>
        </w:r>
      </w:ins>
    </w:p>
    <w:p w14:paraId="142BFAE4" w14:textId="6CCBA8F2" w:rsidR="00ED0A61" w:rsidRDefault="00ED0A61" w:rsidP="00ED0A61">
      <w:pPr>
        <w:pStyle w:val="Heading4"/>
        <w:rPr>
          <w:ins w:id="93" w:author="Bonnie Jonkman" w:date="2016-06-27T10:20:00Z"/>
        </w:rPr>
      </w:pPr>
      <w:proofErr w:type="spellStart"/>
      <w:ins w:id="94" w:author="Bonnie Jonkman" w:date="2016-06-27T10:19:00Z">
        <w:r>
          <w:t>LinInputs</w:t>
        </w:r>
      </w:ins>
      <w:proofErr w:type="spellEnd"/>
      <w:ins w:id="95" w:author="Bonnie Jonkman" w:date="2016-06-27T10:16:00Z">
        <w:r>
          <w:t xml:space="preserve">: </w:t>
        </w:r>
      </w:ins>
      <w:ins w:id="96" w:author="Bonnie Jonkman" w:date="2016-06-27T10:19:00Z">
        <w:r>
          <w:t xml:space="preserve">Inputs </w:t>
        </w:r>
      </w:ins>
      <w:ins w:id="97" w:author="Bonnie Jonkman" w:date="2016-06-27T10:20:00Z">
        <w:r>
          <w:t>i</w:t>
        </w:r>
      </w:ins>
      <w:ins w:id="98" w:author="Bonnie Jonkman" w:date="2016-06-27T10:19:00Z">
        <w:r>
          <w:t>nclude</w:t>
        </w:r>
      </w:ins>
      <w:ins w:id="99" w:author="Bonnie Jonkman" w:date="2016-06-27T10:20:00Z">
        <w:r>
          <w:t>d</w:t>
        </w:r>
      </w:ins>
      <w:ins w:id="100" w:author="Bonnie Jonkman" w:date="2016-06-27T10:19:00Z">
        <w:r>
          <w:t xml:space="preserve"> in linearization</w:t>
        </w:r>
      </w:ins>
      <w:ins w:id="101" w:author="Bonnie Jonkman" w:date="2016-06-27T10:16:00Z">
        <w:r>
          <w:t xml:space="preserve"> </w:t>
        </w:r>
      </w:ins>
      <w:ins w:id="102" w:author="Bonnie Jonkman" w:date="2016-06-27T10:20:00Z">
        <w:r>
          <w:t>[0, 1, 2</w:t>
        </w:r>
      </w:ins>
      <w:ins w:id="103" w:author="Bonnie Jonkman" w:date="2016-06-27T10:16:00Z">
        <w:r>
          <w:t>]</w:t>
        </w:r>
      </w:ins>
    </w:p>
    <w:p w14:paraId="537B93DA" w14:textId="342A412E" w:rsidR="00ED0A61" w:rsidRDefault="00ED0A61">
      <w:pPr>
        <w:rPr>
          <w:ins w:id="104" w:author="Bonnie Jonkman" w:date="2016-06-27T10:20:00Z"/>
        </w:rPr>
        <w:pPrChange w:id="105" w:author="Bonnie Jonkman" w:date="2016-06-27T10:20:00Z">
          <w:pPr>
            <w:pStyle w:val="Heading4"/>
          </w:pPr>
        </w:pPrChange>
      </w:pPr>
      <w:proofErr w:type="gramStart"/>
      <w:ins w:id="106" w:author="Bonnie Jonkman" w:date="2016-06-27T10:20:00Z">
        <w:r>
          <w:t>0</w:t>
        </w:r>
        <w:proofErr w:type="gramEnd"/>
        <w:r>
          <w:t>: none</w:t>
        </w:r>
      </w:ins>
    </w:p>
    <w:p w14:paraId="46E401EA" w14:textId="217548CB" w:rsidR="00ED0A61" w:rsidRDefault="00ED0A61">
      <w:pPr>
        <w:rPr>
          <w:ins w:id="107" w:author="Bonnie Jonkman" w:date="2016-06-27T10:20:00Z"/>
        </w:rPr>
        <w:pPrChange w:id="108" w:author="Bonnie Jonkman" w:date="2016-06-27T10:20:00Z">
          <w:pPr>
            <w:pStyle w:val="Heading4"/>
          </w:pPr>
        </w:pPrChange>
      </w:pPr>
      <w:proofErr w:type="gramStart"/>
      <w:ins w:id="109" w:author="Bonnie Jonkman" w:date="2016-06-27T10:20:00Z">
        <w:r>
          <w:t>1</w:t>
        </w:r>
        <w:proofErr w:type="gramEnd"/>
        <w:r>
          <w:t xml:space="preserve">: standard </w:t>
        </w:r>
      </w:ins>
    </w:p>
    <w:p w14:paraId="037E5AFD" w14:textId="2B766605" w:rsidR="00ED0A61" w:rsidRPr="00ED0A61" w:rsidRDefault="00ED0A61">
      <w:pPr>
        <w:rPr>
          <w:ins w:id="110" w:author="Bonnie Jonkman" w:date="2016-06-27T10:16:00Z"/>
        </w:rPr>
        <w:pPrChange w:id="111" w:author="Bonnie Jonkman" w:date="2016-06-27T10:20:00Z">
          <w:pPr>
            <w:pStyle w:val="Heading4"/>
          </w:pPr>
        </w:pPrChange>
      </w:pPr>
      <w:proofErr w:type="gramStart"/>
      <w:ins w:id="112" w:author="Bonnie Jonkman" w:date="2016-06-27T10:20:00Z">
        <w:r>
          <w:lastRenderedPageBreak/>
          <w:t>2</w:t>
        </w:r>
        <w:proofErr w:type="gramEnd"/>
        <w:r>
          <w:t>: all</w:t>
        </w:r>
      </w:ins>
    </w:p>
    <w:p w14:paraId="7FB81145" w14:textId="326627E4" w:rsidR="00ED0A61" w:rsidRDefault="00ED0A61" w:rsidP="00ED0A61">
      <w:pPr>
        <w:pStyle w:val="Heading4"/>
        <w:rPr>
          <w:ins w:id="113" w:author="Bonnie Jonkman" w:date="2016-06-27T10:20:00Z"/>
        </w:rPr>
      </w:pPr>
      <w:proofErr w:type="spellStart"/>
      <w:ins w:id="114" w:author="Bonnie Jonkman" w:date="2016-06-27T10:20:00Z">
        <w:r>
          <w:t>LinOutputs</w:t>
        </w:r>
        <w:proofErr w:type="spellEnd"/>
        <w:r>
          <w:t>: Inputs included in linearization [0, 1, 2]</w:t>
        </w:r>
      </w:ins>
    </w:p>
    <w:p w14:paraId="10F1DDFA" w14:textId="117C28E4" w:rsidR="00AC04AF" w:rsidRDefault="009C7EBC" w:rsidP="00AC04AF">
      <w:pPr>
        <w:rPr>
          <w:ins w:id="115" w:author="Bonnie Jonkman" w:date="2016-06-27T10:23:00Z"/>
        </w:rPr>
      </w:pPr>
      <w:proofErr w:type="gramStart"/>
      <w:ins w:id="116" w:author="Bonnie Jonkman" w:date="2016-06-27T10:23:00Z">
        <w:r>
          <w:t>0</w:t>
        </w:r>
        <w:proofErr w:type="gramEnd"/>
        <w:r>
          <w:t>: none</w:t>
        </w:r>
      </w:ins>
    </w:p>
    <w:p w14:paraId="3ADED41D" w14:textId="2C9DA9EE" w:rsidR="009C7EBC" w:rsidRDefault="009C7EBC" w:rsidP="00AC04AF">
      <w:pPr>
        <w:rPr>
          <w:ins w:id="117" w:author="Bonnie Jonkman" w:date="2016-06-27T10:23:00Z"/>
        </w:rPr>
      </w:pPr>
      <w:ins w:id="118" w:author="Bonnie Jonkman" w:date="2016-06-27T10:23:00Z">
        <w:r>
          <w:t xml:space="preserve">1: from </w:t>
        </w:r>
        <w:proofErr w:type="spellStart"/>
        <w:r>
          <w:t>OutList</w:t>
        </w:r>
        <w:proofErr w:type="spellEnd"/>
        <w:r>
          <w:t>(s)</w:t>
        </w:r>
      </w:ins>
    </w:p>
    <w:p w14:paraId="633969D3" w14:textId="378CE6FA" w:rsidR="009C7EBC" w:rsidRDefault="009C7EBC" w:rsidP="00AC04AF">
      <w:pPr>
        <w:rPr>
          <w:ins w:id="119" w:author="Bonnie Jonkman" w:date="2016-07-07T12:07:00Z"/>
        </w:rPr>
      </w:pPr>
      <w:proofErr w:type="gramStart"/>
      <w:ins w:id="120" w:author="Bonnie Jonkman" w:date="2016-06-27T10:23:00Z">
        <w:r>
          <w:t>2</w:t>
        </w:r>
        <w:proofErr w:type="gramEnd"/>
        <w:r>
          <w:t>: all</w:t>
        </w:r>
      </w:ins>
    </w:p>
    <w:p w14:paraId="4D7652E9" w14:textId="5366E0E5" w:rsidR="008E412A" w:rsidRDefault="008E412A" w:rsidP="008E412A">
      <w:pPr>
        <w:pStyle w:val="Heading4"/>
        <w:rPr>
          <w:ins w:id="121" w:author="Bonnie Jonkman" w:date="2016-07-07T12:08:00Z"/>
        </w:rPr>
      </w:pPr>
      <w:proofErr w:type="spellStart"/>
      <w:ins w:id="122" w:author="Bonnie Jonkman" w:date="2016-07-07T12:07:00Z">
        <w:r w:rsidRPr="008E412A">
          <w:t>LinOutJac</w:t>
        </w:r>
        <w:proofErr w:type="spellEnd"/>
        <w:r>
          <w:t xml:space="preserve">: </w:t>
        </w:r>
      </w:ins>
      <w:ins w:id="123" w:author="Bonnie Jonkman" w:date="2016-07-07T12:08:00Z">
        <w:r w:rsidRPr="008E412A">
          <w:t xml:space="preserve">Include full </w:t>
        </w:r>
        <w:proofErr w:type="spellStart"/>
        <w:r w:rsidRPr="008E412A">
          <w:t>Jacabians</w:t>
        </w:r>
        <w:proofErr w:type="spellEnd"/>
        <w:r w:rsidRPr="008E412A">
          <w:t xml:space="preserve"> in linearization output</w:t>
        </w:r>
        <w:r>
          <w:t>? [T/F]</w:t>
        </w:r>
      </w:ins>
    </w:p>
    <w:p w14:paraId="2D8A2B91" w14:textId="7EAB4367" w:rsidR="008E412A" w:rsidRPr="008E412A" w:rsidRDefault="008E412A" w:rsidP="008E412A">
      <w:pPr>
        <w:rPr>
          <w:ins w:id="124" w:author="Bonnie Jonkman" w:date="2016-07-07T12:07:00Z"/>
        </w:rPr>
        <w:pPrChange w:id="125" w:author="Bonnie Jonkman" w:date="2016-07-07T12:08:00Z">
          <w:pPr>
            <w:pStyle w:val="Heading4"/>
          </w:pPr>
        </w:pPrChange>
      </w:pPr>
      <w:ins w:id="126" w:author="Bonnie Jonkman" w:date="2016-07-07T12:08:00Z">
        <w:r>
          <w:t xml:space="preserve">This flag indicates if </w:t>
        </w:r>
      </w:ins>
      <w:ins w:id="127" w:author="Bonnie Jonkman" w:date="2016-07-07T12:09:00Z">
        <w:r>
          <w:t xml:space="preserve">the </w:t>
        </w:r>
      </w:ins>
      <w:ins w:id="128" w:author="Bonnie Jonkman" w:date="2016-07-07T12:08:00Z">
        <w:r>
          <w:t>Jacobian</w:t>
        </w:r>
      </w:ins>
      <w:ins w:id="129" w:author="Bonnie Jonkman" w:date="2016-07-07T12:09:00Z">
        <w:r>
          <w:t xml:space="preserve"> matrices will be output in the linearization file along with the state matrices. </w:t>
        </w:r>
      </w:ins>
      <w:ins w:id="130" w:author="Bonnie Jonkman" w:date="2016-07-07T12:10:00Z">
        <w:r>
          <w:t xml:space="preserve">If </w:t>
        </w:r>
        <w:proofErr w:type="spellStart"/>
        <w:r w:rsidRPr="008E412A">
          <w:rPr>
            <w:b/>
            <w:rPrChange w:id="131" w:author="Bonnie Jonkman" w:date="2016-07-07T12:10:00Z">
              <w:rPr/>
            </w:rPrChange>
          </w:rPr>
          <w:t>Lin</w:t>
        </w:r>
        <w:r w:rsidRPr="008E412A">
          <w:rPr>
            <w:b/>
            <w:rPrChange w:id="132" w:author="Bonnie Jonkman" w:date="2016-07-07T12:10:00Z">
              <w:rPr/>
            </w:rPrChange>
          </w:rPr>
          <w:t>In</w:t>
        </w:r>
        <w:r w:rsidRPr="008E412A">
          <w:rPr>
            <w:b/>
            <w:rPrChange w:id="133" w:author="Bonnie Jonkman" w:date="2016-07-07T12:10:00Z">
              <w:rPr/>
            </w:rPrChange>
          </w:rPr>
          <w:t>puts</w:t>
        </w:r>
        <w:proofErr w:type="spellEnd"/>
        <w:r>
          <w:t xml:space="preserve"> is not “2” or </w:t>
        </w:r>
        <w:proofErr w:type="spellStart"/>
        <w:r w:rsidRPr="008E412A">
          <w:rPr>
            <w:b/>
            <w:rPrChange w:id="134" w:author="Bonnie Jonkman" w:date="2016-07-07T12:10:00Z">
              <w:rPr/>
            </w:rPrChange>
          </w:rPr>
          <w:t>LinOutputs</w:t>
        </w:r>
        <w:proofErr w:type="spellEnd"/>
        <w:r>
          <w:t xml:space="preserve"> is not </w:t>
        </w:r>
      </w:ins>
      <w:ins w:id="135" w:author="Bonnie Jonkman" w:date="2016-07-07T12:11:00Z">
        <w:r>
          <w:t>“2”, this flag is ignored.</w:t>
        </w:r>
      </w:ins>
    </w:p>
    <w:p w14:paraId="54A89A94" w14:textId="761B39A0" w:rsidR="008E412A" w:rsidRDefault="008E412A" w:rsidP="008E412A">
      <w:pPr>
        <w:pStyle w:val="Heading4"/>
        <w:rPr>
          <w:ins w:id="136" w:author="Bonnie Jonkman" w:date="2016-07-07T12:07:00Z"/>
        </w:rPr>
      </w:pPr>
      <w:proofErr w:type="spellStart"/>
      <w:ins w:id="137" w:author="Bonnie Jonkman" w:date="2016-07-07T12:08:00Z">
        <w:r w:rsidRPr="008E412A">
          <w:t>LinOutMod</w:t>
        </w:r>
      </w:ins>
      <w:proofErr w:type="spellEnd"/>
      <w:ins w:id="138" w:author="Bonnie Jonkman" w:date="2016-07-07T12:07:00Z">
        <w:r>
          <w:t xml:space="preserve">: </w:t>
        </w:r>
      </w:ins>
      <w:ins w:id="139" w:author="Bonnie Jonkman" w:date="2016-07-07T12:08:00Z">
        <w:r w:rsidRPr="008E412A">
          <w:t>Write module-level linearization output files in addition to output for full system?</w:t>
        </w:r>
      </w:ins>
      <w:ins w:id="140" w:author="Bonnie Jonkman" w:date="2016-07-07T12:07:00Z">
        <w:r>
          <w:t xml:space="preserve"> [</w:t>
        </w:r>
      </w:ins>
      <w:ins w:id="141" w:author="Bonnie Jonkman" w:date="2016-07-07T12:08:00Z">
        <w:r>
          <w:t>T/F</w:t>
        </w:r>
      </w:ins>
      <w:ins w:id="142" w:author="Bonnie Jonkman" w:date="2016-07-07T12:07:00Z">
        <w:r>
          <w:t>]</w:t>
        </w:r>
      </w:ins>
    </w:p>
    <w:p w14:paraId="33F4B2A6" w14:textId="4B552674" w:rsidR="008E412A" w:rsidRDefault="008E412A" w:rsidP="00AC04AF">
      <w:pPr>
        <w:rPr>
          <w:ins w:id="143" w:author="Bonnie Jonkman" w:date="2016-06-27T10:15:00Z"/>
        </w:rPr>
      </w:pPr>
      <w:ins w:id="144" w:author="Bonnie Jonkman" w:date="2016-07-07T12:12:00Z">
        <w:r>
          <w:t>This flag indicates if individual linearization output files should be written for each module</w:t>
        </w:r>
      </w:ins>
      <w:ins w:id="145" w:author="Bonnie Jonkman" w:date="2016-07-07T12:13:00Z">
        <w:r>
          <w:t xml:space="preserve"> in addition to the output file for the full system linearization.</w:t>
        </w:r>
      </w:ins>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proofErr w:type="spellStart"/>
        <w:r w:rsidR="007567BB" w:rsidRPr="003D203B">
          <w:rPr>
            <w:rStyle w:val="Hyperlink"/>
          </w:rPr>
          <w:t>ParaView</w:t>
        </w:r>
        <w:proofErr w:type="spellEnd"/>
      </w:hyperlink>
      <w:r w:rsidR="007567BB">
        <w:t xml:space="preserve"> </w:t>
      </w:r>
      <w:r w:rsidR="003D203B">
        <w:t>or</w:t>
      </w:r>
      <w:r w:rsidR="007567BB">
        <w:t xml:space="preserve"> </w:t>
      </w:r>
      <w:hyperlink r:id="rId41" w:history="1">
        <w:proofErr w:type="spellStart"/>
        <w:r w:rsidR="007567BB" w:rsidRPr="003D203B">
          <w:rPr>
            <w:rStyle w:val="Hyperlink"/>
          </w:rPr>
          <w:t>VisIt</w:t>
        </w:r>
        <w:proofErr w:type="spellEnd"/>
      </w:hyperlink>
      <w:r w:rsidR="007567BB">
        <w:t>.</w:t>
      </w:r>
    </w:p>
    <w:p w14:paraId="3C84C0EA" w14:textId="4A6DCA6F" w:rsidR="00B16FD8" w:rsidRDefault="00B16FD8" w:rsidP="008B7E20">
      <w:pPr>
        <w:pStyle w:val="Heading4"/>
      </w:pPr>
      <w:proofErr w:type="spellStart"/>
      <w:r w:rsidRPr="00B16FD8">
        <w:t>WrVTK</w:t>
      </w:r>
      <w:proofErr w:type="spellEnd"/>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704FA95C" w:rsidR="00B16FD8" w:rsidRDefault="00B16FD8">
      <w:r>
        <w:t xml:space="preserve">When </w:t>
      </w:r>
      <w:proofErr w:type="spellStart"/>
      <w:r w:rsidR="00C202D9" w:rsidRPr="008B7E20">
        <w:rPr>
          <w:b/>
        </w:rPr>
        <w:t>WrVTK</w:t>
      </w:r>
      <w:proofErr w:type="spellEnd"/>
      <w:r w:rsidR="00C202D9">
        <w:t> = </w:t>
      </w:r>
      <w:proofErr w:type="gramStart"/>
      <w:r w:rsidR="00C202D9">
        <w:t>0</w:t>
      </w:r>
      <w:proofErr w:type="gramEnd"/>
      <w:r w:rsidR="00C202D9">
        <w:t xml:space="preserve">,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proofErr w:type="spellStart"/>
      <w:r w:rsidR="00C202D9" w:rsidRPr="00126F92">
        <w:rPr>
          <w:b/>
        </w:rPr>
        <w:t>WrVTK</w:t>
      </w:r>
      <w:proofErr w:type="spellEnd"/>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1F200C">
        <w:t xml:space="preserve">. When </w:t>
      </w:r>
      <w:proofErr w:type="spellStart"/>
      <w:r w:rsidR="001F200C" w:rsidRPr="00126F92">
        <w:rPr>
          <w:b/>
        </w:rPr>
        <w:t>WrVTK</w:t>
      </w:r>
      <w:proofErr w:type="spellEnd"/>
      <w:r w:rsidR="001F200C">
        <w:t> = </w:t>
      </w:r>
      <w:proofErr w:type="gramStart"/>
      <w:r w:rsidR="001F200C">
        <w:t>2</w:t>
      </w:r>
      <w:proofErr w:type="gramEnd"/>
      <w:r w:rsidR="001F200C">
        <w:t xml:space="preserve">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proofErr w:type="spellStart"/>
      <w:r w:rsidR="001F200C" w:rsidRPr="008B7E20">
        <w:rPr>
          <w:b/>
        </w:rPr>
        <w:t>VTK_fps</w:t>
      </w:r>
      <w:proofErr w:type="spellEnd"/>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proofErr w:type="spellStart"/>
      <w:r w:rsidRPr="00B16FD8">
        <w:t>VTK_type</w:t>
      </w:r>
      <w:proofErr w:type="spellEnd"/>
      <w:r>
        <w:t xml:space="preserve">: </w:t>
      </w:r>
      <w:r w:rsidRPr="00B16FD8">
        <w:t>Type of VTK visualization data</w:t>
      </w:r>
      <w:r>
        <w:t xml:space="preserve"> [1, 2, or 3]</w:t>
      </w:r>
    </w:p>
    <w:p w14:paraId="0FB0C0A6" w14:textId="3CFD81BB" w:rsidR="00B16FD8" w:rsidRDefault="007567BB">
      <w:proofErr w:type="spellStart"/>
      <w:r>
        <w:rPr>
          <w:b/>
        </w:rPr>
        <w:t>VTK_type</w:t>
      </w:r>
      <w:proofErr w:type="spellEnd"/>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proofErr w:type="spellStart"/>
      <w:r w:rsidR="001F200C" w:rsidRPr="00126F92">
        <w:rPr>
          <w:b/>
        </w:rPr>
        <w:t>WrVTK</w:t>
      </w:r>
      <w:proofErr w:type="spellEnd"/>
      <w:r w:rsidR="001F200C">
        <w:t> = </w:t>
      </w:r>
      <w:proofErr w:type="gramStart"/>
      <w:r w:rsidR="001F200C">
        <w:t>0</w:t>
      </w:r>
      <w:proofErr w:type="gramEnd"/>
      <w:r w:rsidR="001F200C">
        <w:t>.</w:t>
      </w:r>
    </w:p>
    <w:p w14:paraId="1E8229EA" w14:textId="32EBF0AC" w:rsidR="00765337" w:rsidRDefault="007567BB" w:rsidP="00765337">
      <w:r w:rsidRPr="008B7E20">
        <w:t xml:space="preserve">When </w:t>
      </w:r>
      <w:proofErr w:type="spellStart"/>
      <w:r>
        <w:rPr>
          <w:b/>
        </w:rPr>
        <w:t>VTK_type</w:t>
      </w:r>
      <w:proofErr w:type="spellEnd"/>
      <w:r>
        <w:rPr>
          <w:b/>
        </w:rPr>
        <w:t xml:space="preserv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B66E17">
        <w:t xml:space="preserve">Table </w:t>
      </w:r>
      <w:r w:rsidR="00B66E17">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proofErr w:type="spellStart"/>
      <w:r w:rsidR="008B7E20">
        <w:rPr>
          <w:b/>
        </w:rPr>
        <w:t>CompAero</w:t>
      </w:r>
      <w:proofErr w:type="spellEnd"/>
      <w:r w:rsidR="008B7E20">
        <w:rPr>
          <w:b/>
        </w:rPr>
        <w:t xml:space="preserve"> </w:t>
      </w:r>
      <w:r w:rsidR="008B7E20" w:rsidRPr="008B7E20">
        <w:t>must be</w:t>
      </w:r>
      <w:r w:rsidR="008B7E20">
        <w:rPr>
          <w:b/>
        </w:rPr>
        <w:t xml:space="preserve"> </w:t>
      </w:r>
      <w:r w:rsidR="008B7E20">
        <w:t>2)</w:t>
      </w:r>
      <w:r w:rsidR="000F360F">
        <w:t>,</w:t>
      </w:r>
      <w:r w:rsidR="008B7E20">
        <w:t xml:space="preserve"> and </w:t>
      </w:r>
      <w:proofErr w:type="spellStart"/>
      <w:r w:rsidR="008B7E20">
        <w:t>AeroDyn’s</w:t>
      </w:r>
      <w:proofErr w:type="spellEnd"/>
      <w:r w:rsidR="008B7E20">
        <w:t xml:space="preserve">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B66E17">
        <w:t xml:space="preserve">Table </w:t>
      </w:r>
      <w:r w:rsidR="00B66E17">
        <w:rPr>
          <w:noProof/>
        </w:rPr>
        <w:t>4</w:t>
      </w:r>
      <w:r>
        <w:fldChar w:fldCharType="end"/>
      </w:r>
      <w:r>
        <w:t>.</w:t>
      </w:r>
    </w:p>
    <w:p w14:paraId="2B9FB5B6" w14:textId="63612732" w:rsidR="00765337" w:rsidRDefault="00765337" w:rsidP="00765337">
      <w:r w:rsidRPr="000F5694">
        <w:lastRenderedPageBreak/>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B66E17">
        <w:t xml:space="preserve">Table </w:t>
      </w:r>
      <w:r w:rsidR="00B66E17">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146" w:name="_Ref446682547"/>
      <w:r>
        <w:t xml:space="preserve">Table </w:t>
      </w:r>
      <w:r w:rsidR="00633A82">
        <w:fldChar w:fldCharType="begin"/>
      </w:r>
      <w:r w:rsidR="00633A82">
        <w:instrText xml:space="preserve"> SEQ Table \* ARABIC </w:instrText>
      </w:r>
      <w:r w:rsidR="00633A82">
        <w:fldChar w:fldCharType="separate"/>
      </w:r>
      <w:r w:rsidR="00B66E17">
        <w:rPr>
          <w:noProof/>
        </w:rPr>
        <w:t>3</w:t>
      </w:r>
      <w:r w:rsidR="00633A82">
        <w:rPr>
          <w:noProof/>
        </w:rPr>
        <w:fldChar w:fldCharType="end"/>
      </w:r>
      <w:bookmarkEnd w:id="146"/>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w:t>
            </w:r>
            <w:proofErr w:type="spellStart"/>
            <w:r>
              <w:t>ElastoDyn’s</w:t>
            </w:r>
            <w:proofErr w:type="spellEnd"/>
            <w:r>
              <w:t xml:space="preserve"> hub mesh. The radius of the sphere is determined by </w:t>
            </w:r>
            <w:proofErr w:type="spellStart"/>
            <w:r>
              <w:t>ElastoDyn’s</w:t>
            </w:r>
            <w:proofErr w:type="spellEnd"/>
            <w:r>
              <w:t xml:space="preserve"> </w:t>
            </w:r>
            <w:proofErr w:type="spellStart"/>
            <w:r w:rsidRPr="00445F52">
              <w:rPr>
                <w:b/>
              </w:rPr>
              <w:t>HubRad</w:t>
            </w:r>
            <w:proofErr w:type="spellEnd"/>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w:t>
            </w:r>
            <w:proofErr w:type="spellStart"/>
            <w:r>
              <w:t>ElastoDyn’s</w:t>
            </w:r>
            <w:proofErr w:type="spellEnd"/>
            <w:r>
              <w:t xml:space="preserve">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 xml:space="preserve">the tower base has a diameter </w:t>
            </w:r>
            <w:proofErr w:type="gramStart"/>
            <w:r w:rsidR="00A3746E" w:rsidRPr="00445F52">
              <w:t>of</w:t>
            </w:r>
            <w:r w:rsidR="00A3746E">
              <w:rPr>
                <w:rFonts w:eastAsiaTheme="minorEastAsia"/>
                <w:color w:val="000000"/>
                <w:sz w:val="19"/>
                <w:szCs w:val="19"/>
              </w:rPr>
              <w:t xml:space="preserve"> </w:t>
            </w:r>
            <w:proofErr w:type="gramEnd"/>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proofErr w:type="spellStart"/>
            <w:r w:rsidR="00A3746E" w:rsidRPr="00445F52">
              <w:t>hese</w:t>
            </w:r>
            <w:proofErr w:type="spellEnd"/>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w:t>
            </w:r>
            <w:proofErr w:type="spellStart"/>
            <w:r>
              <w:t>HydroDyn’s</w:t>
            </w:r>
            <w:proofErr w:type="spellEnd"/>
            <w:r>
              <w:t xml:space="preserve">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147" w:name="_Ref446682695"/>
      <w:r>
        <w:lastRenderedPageBreak/>
        <w:t xml:space="preserve">Table </w:t>
      </w:r>
      <w:r w:rsidR="00633A82">
        <w:fldChar w:fldCharType="begin"/>
      </w:r>
      <w:r w:rsidR="00633A82">
        <w:instrText xml:space="preserve"> SEQ Table \* ARABIC </w:instrText>
      </w:r>
      <w:r w:rsidR="00633A82">
        <w:fldChar w:fldCharType="separate"/>
      </w:r>
      <w:r w:rsidR="00B66E17">
        <w:rPr>
          <w:noProof/>
        </w:rPr>
        <w:t>4</w:t>
      </w:r>
      <w:r w:rsidR="00633A82">
        <w:rPr>
          <w:noProof/>
        </w:rPr>
        <w:fldChar w:fldCharType="end"/>
      </w:r>
      <w:bookmarkEnd w:id="147"/>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148" w:name="_Ref446709827"/>
            <w:r>
              <w:rPr>
                <w:sz w:val="20"/>
                <w:szCs w:val="20"/>
              </w:rPr>
              <w:sym w:font="Wingdings" w:char="F0FC"/>
            </w:r>
            <w:bookmarkStart w:id="149" w:name="_Ref447133564"/>
            <w:r w:rsidR="00375813">
              <w:rPr>
                <w:rStyle w:val="FootnoteReference"/>
                <w:sz w:val="20"/>
                <w:szCs w:val="20"/>
              </w:rPr>
              <w:footnoteReference w:id="8"/>
            </w:r>
            <w:bookmarkEnd w:id="148"/>
            <w:bookmarkEnd w:id="149"/>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proofErr w:type="spellStart"/>
            <w:r w:rsidRPr="000F5694">
              <w:rPr>
                <w:sz w:val="20"/>
                <w:szCs w:val="20"/>
              </w:rPr>
              <w:t>ED_BladePtLoads</w:t>
            </w:r>
            <w:proofErr w:type="spellEnd"/>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proofErr w:type="spellStart"/>
            <w:r w:rsidRPr="000F5694">
              <w:rPr>
                <w:sz w:val="20"/>
                <w:szCs w:val="20"/>
              </w:rPr>
              <w:t>ED_BladeRootMotion</w:t>
            </w:r>
            <w:proofErr w:type="spellEnd"/>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proofErr w:type="spellStart"/>
            <w:r w:rsidRPr="000F5694">
              <w:rPr>
                <w:sz w:val="20"/>
                <w:szCs w:val="20"/>
              </w:rPr>
              <w:t>ED_Hub</w:t>
            </w:r>
            <w:proofErr w:type="spellEnd"/>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proofErr w:type="spellStart"/>
            <w:r w:rsidRPr="000F5694">
              <w:rPr>
                <w:sz w:val="20"/>
                <w:szCs w:val="20"/>
              </w:rPr>
              <w:t>ED_Nacelle</w:t>
            </w:r>
            <w:proofErr w:type="spellEnd"/>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proofErr w:type="spellStart"/>
            <w:r w:rsidRPr="00A27F24">
              <w:rPr>
                <w:sz w:val="20"/>
                <w:szCs w:val="20"/>
              </w:rPr>
              <w:t>ED_TowerPtLoads</w:t>
            </w:r>
            <w:proofErr w:type="spellEnd"/>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proofErr w:type="spellStart"/>
            <w:r w:rsidRPr="000F5694">
              <w:rPr>
                <w:sz w:val="20"/>
                <w:szCs w:val="20"/>
              </w:rPr>
              <w:t>ED_PlatformPtMesh</w:t>
            </w:r>
            <w:proofErr w:type="spellEnd"/>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proofErr w:type="spellStart"/>
            <w:r w:rsidRPr="0078613A">
              <w:rPr>
                <w:sz w:val="20"/>
                <w:szCs w:val="20"/>
              </w:rPr>
              <w:t>BD_BldMotion</w:t>
            </w:r>
            <w:proofErr w:type="spellEnd"/>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B66E17">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proofErr w:type="spellStart"/>
            <w:r w:rsidRPr="0078613A">
              <w:rPr>
                <w:sz w:val="20"/>
                <w:szCs w:val="20"/>
              </w:rPr>
              <w:t>BD_HubMotion</w:t>
            </w:r>
            <w:proofErr w:type="spellEnd"/>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151" w:name="_Ref447132571"/>
            <w:r w:rsidR="00FD3247">
              <w:rPr>
                <w:rStyle w:val="FootnoteReference"/>
                <w:sz w:val="20"/>
                <w:szCs w:val="20"/>
              </w:rPr>
              <w:footnoteReference w:id="9"/>
            </w:r>
            <w:bookmarkEnd w:id="151"/>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B66E17">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proofErr w:type="spellStart"/>
            <w:r w:rsidRPr="00857401">
              <w:rPr>
                <w:sz w:val="20"/>
                <w:szCs w:val="20"/>
              </w:rPr>
              <w:t>BD_DistrLoad</w:t>
            </w:r>
            <w:proofErr w:type="spellEnd"/>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proofErr w:type="spellStart"/>
            <w:r w:rsidRPr="00857401">
              <w:rPr>
                <w:sz w:val="20"/>
                <w:szCs w:val="20"/>
              </w:rPr>
              <w:t>BD_ReactionForce_RootMotion</w:t>
            </w:r>
            <w:proofErr w:type="spellEnd"/>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proofErr w:type="spellStart"/>
            <w:r w:rsidRPr="00857401">
              <w:rPr>
                <w:sz w:val="20"/>
                <w:szCs w:val="20"/>
              </w:rPr>
              <w:t>SrvD_NTMD</w:t>
            </w:r>
            <w:proofErr w:type="spellEnd"/>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proofErr w:type="spellStart"/>
            <w:r w:rsidRPr="000F5694">
              <w:rPr>
                <w:sz w:val="20"/>
                <w:szCs w:val="20"/>
              </w:rPr>
              <w:t>SrvD_</w:t>
            </w:r>
            <w:r>
              <w:rPr>
                <w:sz w:val="20"/>
                <w:szCs w:val="20"/>
              </w:rPr>
              <w:t>T</w:t>
            </w:r>
            <w:r w:rsidRPr="000F5694">
              <w:rPr>
                <w:sz w:val="20"/>
                <w:szCs w:val="20"/>
              </w:rPr>
              <w:t>TMD</w:t>
            </w:r>
            <w:proofErr w:type="spellEnd"/>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proofErr w:type="spellStart"/>
            <w:r w:rsidRPr="000F5694">
              <w:rPr>
                <w:sz w:val="20"/>
                <w:szCs w:val="20"/>
              </w:rPr>
              <w:t>AD_Blade</w:t>
            </w:r>
            <w:proofErr w:type="spellEnd"/>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B66E17">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proofErr w:type="spellStart"/>
            <w:r w:rsidRPr="00857401">
              <w:rPr>
                <w:sz w:val="20"/>
                <w:szCs w:val="20"/>
              </w:rPr>
              <w:t>AD_BladeRootMotion</w:t>
            </w:r>
            <w:proofErr w:type="spellEnd"/>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B66E17">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proofErr w:type="spellStart"/>
            <w:r w:rsidRPr="00857401">
              <w:rPr>
                <w:sz w:val="20"/>
                <w:szCs w:val="20"/>
              </w:rPr>
              <w:t>AD_HubMotion</w:t>
            </w:r>
            <w:proofErr w:type="spellEnd"/>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B66E17">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B66E17">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proofErr w:type="spellStart"/>
            <w:r w:rsidRPr="00857401">
              <w:rPr>
                <w:sz w:val="20"/>
                <w:szCs w:val="20"/>
              </w:rPr>
              <w:t>AD_Tower</w:t>
            </w:r>
            <w:proofErr w:type="spellEnd"/>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proofErr w:type="spellStart"/>
            <w:r w:rsidRPr="000F5694">
              <w:rPr>
                <w:sz w:val="20"/>
                <w:szCs w:val="20"/>
              </w:rPr>
              <w:t>HD_AllHdroOrigin</w:t>
            </w:r>
            <w:proofErr w:type="spellEnd"/>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proofErr w:type="spellStart"/>
            <w:r w:rsidRPr="00857401">
              <w:rPr>
                <w:sz w:val="20"/>
                <w:szCs w:val="20"/>
              </w:rPr>
              <w:t>HD_Mesh</w:t>
            </w:r>
            <w:bookmarkStart w:id="152" w:name="_Ref447273210"/>
            <w:proofErr w:type="spellEnd"/>
            <w:r w:rsidR="00B81F0F">
              <w:rPr>
                <w:rStyle w:val="FootnoteReference"/>
                <w:sz w:val="20"/>
                <w:szCs w:val="20"/>
              </w:rPr>
              <w:footnoteReference w:id="11"/>
            </w:r>
            <w:bookmarkEnd w:id="152"/>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proofErr w:type="spellStart"/>
            <w:r w:rsidRPr="00857401">
              <w:rPr>
                <w:sz w:val="20"/>
                <w:szCs w:val="20"/>
              </w:rPr>
              <w:t>HD_MorisonLumped</w:t>
            </w:r>
            <w:proofErr w:type="spellEnd"/>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proofErr w:type="spellStart"/>
            <w:r w:rsidRPr="000F5694">
              <w:rPr>
                <w:sz w:val="20"/>
                <w:szCs w:val="20"/>
              </w:rPr>
              <w:t>HD_MorisonDistrib</w:t>
            </w:r>
            <w:proofErr w:type="spellEnd"/>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B66E17">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lastRenderedPageBreak/>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153" w:name="_Ref447256594"/>
            <w:r w:rsidR="00A45E41">
              <w:rPr>
                <w:rStyle w:val="FootnoteReference"/>
                <w:sz w:val="20"/>
                <w:szCs w:val="20"/>
              </w:rPr>
              <w:footnoteReference w:id="12"/>
            </w:r>
            <w:bookmarkEnd w:id="153"/>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proofErr w:type="spellStart"/>
            <w:r w:rsidRPr="00857401">
              <w:rPr>
                <w:sz w:val="20"/>
                <w:szCs w:val="20"/>
              </w:rPr>
              <w:t>MAP_PtFairlead</w:t>
            </w:r>
            <w:proofErr w:type="spellEnd"/>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B66E17">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proofErr w:type="spellStart"/>
            <w:r w:rsidRPr="00857401">
              <w:rPr>
                <w:sz w:val="20"/>
                <w:szCs w:val="20"/>
              </w:rPr>
              <w:t>MD_PtFairlead</w:t>
            </w:r>
            <w:proofErr w:type="spellEnd"/>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proofErr w:type="spellStart"/>
            <w:r w:rsidRPr="00857401">
              <w:rPr>
                <w:sz w:val="20"/>
                <w:szCs w:val="20"/>
              </w:rPr>
              <w:t>FEAM_PtFairlead</w:t>
            </w:r>
            <w:proofErr w:type="spellEnd"/>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B66E17">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B66E17">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proofErr w:type="spellStart"/>
            <w:r w:rsidRPr="00857401">
              <w:rPr>
                <w:sz w:val="20"/>
                <w:szCs w:val="20"/>
              </w:rPr>
              <w:t>Orca_PtfmMesh</w:t>
            </w:r>
            <w:proofErr w:type="spellEnd"/>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proofErr w:type="spellStart"/>
            <w:r w:rsidRPr="00857401">
              <w:rPr>
                <w:sz w:val="20"/>
                <w:szCs w:val="20"/>
              </w:rPr>
              <w:t>IceF_iceMesh</w:t>
            </w:r>
            <w:proofErr w:type="spellEnd"/>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proofErr w:type="spellStart"/>
            <w:r w:rsidRPr="00857401">
              <w:rPr>
                <w:sz w:val="20"/>
                <w:szCs w:val="20"/>
              </w:rPr>
              <w:t>IceD_PointMesh</w:t>
            </w:r>
            <w:proofErr w:type="spellEnd"/>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B66E17">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proofErr w:type="spellStart"/>
      <w:r w:rsidRPr="00B16FD8">
        <w:t>VTK_fields</w:t>
      </w:r>
      <w:proofErr w:type="spellEnd"/>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proofErr w:type="spellStart"/>
      <w:r w:rsidR="0044241D">
        <w:rPr>
          <w:b/>
        </w:rPr>
        <w:t>VTK_fields</w:t>
      </w:r>
      <w:proofErr w:type="spellEnd"/>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proofErr w:type="spellStart"/>
      <w:r w:rsidR="0044241D" w:rsidRPr="00857401">
        <w:rPr>
          <w:b/>
        </w:rPr>
        <w:t>VTK_fields</w:t>
      </w:r>
      <w:proofErr w:type="spellEnd"/>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B66E17">
        <w:t xml:space="preserve">Table </w:t>
      </w:r>
      <w:r w:rsidR="00B66E17">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proofErr w:type="spellStart"/>
      <w:r w:rsidR="008B0B08" w:rsidRPr="00857401">
        <w:rPr>
          <w:b/>
        </w:rPr>
        <w:t>VTK_fields</w:t>
      </w:r>
      <w:proofErr w:type="spellEnd"/>
      <w:r w:rsidR="008B0B08">
        <w:t xml:space="preserve"> is “False”</w:t>
      </w:r>
      <w:r w:rsidR="0044241D">
        <w:t xml:space="preserve">. The reference </w:t>
      </w:r>
      <w:r w:rsidR="00CA1C5B">
        <w:t xml:space="preserve">configuration </w:t>
      </w:r>
      <w:r w:rsidR="0044241D">
        <w:t xml:space="preserve">meshes always contain the reference orientation fields, even when </w:t>
      </w:r>
      <w:proofErr w:type="spellStart"/>
      <w:r w:rsidR="0044241D">
        <w:rPr>
          <w:b/>
        </w:rPr>
        <w:t>VTK_fields</w:t>
      </w:r>
      <w:proofErr w:type="spellEnd"/>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proofErr w:type="spellStart"/>
      <w:r w:rsidR="004A0C4B">
        <w:rPr>
          <w:b/>
        </w:rPr>
        <w:t>VTK_type</w:t>
      </w:r>
      <w:proofErr w:type="spellEnd"/>
      <w:r>
        <w:rPr>
          <w:b/>
        </w:rPr>
        <w:t> </w:t>
      </w:r>
      <w:r>
        <w:t xml:space="preserve">= 1), field data will be generated on the basic meshes instead of surfaces (this will generate all of the files </w:t>
      </w:r>
      <w:r w:rsidR="00176209">
        <w:t>that are generated</w:t>
      </w:r>
      <w:r>
        <w:t xml:space="preserve"> when </w:t>
      </w:r>
      <w:proofErr w:type="spellStart"/>
      <w:r w:rsidR="004A0C4B">
        <w:rPr>
          <w:b/>
        </w:rPr>
        <w:t>VTK_type</w:t>
      </w:r>
      <w:proofErr w:type="spellEnd"/>
      <w:r>
        <w:t> = </w:t>
      </w:r>
      <w:proofErr w:type="gramStart"/>
      <w:r>
        <w:t>2</w:t>
      </w:r>
      <w:proofErr w:type="gramEnd"/>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t>VTK_fields</w:t>
      </w:r>
      <w:proofErr w:type="spellEnd"/>
      <w:r w:rsidR="00B45E32">
        <w:t xml:space="preserve"> is not used when </w:t>
      </w:r>
      <w:proofErr w:type="spellStart"/>
      <w:r w:rsidR="00B45E32" w:rsidRPr="00126F92">
        <w:rPr>
          <w:b/>
        </w:rPr>
        <w:t>WrVTK</w:t>
      </w:r>
      <w:proofErr w:type="spellEnd"/>
      <w:r w:rsidR="00B45E32">
        <w:t> = </w:t>
      </w:r>
      <w:proofErr w:type="gramStart"/>
      <w:r w:rsidR="00B45E32">
        <w:t>0</w:t>
      </w:r>
      <w:proofErr w:type="gramEnd"/>
      <w:r w:rsidR="00B45E32">
        <w:t>.</w:t>
      </w:r>
    </w:p>
    <w:p w14:paraId="5CF16BE6" w14:textId="1D3CE2F3" w:rsidR="00B16FD8" w:rsidRDefault="00B16FD8" w:rsidP="008B7E20">
      <w:pPr>
        <w:pStyle w:val="Heading4"/>
      </w:pPr>
      <w:proofErr w:type="spellStart"/>
      <w:r w:rsidRPr="00B16FD8">
        <w:t>VTK_fps</w:t>
      </w:r>
      <w:proofErr w:type="spellEnd"/>
      <w:r>
        <w:t xml:space="preserve">: </w:t>
      </w:r>
      <w:r w:rsidRPr="00B16FD8">
        <w:t>Frame rate for VTK output</w:t>
      </w:r>
      <w:r>
        <w:t xml:space="preserve"> [fps]</w:t>
      </w:r>
    </w:p>
    <w:p w14:paraId="7E9D9EAF" w14:textId="1AD9BFE3" w:rsidR="00B16FD8" w:rsidRPr="0044241D" w:rsidRDefault="0044241D">
      <w:r>
        <w:t>W</w:t>
      </w:r>
      <w:r w:rsidR="001F200C">
        <w:t xml:space="preserve">hen </w:t>
      </w:r>
      <w:proofErr w:type="spellStart"/>
      <w:r w:rsidR="001F200C" w:rsidRPr="00126F92">
        <w:rPr>
          <w:b/>
        </w:rPr>
        <w:t>WrVTK</w:t>
      </w:r>
      <w:proofErr w:type="spellEnd"/>
      <w:r w:rsidR="001F200C">
        <w:t> = </w:t>
      </w:r>
      <w:proofErr w:type="gramStart"/>
      <w:r w:rsidR="001F200C">
        <w:t>2</w:t>
      </w:r>
      <w:proofErr w:type="gramEnd"/>
      <w:r>
        <w:t xml:space="preserve">, the rate at which the VTK files are output is determined by </w:t>
      </w:r>
      <w:proofErr w:type="spellStart"/>
      <w:r>
        <w:rPr>
          <w:b/>
        </w:rPr>
        <w:t>VTK_fps</w:t>
      </w:r>
      <w:proofErr w:type="spellEnd"/>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proofErr w:type="spellStart"/>
      <w:r w:rsidR="00ED57F8">
        <w:rPr>
          <w:b/>
        </w:rPr>
        <w:t>VTK_fps</w:t>
      </w:r>
      <w:proofErr w:type="spellEnd"/>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proofErr w:type="spellStart"/>
      <w:r w:rsidR="00B45E32" w:rsidRPr="00126F92">
        <w:rPr>
          <w:b/>
        </w:rPr>
        <w:t>WrVTK</w:t>
      </w:r>
      <w:proofErr w:type="spellEnd"/>
      <w:r w:rsidR="00B45E32">
        <w:t> = </w:t>
      </w:r>
      <w:proofErr w:type="gramStart"/>
      <w:r w:rsidR="00B45E32">
        <w:t>2</w:t>
      </w:r>
      <w:proofErr w:type="gramEnd"/>
      <w:r w:rsidR="00B45E32">
        <w:t>.</w:t>
      </w:r>
    </w:p>
    <w:p w14:paraId="71CCFC02" w14:textId="2CCE53FE" w:rsidR="00053AB0" w:rsidRDefault="00053AB0" w:rsidP="00241AB7">
      <w:pPr>
        <w:pStyle w:val="Heading2"/>
      </w:pPr>
      <w:bookmarkStart w:id="154" w:name="_Ref416868785"/>
      <w:bookmarkStart w:id="155" w:name="_Toc448331064"/>
      <w:r>
        <w:lastRenderedPageBreak/>
        <w:t>Checkpoint Files (Restart Capability)</w:t>
      </w:r>
      <w:bookmarkEnd w:id="154"/>
      <w:bookmarkEnd w:id="155"/>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B66E17">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w:t>
      </w:r>
      <w:proofErr w:type="spellStart"/>
      <w:r w:rsidR="00B405B9">
        <w:t>OrcaFlex</w:t>
      </w:r>
      <w:proofErr w:type="spellEnd"/>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w:t>
      </w:r>
      <w:proofErr w:type="spellStart"/>
      <w:r w:rsidR="00AF0E6F">
        <w:t>ServoData</w:t>
      </w:r>
      <w:proofErr w:type="spellEnd"/>
      <w:r w:rsidR="00AF0E6F">
        <w:t>/</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w:t>
      </w:r>
      <w:proofErr w:type="spellStart"/>
      <w:r w:rsidR="00976EEE">
        <w:t>CertTests</w:t>
      </w:r>
      <w:proofErr w:type="spellEnd"/>
      <w:r w:rsidR="00976EEE">
        <w:t xml:space="preserve">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156" w:name="_Toc448331065"/>
      <w:r>
        <w:t>Visualization Toolkit Files (</w:t>
      </w:r>
      <w:r w:rsidR="007101D0">
        <w:t xml:space="preserve">Visualization </w:t>
      </w:r>
      <w:r w:rsidR="00930284">
        <w:t>Capability</w:t>
      </w:r>
      <w:r>
        <w:t>)</w:t>
      </w:r>
      <w:bookmarkEnd w:id="156"/>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B66E17">
        <w:t xml:space="preserve">Figure </w:t>
      </w:r>
      <w:r w:rsidR="00B66E17">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B66E17">
        <w:t xml:space="preserve">Figure </w:t>
      </w:r>
      <w:r w:rsidR="00B66E17">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B66E17">
        <w:t xml:space="preserve">Figure </w:t>
      </w:r>
      <w:r w:rsidR="00B66E17">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proofErr w:type="spellStart"/>
      <w:r>
        <w:rPr>
          <w:b/>
        </w:rPr>
        <w:t>WrVTK</w:t>
      </w:r>
      <w:proofErr w:type="spellEnd"/>
      <w:r>
        <w:t xml:space="preserve"> &gt; 0. This </w:t>
      </w:r>
      <w:r w:rsidR="001252CC">
        <w:t>can take a long time, especially when generating surface data with fields.</w:t>
      </w:r>
    </w:p>
    <w:p w14:paraId="1F4A0228" w14:textId="476A3E92" w:rsidR="00637831" w:rsidRPr="000E3B15" w:rsidRDefault="00637831" w:rsidP="00637831">
      <w:r>
        <w:lastRenderedPageBreak/>
        <w:t xml:space="preserve">If a FAST simulation encounters an error when </w:t>
      </w:r>
      <w:proofErr w:type="spellStart"/>
      <w:r>
        <w:rPr>
          <w:b/>
        </w:rPr>
        <w:t>WrVTK</w:t>
      </w:r>
      <w:proofErr w:type="spellEnd"/>
      <w:r>
        <w:rPr>
          <w:b/>
        </w:rPr>
        <w:t> </w:t>
      </w:r>
      <w:r>
        <w:t xml:space="preserve">&gt; 0, </w:t>
      </w:r>
      <w:r w:rsidR="00791D80">
        <w:t xml:space="preserve">for debugging purposes, </w:t>
      </w:r>
      <w:r>
        <w:t xml:space="preserve">all of the meshes and field data will be output at the final step before the program ends (this is equivalent to having </w:t>
      </w:r>
      <w:proofErr w:type="spellStart"/>
      <w:r>
        <w:rPr>
          <w:b/>
        </w:rPr>
        <w:t>WrVTK</w:t>
      </w:r>
      <w:proofErr w:type="spellEnd"/>
      <w:r>
        <w:rPr>
          <w:b/>
        </w:rPr>
        <w:t> </w:t>
      </w:r>
      <w:r>
        <w:t xml:space="preserve">= 2, </w:t>
      </w:r>
      <w:proofErr w:type="spellStart"/>
      <w:r>
        <w:rPr>
          <w:b/>
        </w:rPr>
        <w:t>VTK_Type</w:t>
      </w:r>
      <w:proofErr w:type="spellEnd"/>
      <w:r>
        <w:t xml:space="preserve"> = 3, and </w:t>
      </w:r>
      <w:proofErr w:type="spellStart"/>
      <w:r>
        <w:rPr>
          <w:b/>
        </w:rPr>
        <w:t>VTK_fields</w:t>
      </w:r>
      <w:proofErr w:type="spellEnd"/>
      <w:r>
        <w:t> = TRUE when the program ends).</w:t>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157" w:name="_Ref447134879"/>
      <w:bookmarkStart w:id="158" w:name="_Ref447134875"/>
      <w:r>
        <w:t xml:space="preserve">Figure </w:t>
      </w:r>
      <w:r w:rsidR="00633A82">
        <w:fldChar w:fldCharType="begin"/>
      </w:r>
      <w:r w:rsidR="00633A82">
        <w:instrText xml:space="preserve"> SEQ Figure \* ARABIC </w:instrText>
      </w:r>
      <w:r w:rsidR="00633A82">
        <w:fldChar w:fldCharType="separate"/>
      </w:r>
      <w:r w:rsidR="00B66E17">
        <w:rPr>
          <w:noProof/>
        </w:rPr>
        <w:t>5</w:t>
      </w:r>
      <w:r w:rsidR="00633A82">
        <w:rPr>
          <w:noProof/>
        </w:rPr>
        <w:fldChar w:fldCharType="end"/>
      </w:r>
      <w:bookmarkEnd w:id="157"/>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w:t>
      </w:r>
      <w:proofErr w:type="spellStart"/>
      <w:r>
        <w:t>ParaView</w:t>
      </w:r>
      <w:bookmarkEnd w:id="158"/>
      <w:proofErr w:type="spellEnd"/>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159" w:name="_Ref447534877"/>
      <w:r>
        <w:t xml:space="preserve">Figure </w:t>
      </w:r>
      <w:r w:rsidR="00633A82">
        <w:fldChar w:fldCharType="begin"/>
      </w:r>
      <w:r w:rsidR="00633A82">
        <w:instrText xml:space="preserve"> SEQ Figure \* ARABIC </w:instrText>
      </w:r>
      <w:r w:rsidR="00633A82">
        <w:fldChar w:fldCharType="separate"/>
      </w:r>
      <w:r w:rsidR="00B66E17">
        <w:rPr>
          <w:noProof/>
        </w:rPr>
        <w:t>6</w:t>
      </w:r>
      <w:r w:rsidR="00633A82">
        <w:rPr>
          <w:noProof/>
        </w:rPr>
        <w:fldChar w:fldCharType="end"/>
      </w:r>
      <w:bookmarkEnd w:id="159"/>
      <w:r>
        <w:t>: F</w:t>
      </w:r>
      <w:r w:rsidRPr="00F44277">
        <w:t xml:space="preserve">AST </w:t>
      </w:r>
      <w:r>
        <w:t>basic mesh stick-figure</w:t>
      </w:r>
      <w:r w:rsidRPr="00F44277">
        <w:t xml:space="preserve"> visualization generated from Certification Test #25 as displayed in </w:t>
      </w:r>
      <w:proofErr w:type="spellStart"/>
      <w:r w:rsidRPr="00F44277">
        <w:t>ParaView</w:t>
      </w:r>
      <w:proofErr w:type="spellEnd"/>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160" w:name="_Ref447534885"/>
      <w:r>
        <w:t xml:space="preserve">Figure </w:t>
      </w:r>
      <w:r w:rsidR="00633A82">
        <w:fldChar w:fldCharType="begin"/>
      </w:r>
      <w:r w:rsidR="00633A82">
        <w:instrText xml:space="preserve"> SEQ Figure \</w:instrText>
      </w:r>
      <w:r w:rsidR="00633A82">
        <w:instrText xml:space="preserve">* ARABIC </w:instrText>
      </w:r>
      <w:r w:rsidR="00633A82">
        <w:fldChar w:fldCharType="separate"/>
      </w:r>
      <w:r w:rsidR="00B66E17">
        <w:rPr>
          <w:noProof/>
        </w:rPr>
        <w:t>7</w:t>
      </w:r>
      <w:r w:rsidR="00633A82">
        <w:rPr>
          <w:noProof/>
        </w:rPr>
        <w:fldChar w:fldCharType="end"/>
      </w:r>
      <w:bookmarkEnd w:id="160"/>
      <w:r>
        <w:t xml:space="preserve">: </w:t>
      </w:r>
      <w:r w:rsidRPr="004539EE">
        <w:t xml:space="preserve">FAST stick-figure visualization </w:t>
      </w:r>
      <w:r>
        <w:t xml:space="preserve">of all meshes </w:t>
      </w:r>
      <w:r w:rsidRPr="004539EE">
        <w:t xml:space="preserve">generated from Certification Test #25 as displayed in </w:t>
      </w:r>
      <w:proofErr w:type="spellStart"/>
      <w:r w:rsidRPr="004539EE">
        <w:t>ParaView</w:t>
      </w:r>
      <w:proofErr w:type="spellEnd"/>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161" w:name="_Ref352670793"/>
      <w:bookmarkStart w:id="162" w:name="_Toc448331066"/>
      <w:bookmarkEnd w:id="52"/>
      <w:r>
        <w:t>Converting to FAST v8.</w:t>
      </w:r>
      <w:r w:rsidR="00673035">
        <w:t>1</w:t>
      </w:r>
      <w:r w:rsidR="007101D0">
        <w:t>5</w:t>
      </w:r>
      <w:r>
        <w:t>.x</w:t>
      </w:r>
      <w:bookmarkEnd w:id="161"/>
      <w:bookmarkEnd w:id="162"/>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B66E17">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B66E17">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63" w:name="_Toc448331067"/>
      <w:r>
        <w:t>Summary of Changes to Inputs</w:t>
      </w:r>
      <w:bookmarkEnd w:id="163"/>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10F1F04C" w14:textId="735B0C01" w:rsidR="008A4064" w:rsidRDefault="008A4064" w:rsidP="008A4064">
      <w:pPr>
        <w:pStyle w:val="Heading3"/>
        <w:rPr>
          <w:ins w:id="164" w:author="Bonnie Jonkman" w:date="2016-07-07T12:47:00Z"/>
        </w:rPr>
      </w:pPr>
      <w:ins w:id="165" w:author="Bonnie Jonkman" w:date="2016-07-07T12:47:00Z">
        <w:r>
          <w:lastRenderedPageBreak/>
          <w:t>Changes in FAST v8.1</w:t>
        </w:r>
        <w:r>
          <w:t>6</w:t>
        </w:r>
        <w:r>
          <w:t>.00a-bjj</w:t>
        </w:r>
      </w:ins>
    </w:p>
    <w:p w14:paraId="2C9C4A9C" w14:textId="77777777" w:rsidR="008A4064" w:rsidRDefault="008A4064" w:rsidP="008A4064">
      <w:pPr>
        <w:pStyle w:val="ListParagraph"/>
        <w:numPr>
          <w:ilvl w:val="0"/>
          <w:numId w:val="28"/>
        </w:numPr>
        <w:rPr>
          <w:ins w:id="166" w:author="Bonnie Jonkman" w:date="2016-07-07T12:47:00Z"/>
        </w:rPr>
      </w:pPr>
      <w:ins w:id="167" w:author="Bonnie Jonkman" w:date="2016-07-07T12:47:00Z">
        <w:r w:rsidRPr="000F122F">
          <w:t>The following</w:t>
        </w:r>
        <w:r>
          <w:t xml:space="preserve"> differences occur in the FAST primary input file:</w:t>
        </w:r>
      </w:ins>
    </w:p>
    <w:p w14:paraId="236AAD46" w14:textId="4FDE165C" w:rsidR="008A4064" w:rsidRPr="007101D0" w:rsidRDefault="008A4064" w:rsidP="00DA51AE">
      <w:pPr>
        <w:pStyle w:val="ListParagraph"/>
        <w:numPr>
          <w:ilvl w:val="1"/>
          <w:numId w:val="28"/>
        </w:numPr>
        <w:rPr>
          <w:ins w:id="168" w:author="Bonnie Jonkman" w:date="2016-07-07T12:47:00Z"/>
        </w:rPr>
      </w:pPr>
      <w:ins w:id="169" w:author="Bonnie Jonkman" w:date="2016-07-07T12:47:00Z">
        <w:r>
          <w:t>A new “</w:t>
        </w:r>
      </w:ins>
      <w:ins w:id="170" w:author="Bonnie Jonkman" w:date="2016-07-07T12:49:00Z">
        <w:r w:rsidR="00DA51AE">
          <w:t>Linearization</w:t>
        </w:r>
      </w:ins>
      <w:ins w:id="171" w:author="Bonnie Jonkman" w:date="2016-07-07T12:47:00Z">
        <w:r>
          <w:t xml:space="preserve">” section has been added. This section includes new inputs called </w:t>
        </w:r>
      </w:ins>
      <w:ins w:id="172" w:author="Bonnie Jonkman" w:date="2016-07-07T12:49:00Z">
        <w:r w:rsidR="00DA51AE" w:rsidRPr="00DA51AE">
          <w:rPr>
            <w:b/>
          </w:rPr>
          <w:t>Linearize</w:t>
        </w:r>
      </w:ins>
      <w:ins w:id="173" w:author="Bonnie Jonkman" w:date="2016-07-07T12:47:00Z">
        <w:r>
          <w:t xml:space="preserve">, </w:t>
        </w:r>
      </w:ins>
      <w:proofErr w:type="spellStart"/>
      <w:ins w:id="174" w:author="Bonnie Jonkman" w:date="2016-07-07T12:49:00Z">
        <w:r w:rsidR="00DA51AE" w:rsidRPr="00DA51AE">
          <w:rPr>
            <w:b/>
          </w:rPr>
          <w:t>NLinTimes</w:t>
        </w:r>
        <w:proofErr w:type="spellEnd"/>
        <w:r w:rsidR="00DA51AE">
          <w:t xml:space="preserve">, </w:t>
        </w:r>
        <w:proofErr w:type="spellStart"/>
        <w:r w:rsidR="00DA51AE" w:rsidRPr="00DA51AE">
          <w:rPr>
            <w:b/>
          </w:rPr>
          <w:t>LinTimes</w:t>
        </w:r>
      </w:ins>
      <w:proofErr w:type="spellEnd"/>
      <w:ins w:id="175" w:author="Bonnie Jonkman" w:date="2016-07-07T12:47:00Z">
        <w:r>
          <w:t xml:space="preserve">, </w:t>
        </w:r>
      </w:ins>
      <w:proofErr w:type="spellStart"/>
      <w:ins w:id="176" w:author="Bonnie Jonkman" w:date="2016-07-07T12:49:00Z">
        <w:r w:rsidR="00DA51AE" w:rsidRPr="00DA51AE">
          <w:rPr>
            <w:b/>
          </w:rPr>
          <w:t>LinInputs</w:t>
        </w:r>
        <w:proofErr w:type="spellEnd"/>
        <w:r w:rsidR="00DA51AE" w:rsidRPr="00DA51AE">
          <w:t xml:space="preserve">, </w:t>
        </w:r>
      </w:ins>
      <w:proofErr w:type="spellStart"/>
      <w:ins w:id="177" w:author="Bonnie Jonkman" w:date="2016-07-07T12:50:00Z">
        <w:r w:rsidR="00DA51AE" w:rsidRPr="00DA51AE">
          <w:rPr>
            <w:b/>
          </w:rPr>
          <w:t>LinOutputs</w:t>
        </w:r>
      </w:ins>
      <w:proofErr w:type="spellEnd"/>
      <w:ins w:id="178" w:author="Bonnie Jonkman" w:date="2016-07-07T12:47:00Z">
        <w:r>
          <w:t xml:space="preserve">, </w:t>
        </w:r>
      </w:ins>
      <w:proofErr w:type="spellStart"/>
      <w:ins w:id="179" w:author="Bonnie Jonkman" w:date="2016-07-07T12:50:00Z">
        <w:r w:rsidR="00DA51AE" w:rsidRPr="00DA51AE">
          <w:rPr>
            <w:b/>
          </w:rPr>
          <w:t>LinOutJac</w:t>
        </w:r>
        <w:proofErr w:type="spellEnd"/>
        <w:r w:rsidR="00DA51AE">
          <w:t xml:space="preserve">, </w:t>
        </w:r>
      </w:ins>
      <w:ins w:id="180" w:author="Bonnie Jonkman" w:date="2016-07-07T12:47:00Z">
        <w:r>
          <w:t xml:space="preserve">and </w:t>
        </w:r>
      </w:ins>
      <w:proofErr w:type="spellStart"/>
      <w:ins w:id="181" w:author="Bonnie Jonkman" w:date="2016-07-07T12:50:00Z">
        <w:r w:rsidR="00DA51AE" w:rsidRPr="00DA51AE">
          <w:rPr>
            <w:b/>
          </w:rPr>
          <w:t>LinOutMod</w:t>
        </w:r>
      </w:ins>
      <w:proofErr w:type="spellEnd"/>
      <w:ins w:id="182" w:author="Bonnie Jonkman" w:date="2016-07-07T12:47:00Z">
        <w:r w:rsidRPr="005F5DCE">
          <w:t>, documented above</w:t>
        </w:r>
        <w:r>
          <w:t>.</w:t>
        </w:r>
      </w:ins>
    </w:p>
    <w:p w14:paraId="0A16B9D9" w14:textId="3B961B91" w:rsidR="008A4064" w:rsidRDefault="008A4064" w:rsidP="008A4064">
      <w:pPr>
        <w:pStyle w:val="ListParagraph"/>
        <w:numPr>
          <w:ilvl w:val="0"/>
          <w:numId w:val="28"/>
        </w:numPr>
        <w:rPr>
          <w:ins w:id="183" w:author="Bonnie Jonkman" w:date="2016-07-07T12:47:00Z"/>
        </w:rPr>
      </w:pPr>
      <w:ins w:id="184" w:author="Bonnie Jonkman" w:date="2016-07-07T12:47:00Z">
        <w:r>
          <w:t xml:space="preserve">The following differences occur in the </w:t>
        </w:r>
        <w:r>
          <w:t>AeroDyn v15</w:t>
        </w:r>
        <w:r>
          <w:t xml:space="preserve"> primary input file:</w:t>
        </w:r>
      </w:ins>
    </w:p>
    <w:p w14:paraId="21CBD302" w14:textId="62959C8E" w:rsidR="008A4064" w:rsidRDefault="008A4064" w:rsidP="00DA51AE">
      <w:pPr>
        <w:pStyle w:val="ListParagraph"/>
        <w:numPr>
          <w:ilvl w:val="1"/>
          <w:numId w:val="28"/>
        </w:numPr>
        <w:rPr>
          <w:ins w:id="185" w:author="Bonnie Jonkman" w:date="2016-07-07T12:47:00Z"/>
        </w:rPr>
      </w:pPr>
      <w:proofErr w:type="spellStart"/>
      <w:ins w:id="186" w:author="Bonnie Jonkman" w:date="2016-07-07T12:48:00Z">
        <w:r>
          <w:rPr>
            <w:b/>
          </w:rPr>
          <w:t>FrozenWake</w:t>
        </w:r>
        <w:proofErr w:type="spellEnd"/>
        <w:r>
          <w:rPr>
            <w:b/>
          </w:rPr>
          <w:t xml:space="preserve"> </w:t>
        </w:r>
        <w:r>
          <w:t xml:space="preserve">was added. This </w:t>
        </w:r>
      </w:ins>
      <w:ins w:id="187" w:author="Bonnie Jonkman" w:date="2016-07-07T12:47:00Z">
        <w:r>
          <w:t xml:space="preserve">input </w:t>
        </w:r>
      </w:ins>
      <w:ins w:id="188" w:author="Bonnie Jonkman" w:date="2016-07-07T12:48:00Z">
        <w:r>
          <w:t xml:space="preserve">implements the frozen wake option when the glue code requests </w:t>
        </w:r>
      </w:ins>
      <w:ins w:id="189" w:author="Bonnie Jonkman" w:date="2016-07-07T12:49:00Z">
        <w:r w:rsidR="00183041">
          <w:t xml:space="preserve">a </w:t>
        </w:r>
      </w:ins>
      <w:ins w:id="190" w:author="Bonnie Jonkman" w:date="2016-07-07T12:48:00Z">
        <w:r>
          <w:t>linearization</w:t>
        </w:r>
      </w:ins>
      <w:ins w:id="191" w:author="Bonnie Jonkman" w:date="2016-07-07T12:49:00Z">
        <w:r>
          <w:t xml:space="preserve"> analysis</w:t>
        </w:r>
      </w:ins>
      <w:ins w:id="192" w:author="Bonnie Jonkman" w:date="2016-07-07T12:48:00Z">
        <w:r>
          <w:t>.</w:t>
        </w:r>
      </w:ins>
    </w:p>
    <w:p w14:paraId="2D23D2E7" w14:textId="50C63135" w:rsidR="002370F0" w:rsidRDefault="002370F0" w:rsidP="002370F0">
      <w:pPr>
        <w:pStyle w:val="Heading3"/>
      </w:pPr>
      <w:r>
        <w:t>Changes in FAST v8.1</w:t>
      </w:r>
      <w:r w:rsidR="007101D0">
        <w:t>5</w:t>
      </w:r>
      <w:r>
        <w:t>.00a-bjj</w:t>
      </w:r>
      <w:bookmarkStart w:id="193" w:name="_GoBack"/>
      <w:bookmarkEnd w:id="193"/>
    </w:p>
    <w:p w14:paraId="4F86ABC5" w14:textId="5AC151A2" w:rsidR="002247E9" w:rsidRDefault="002247E9" w:rsidP="002247E9">
      <w:pPr>
        <w:pStyle w:val="ListParagraph"/>
        <w:numPr>
          <w:ilvl w:val="0"/>
          <w:numId w:val="28"/>
        </w:numPr>
      </w:pPr>
      <w:r w:rsidRPr="000F122F">
        <w:t>The following</w:t>
      </w:r>
      <w:r>
        <w:t xml:space="preserve"> differences occur in the FAST primary </w:t>
      </w:r>
      <w:r w:rsidR="008B1847">
        <w:t xml:space="preserve">input </w:t>
      </w:r>
      <w:r>
        <w:t>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proofErr w:type="spellStart"/>
      <w:r w:rsidRPr="000F122F">
        <w:rPr>
          <w:b/>
        </w:rPr>
        <w:t>WrVTK</w:t>
      </w:r>
      <w:proofErr w:type="spellEnd"/>
      <w:r>
        <w:t xml:space="preserve">, </w:t>
      </w:r>
      <w:proofErr w:type="spellStart"/>
      <w:r w:rsidRPr="000F122F">
        <w:rPr>
          <w:b/>
        </w:rPr>
        <w:t>VTK_type</w:t>
      </w:r>
      <w:proofErr w:type="spellEnd"/>
      <w:r>
        <w:t xml:space="preserve">, </w:t>
      </w:r>
      <w:proofErr w:type="spellStart"/>
      <w:r w:rsidRPr="000F122F">
        <w:rPr>
          <w:b/>
        </w:rPr>
        <w:t>VTK_fields</w:t>
      </w:r>
      <w:proofErr w:type="spellEnd"/>
      <w:r>
        <w:t xml:space="preserve">, and </w:t>
      </w:r>
      <w:proofErr w:type="spellStart"/>
      <w:r w:rsidRPr="000F122F">
        <w:rPr>
          <w:b/>
        </w:rPr>
        <w:t>VTK_fps</w:t>
      </w:r>
      <w:proofErr w:type="spellEnd"/>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proofErr w:type="spellStart"/>
      <w:r w:rsidRPr="000F122F">
        <w:rPr>
          <w:b/>
        </w:rPr>
        <w:t>CompTTMD</w:t>
      </w:r>
      <w:proofErr w:type="spellEnd"/>
      <w:r>
        <w:t xml:space="preserve"> and </w:t>
      </w:r>
      <w:proofErr w:type="spellStart"/>
      <w:r w:rsidRPr="000F122F">
        <w:rPr>
          <w:b/>
        </w:rPr>
        <w:t>TTMDfile</w:t>
      </w:r>
      <w:proofErr w:type="spellEnd"/>
      <w:r>
        <w:t xml:space="preserve"> were added</w:t>
      </w:r>
      <w:r w:rsidR="0079309D">
        <w:t xml:space="preserve"> to enable the modeling of tower-based tuned mass dampers, which are akin to </w:t>
      </w:r>
      <w:proofErr w:type="spellStart"/>
      <w:r w:rsidR="0079309D" w:rsidRPr="0079309D">
        <w:rPr>
          <w:b/>
        </w:rPr>
        <w:t>CompNTMD</w:t>
      </w:r>
      <w:proofErr w:type="spellEnd"/>
      <w:r w:rsidR="0079309D">
        <w:t xml:space="preserve"> and </w:t>
      </w:r>
      <w:proofErr w:type="spellStart"/>
      <w:r w:rsidR="0079309D" w:rsidRPr="0079309D">
        <w:rPr>
          <w:b/>
        </w:rPr>
        <w:t>NTMDfile</w:t>
      </w:r>
      <w:proofErr w:type="spellEnd"/>
      <w:r w:rsidR="0079309D">
        <w:t xml:space="preserve"> available for nacelle-based tuned mass dampers</w:t>
      </w:r>
      <w:r>
        <w:t>.</w:t>
      </w:r>
    </w:p>
    <w:p w14:paraId="68331754" w14:textId="3ADDF3B4" w:rsidR="00AB47F4" w:rsidRDefault="00AB47F4" w:rsidP="000F122F">
      <w:pPr>
        <w:pStyle w:val="ListParagraph"/>
        <w:numPr>
          <w:ilvl w:val="1"/>
          <w:numId w:val="28"/>
        </w:numPr>
      </w:pPr>
      <w:proofErr w:type="spellStart"/>
      <w:r w:rsidRPr="000F122F">
        <w:rPr>
          <w:b/>
        </w:rPr>
        <w:t>DLL_ProcName</w:t>
      </w:r>
      <w:proofErr w:type="spellEnd"/>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r>
        <w:t>The following differences occur in the ServoDyn TMD input file (for both nacelle</w:t>
      </w:r>
      <w:r w:rsidR="00EA1CDB">
        <w:t>-</w:t>
      </w:r>
      <w:r>
        <w:t xml:space="preserve"> and tower</w:t>
      </w:r>
      <w:r w:rsidR="00EA1CDB">
        <w:t>-based</w:t>
      </w:r>
      <w:r>
        <w:t xml:space="preserve"> tuned mass dampers):</w:t>
      </w:r>
    </w:p>
    <w:p w14:paraId="1CEBA855" w14:textId="566FF233"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r w:rsidR="00B516AA">
        <w:t xml:space="preserve"> </w:t>
      </w:r>
    </w:p>
    <w:p w14:paraId="59BC7E7F" w14:textId="6C84EE9E" w:rsidR="00461825"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proofErr w:type="spellStart"/>
      <w:r w:rsidRPr="000F122F">
        <w:rPr>
          <w:b/>
        </w:rPr>
        <w:t>Use_F_TBL</w:t>
      </w:r>
      <w:proofErr w:type="spellEnd"/>
      <w:r>
        <w:t xml:space="preserve">, </w:t>
      </w:r>
      <w:proofErr w:type="spellStart"/>
      <w:r w:rsidRPr="000F122F">
        <w:rPr>
          <w:b/>
        </w:rPr>
        <w:t>NKInpSt</w:t>
      </w:r>
      <w:proofErr w:type="spellEnd"/>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1FAB8178" w14:textId="51EF46DF" w:rsidR="00B516AA" w:rsidRDefault="00B516AA" w:rsidP="00B516AA">
      <w:pPr>
        <w:pStyle w:val="ListParagraph"/>
        <w:numPr>
          <w:ilvl w:val="1"/>
          <w:numId w:val="28"/>
        </w:numPr>
      </w:pPr>
      <w:r>
        <w:t>Documentation on these new inputs is not yet available on our web site.</w:t>
      </w:r>
    </w:p>
    <w:p w14:paraId="26EA8ADA" w14:textId="548709E7" w:rsidR="008B1847" w:rsidRDefault="008B1847" w:rsidP="008405BA">
      <w:pPr>
        <w:pStyle w:val="ListParagraph"/>
        <w:numPr>
          <w:ilvl w:val="0"/>
          <w:numId w:val="28"/>
        </w:numPr>
      </w:pPr>
      <w:r>
        <w:t>The following difference occurs in the AeroDyn v15 primary input file:</w:t>
      </w:r>
    </w:p>
    <w:p w14:paraId="5B93BDBB" w14:textId="392FC284" w:rsidR="008B1847" w:rsidRDefault="008B1847" w:rsidP="008B1847">
      <w:pPr>
        <w:pStyle w:val="ListParagraph"/>
        <w:numPr>
          <w:ilvl w:val="1"/>
          <w:numId w:val="28"/>
        </w:numPr>
      </w:pPr>
      <w:proofErr w:type="spellStart"/>
      <w:r w:rsidRPr="008405BA">
        <w:rPr>
          <w:b/>
        </w:rPr>
        <w:t>IndToler</w:t>
      </w:r>
      <w:proofErr w:type="spellEnd"/>
      <w:r>
        <w:t xml:space="preserve"> can now be specified as “default”. The default in single precision is 5E-5; the default in double precision is 5E-10.</w:t>
      </w:r>
    </w:p>
    <w:p w14:paraId="5D61F96B" w14:textId="77777777" w:rsidR="008B1847" w:rsidRDefault="008B1847" w:rsidP="008405BA">
      <w:pPr>
        <w:pStyle w:val="ListParagraph"/>
        <w:numPr>
          <w:ilvl w:val="0"/>
          <w:numId w:val="28"/>
        </w:numPr>
      </w:pPr>
      <w:r>
        <w:t>The following differences occur in the AeroDyn v15 Airfoil input files:</w:t>
      </w:r>
    </w:p>
    <w:p w14:paraId="1329B02E" w14:textId="637EBF10" w:rsidR="008B1847" w:rsidRDefault="008B1847" w:rsidP="008B1847">
      <w:pPr>
        <w:pStyle w:val="ListParagraph"/>
        <w:numPr>
          <w:ilvl w:val="1"/>
          <w:numId w:val="28"/>
        </w:numPr>
      </w:pPr>
      <w:proofErr w:type="spellStart"/>
      <w:r w:rsidRPr="008405BA">
        <w:rPr>
          <w:b/>
        </w:rPr>
        <w:t>InterpOrd</w:t>
      </w:r>
      <w:proofErr w:type="spellEnd"/>
      <w:r>
        <w:t xml:space="preserve"> was added. This variable gives the user an option to use either linear (</w:t>
      </w:r>
      <w:proofErr w:type="spellStart"/>
      <w:r w:rsidRPr="008405BA">
        <w:rPr>
          <w:b/>
        </w:rPr>
        <w:t>InterpOrd</w:t>
      </w:r>
      <w:proofErr w:type="spellEnd"/>
      <w:r>
        <w:t> = 1) or cubic-spline (</w:t>
      </w:r>
      <w:proofErr w:type="spellStart"/>
      <w:r w:rsidRPr="008405BA">
        <w:rPr>
          <w:b/>
        </w:rPr>
        <w:t>InterpOrd</w:t>
      </w:r>
      <w:proofErr w:type="spellEnd"/>
      <w:r>
        <w:t> = 3) methods to interpolate the quasi-steady table lookup. The “default” option will use cubic splines.</w:t>
      </w:r>
    </w:p>
    <w:p w14:paraId="70C0D054" w14:textId="4A8F2621" w:rsidR="008B1847" w:rsidRPr="000F122F" w:rsidRDefault="008B1847" w:rsidP="008B1847">
      <w:pPr>
        <w:pStyle w:val="ListParagraph"/>
        <w:numPr>
          <w:ilvl w:val="1"/>
          <w:numId w:val="28"/>
        </w:numPr>
      </w:pPr>
      <w:proofErr w:type="spellStart"/>
      <w:proofErr w:type="gramStart"/>
      <w:r w:rsidRPr="008405BA">
        <w:rPr>
          <w:b/>
        </w:rPr>
        <w:t>filtCutOff</w:t>
      </w:r>
      <w:proofErr w:type="spellEnd"/>
      <w:proofErr w:type="gramEnd"/>
      <w:r>
        <w:t xml:space="preserve"> was added to the values specified for unsteady aerodynamics. This is the c</w:t>
      </w:r>
      <w:r w:rsidRPr="008B1847">
        <w:t xml:space="preserve">ut-off frequency (-3 dB corner frequency) </w:t>
      </w:r>
      <w:r>
        <w:t xml:space="preserve">in Hz </w:t>
      </w:r>
      <w:r w:rsidRPr="008B1847">
        <w:t xml:space="preserve">for low-pass filtering the </w:t>
      </w:r>
      <w:proofErr w:type="spellStart"/>
      <w:r w:rsidRPr="008B1847">
        <w:t>AoA</w:t>
      </w:r>
      <w:proofErr w:type="spellEnd"/>
      <w:r w:rsidRPr="008B1847">
        <w:t xml:space="preserve"> input to </w:t>
      </w:r>
      <w:r>
        <w:t>UA</w:t>
      </w:r>
      <w:r w:rsidRPr="008B1847">
        <w:t xml:space="preserve">, as well as the </w:t>
      </w:r>
      <w:proofErr w:type="gramStart"/>
      <w:r w:rsidRPr="008B1847">
        <w:t>1</w:t>
      </w:r>
      <w:r w:rsidRPr="008405BA">
        <w:rPr>
          <w:vertAlign w:val="superscript"/>
        </w:rPr>
        <w:t>st</w:t>
      </w:r>
      <w:proofErr w:type="gramEnd"/>
      <w:r>
        <w:t xml:space="preserve"> </w:t>
      </w:r>
      <w:r w:rsidRPr="008B1847">
        <w:t>and 2</w:t>
      </w:r>
      <w:r w:rsidRPr="008405BA">
        <w:rPr>
          <w:vertAlign w:val="superscript"/>
        </w:rPr>
        <w:t>nd</w:t>
      </w:r>
      <w:r>
        <w:t xml:space="preserve"> </w:t>
      </w:r>
      <w:r w:rsidRPr="008B1847">
        <w:t>derivatives</w:t>
      </w:r>
      <w:r>
        <w:t xml:space="preserve">. </w:t>
      </w:r>
      <w:proofErr w:type="spellStart"/>
      <w:proofErr w:type="gramStart"/>
      <w:r w:rsidRPr="000A1D06">
        <w:rPr>
          <w:b/>
        </w:rPr>
        <w:t>filtCutOff</w:t>
      </w:r>
      <w:proofErr w:type="spellEnd"/>
      <w:proofErr w:type="gramEnd"/>
      <w:r>
        <w:t xml:space="preserve"> can be specified as “default”, which will set it to be 20 Hz</w:t>
      </w:r>
      <w:r w:rsidR="00B66E17">
        <w:t>.</w:t>
      </w:r>
    </w:p>
    <w:p w14:paraId="2A853833" w14:textId="44EF2C4F" w:rsidR="00E33AF0" w:rsidRDefault="00E33AF0" w:rsidP="00E33AF0">
      <w:pPr>
        <w:pStyle w:val="Heading3"/>
      </w:pPr>
      <w:r>
        <w:lastRenderedPageBreak/>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proofErr w:type="spellStart"/>
      <w:r w:rsidRPr="00053AB0">
        <w:rPr>
          <w:b/>
        </w:rPr>
        <w:t>ChkptTime</w:t>
      </w:r>
      <w:proofErr w:type="spellEnd"/>
      <w:r>
        <w:t xml:space="preserve"> was added.</w:t>
      </w:r>
    </w:p>
    <w:p w14:paraId="1EAAACA1" w14:textId="16DEA210" w:rsidR="004D65DE" w:rsidRPr="00972D6E" w:rsidRDefault="004D65DE" w:rsidP="005B3D51">
      <w:pPr>
        <w:pStyle w:val="ListParagraph"/>
        <w:numPr>
          <w:ilvl w:val="1"/>
          <w:numId w:val="28"/>
        </w:numPr>
      </w:pPr>
      <w:proofErr w:type="spellStart"/>
      <w:r>
        <w:rPr>
          <w:b/>
        </w:rPr>
        <w:t>CompElast</w:t>
      </w:r>
      <w:proofErr w:type="spellEnd"/>
      <w:r>
        <w:rPr>
          <w:b/>
        </w:rPr>
        <w:t> </w:t>
      </w:r>
      <w:r>
        <w:t xml:space="preserve">= 2, </w:t>
      </w:r>
      <w:proofErr w:type="spellStart"/>
      <w:r w:rsidRPr="00972D6E">
        <w:rPr>
          <w:b/>
        </w:rPr>
        <w:t>BDBldFile</w:t>
      </w:r>
      <w:proofErr w:type="spellEnd"/>
      <w:r w:rsidRPr="00972D6E">
        <w:rPr>
          <w:b/>
        </w:rPr>
        <w:t>(1)</w:t>
      </w:r>
      <w:r>
        <w:t xml:space="preserve">, </w:t>
      </w:r>
      <w:proofErr w:type="spellStart"/>
      <w:r w:rsidRPr="00FE5E6F">
        <w:rPr>
          <w:b/>
        </w:rPr>
        <w:t>BDBldFile</w:t>
      </w:r>
      <w:proofErr w:type="spellEnd"/>
      <w:r w:rsidRPr="00FE5E6F">
        <w:rPr>
          <w:b/>
        </w:rPr>
        <w:t>(</w:t>
      </w:r>
      <w:r>
        <w:rPr>
          <w:b/>
        </w:rPr>
        <w:t>2</w:t>
      </w:r>
      <w:r w:rsidRPr="00FE5E6F">
        <w:rPr>
          <w:b/>
        </w:rPr>
        <w:t>)</w:t>
      </w:r>
      <w:r>
        <w:t xml:space="preserve">, and </w:t>
      </w:r>
      <w:proofErr w:type="spellStart"/>
      <w:r w:rsidRPr="00FE5E6F">
        <w:rPr>
          <w:b/>
        </w:rPr>
        <w:t>BDBldFile</w:t>
      </w:r>
      <w:proofErr w:type="spellEnd"/>
      <w:r w:rsidRPr="00FE5E6F">
        <w:rPr>
          <w:b/>
        </w:rPr>
        <w:t>(</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proofErr w:type="spellStart"/>
      <w:r>
        <w:rPr>
          <w:b/>
        </w:rPr>
        <w:t>CompInflow</w:t>
      </w:r>
      <w:proofErr w:type="spellEnd"/>
      <w:r w:rsidRPr="00437347">
        <w:t xml:space="preserve"> and </w:t>
      </w:r>
      <w:proofErr w:type="spellStart"/>
      <w:r>
        <w:rPr>
          <w:b/>
        </w:rPr>
        <w:t>InflowFile</w:t>
      </w:r>
      <w:proofErr w:type="spellEnd"/>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proofErr w:type="spellStart"/>
      <w:r>
        <w:rPr>
          <w:b/>
        </w:rPr>
        <w:t>CompAero</w:t>
      </w:r>
      <w:proofErr w:type="spellEnd"/>
      <w:r w:rsidR="00B832A9">
        <w:rPr>
          <w:b/>
        </w:rPr>
        <w:t> </w:t>
      </w:r>
      <w:r w:rsidR="00B832A9">
        <w:t>= </w:t>
      </w:r>
      <w:proofErr w:type="gramStart"/>
      <w:r w:rsidR="00B832A9">
        <w:t>2</w:t>
      </w:r>
      <w:proofErr w:type="gramEnd"/>
      <w:r w:rsidR="00B832A9">
        <w:t xml:space="preserve">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proofErr w:type="spellStart"/>
      <w:r>
        <w:rPr>
          <w:b/>
        </w:rPr>
        <w:t>CompMooring</w:t>
      </w:r>
      <w:proofErr w:type="spellEnd"/>
      <w:r>
        <w:t> = </w:t>
      </w:r>
      <w:proofErr w:type="gramStart"/>
      <w:r>
        <w:t>4</w:t>
      </w:r>
      <w:proofErr w:type="gramEnd"/>
      <w:r>
        <w:t xml:space="preserve"> is a new option, which allows the user to choose the </w:t>
      </w:r>
      <w:proofErr w:type="spellStart"/>
      <w:r>
        <w:t>OrcaFlex</w:t>
      </w:r>
      <w:proofErr w:type="spellEnd"/>
      <w:r>
        <w:t xml:space="preserve"> interface.</w:t>
      </w:r>
      <w:r w:rsidR="004D65DE">
        <w:t xml:space="preserve"> The </w:t>
      </w:r>
      <w:proofErr w:type="spellStart"/>
      <w:r w:rsidR="004D65DE">
        <w:t>OrcaFlex</w:t>
      </w:r>
      <w:proofErr w:type="spellEnd"/>
      <w:r w:rsidR="004D65DE">
        <w:t xml:space="preserve">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proofErr w:type="spellStart"/>
      <w:r>
        <w:rPr>
          <w:b/>
        </w:rPr>
        <w:t>CompUs</w:t>
      </w:r>
      <w:r w:rsidR="00FF78BD">
        <w:rPr>
          <w:b/>
        </w:rPr>
        <w:t>e</w:t>
      </w:r>
      <w:r>
        <w:rPr>
          <w:b/>
        </w:rPr>
        <w:t>rPtfmLd</w:t>
      </w:r>
      <w:proofErr w:type="spellEnd"/>
      <w:r>
        <w:t xml:space="preserve"> and </w:t>
      </w:r>
      <w:proofErr w:type="spellStart"/>
      <w:r>
        <w:rPr>
          <w:b/>
        </w:rPr>
        <w:t>CompUs</w:t>
      </w:r>
      <w:r w:rsidR="00FF78BD">
        <w:rPr>
          <w:b/>
        </w:rPr>
        <w:t>e</w:t>
      </w:r>
      <w:r>
        <w:rPr>
          <w:b/>
        </w:rPr>
        <w:t>rTwrLd</w:t>
      </w:r>
      <w:proofErr w:type="spellEnd"/>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proofErr w:type="spellStart"/>
      <w:r w:rsidRPr="006B4476">
        <w:rPr>
          <w:b/>
        </w:rPr>
        <w:t>BldNodes</w:t>
      </w:r>
      <w:proofErr w:type="spellEnd"/>
      <w:r w:rsidRPr="003B1214">
        <w:t xml:space="preserve"> </w:t>
      </w:r>
      <w:r>
        <w:t>was added</w:t>
      </w:r>
      <w:r w:rsidR="00C051F9">
        <w:t xml:space="preserve"> to the ElastoDyn primary input file</w:t>
      </w:r>
      <w:r w:rsidR="00411A22">
        <w:t>,</w:t>
      </w:r>
      <w:r>
        <w:t xml:space="preserve"> used to discretize the blade into </w:t>
      </w:r>
      <w:proofErr w:type="spellStart"/>
      <w:r w:rsidRPr="006B4476">
        <w:rPr>
          <w:b/>
        </w:rPr>
        <w:t>BldNodes</w:t>
      </w:r>
      <w:proofErr w:type="spellEnd"/>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proofErr w:type="spellStart"/>
      <w:r>
        <w:rPr>
          <w:b/>
        </w:rPr>
        <w:t>PitchAxis</w:t>
      </w:r>
      <w:proofErr w:type="spellEnd"/>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proofErr w:type="spellStart"/>
      <w:r w:rsidR="000A6F08">
        <w:rPr>
          <w:b/>
        </w:rPr>
        <w:t>PitchAxis</w:t>
      </w:r>
      <w:proofErr w:type="spellEnd"/>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proofErr w:type="spellStart"/>
      <w:r w:rsidRPr="005B3D51">
        <w:rPr>
          <w:b/>
        </w:rPr>
        <w:t>HubHt</w:t>
      </w:r>
      <w:proofErr w:type="spellEnd"/>
      <w:r>
        <w:t xml:space="preserve"> has been removed</w:t>
      </w:r>
      <w:r w:rsidR="004D65DE">
        <w:t xml:space="preserve">, effectively replaced by </w:t>
      </w:r>
      <w:proofErr w:type="spellStart"/>
      <w:r>
        <w:rPr>
          <w:b/>
        </w:rPr>
        <w:t>RefHt</w:t>
      </w:r>
      <w:proofErr w:type="spellEnd"/>
      <w:r>
        <w:t xml:space="preserve"> in the InflowWind module’s primary input file.</w:t>
      </w:r>
    </w:p>
    <w:p w14:paraId="6C5172D1" w14:textId="67DD3871" w:rsidR="00FF78BD" w:rsidRDefault="00FF78BD" w:rsidP="00FF78BD">
      <w:pPr>
        <w:pStyle w:val="ListParagraph"/>
        <w:numPr>
          <w:ilvl w:val="1"/>
          <w:numId w:val="28"/>
        </w:numPr>
      </w:pPr>
      <w:proofErr w:type="spellStart"/>
      <w:r w:rsidRPr="005B3D51">
        <w:rPr>
          <w:b/>
        </w:rPr>
        <w:t>WindFile</w:t>
      </w:r>
      <w:proofErr w:type="spellEnd"/>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proofErr w:type="spellStart"/>
      <w:r w:rsidRPr="005B3D51">
        <w:rPr>
          <w:b/>
        </w:rPr>
        <w:t>DLL_InFile</w:t>
      </w:r>
      <w:proofErr w:type="spellEnd"/>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proofErr w:type="spellStart"/>
      <w:r>
        <w:rPr>
          <w:b/>
        </w:rPr>
        <w:t>DLL_Ramp</w:t>
      </w:r>
      <w:proofErr w:type="spellEnd"/>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w:t>
      </w:r>
      <w:proofErr w:type="gramStart"/>
      <w:r>
        <w:t>time</w:t>
      </w:r>
      <w:proofErr w:type="gramEnd"/>
      <w:r>
        <w:t xml:space="preserv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proofErr w:type="spellStart"/>
      <w:r>
        <w:rPr>
          <w:b/>
        </w:rPr>
        <w:lastRenderedPageBreak/>
        <w:t>BPCutoff</w:t>
      </w:r>
      <w:proofErr w:type="spellEnd"/>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proofErr w:type="spellStart"/>
      <w:r>
        <w:rPr>
          <w:b/>
        </w:rPr>
        <w:t>WaveMod</w:t>
      </w:r>
      <w:proofErr w:type="spellEnd"/>
      <w:r>
        <w:rPr>
          <w:b/>
        </w:rPr>
        <w:t> </w:t>
      </w:r>
      <w:r>
        <w:t>= </w:t>
      </w:r>
      <w:proofErr w:type="gramStart"/>
      <w:r>
        <w:t>5</w:t>
      </w:r>
      <w:proofErr w:type="gramEnd"/>
      <w:r>
        <w:t xml:space="preserve"> and 6 are new options for using externally generated wave data</w:t>
      </w:r>
      <w:r w:rsidR="00D04434">
        <w:t>; related,</w:t>
      </w:r>
      <w:r>
        <w:t xml:space="preserve"> </w:t>
      </w:r>
      <w:proofErr w:type="spellStart"/>
      <w:r w:rsidRPr="00972D6E">
        <w:rPr>
          <w:b/>
        </w:rPr>
        <w:t>GHWvFile</w:t>
      </w:r>
      <w:proofErr w:type="spellEnd"/>
      <w:r>
        <w:t xml:space="preserve"> has been replaced with </w:t>
      </w:r>
      <w:proofErr w:type="spellStart"/>
      <w:r w:rsidRPr="00972D6E">
        <w:rPr>
          <w:b/>
        </w:rPr>
        <w:t>WvKinFile</w:t>
      </w:r>
      <w:proofErr w:type="spellEnd"/>
      <w:r>
        <w:t>.</w:t>
      </w:r>
    </w:p>
    <w:p w14:paraId="1B78281F" w14:textId="442CD54E" w:rsidR="005B0E6E" w:rsidRDefault="005B0E6E" w:rsidP="005B3D51">
      <w:pPr>
        <w:pStyle w:val="ListParagraph"/>
        <w:numPr>
          <w:ilvl w:val="1"/>
          <w:numId w:val="28"/>
        </w:numPr>
      </w:pPr>
      <w:proofErr w:type="spellStart"/>
      <w:r w:rsidRPr="00972D6E">
        <w:rPr>
          <w:b/>
        </w:rPr>
        <w:t>HasWAMIT</w:t>
      </w:r>
      <w:proofErr w:type="spellEnd"/>
      <w:r>
        <w:t xml:space="preserve"> has been replaced with the </w:t>
      </w:r>
      <w:proofErr w:type="spellStart"/>
      <w:r w:rsidRPr="00972D6E">
        <w:rPr>
          <w:b/>
        </w:rPr>
        <w:t>PotMod</w:t>
      </w:r>
      <w:proofErr w:type="spellEnd"/>
      <w:r>
        <w:t xml:space="preserve"> switch</w:t>
      </w:r>
      <w:r w:rsidR="00254569">
        <w:t xml:space="preserve">, </w:t>
      </w:r>
      <w:proofErr w:type="spellStart"/>
      <w:r w:rsidR="00254569" w:rsidRPr="00254569">
        <w:rPr>
          <w:b/>
        </w:rPr>
        <w:t>WAMITFile</w:t>
      </w:r>
      <w:proofErr w:type="spellEnd"/>
      <w:r w:rsidR="00254569">
        <w:t xml:space="preserve"> has been replaced with </w:t>
      </w:r>
      <w:proofErr w:type="spellStart"/>
      <w:r w:rsidR="00254569" w:rsidRPr="00254569">
        <w:rPr>
          <w:b/>
        </w:rPr>
        <w:t>PotFile</w:t>
      </w:r>
      <w:proofErr w:type="spellEnd"/>
      <w:r w:rsidR="00254569">
        <w:t>,</w:t>
      </w:r>
      <w:r>
        <w:t xml:space="preserve"> and </w:t>
      </w:r>
      <w:proofErr w:type="spellStart"/>
      <w:r w:rsidRPr="00972D6E">
        <w:rPr>
          <w:b/>
        </w:rPr>
        <w:t>PropWAMIT</w:t>
      </w:r>
      <w:proofErr w:type="spellEnd"/>
      <w:r>
        <w:t xml:space="preserve"> has been replaced with the </w:t>
      </w:r>
      <w:proofErr w:type="spellStart"/>
      <w:r w:rsidRPr="00972D6E">
        <w:rPr>
          <w:b/>
        </w:rPr>
        <w:t>PropPot</w:t>
      </w:r>
      <w:proofErr w:type="spellEnd"/>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w:t>
      </w:r>
      <w:proofErr w:type="gramStart"/>
      <w:r w:rsidR="00100AB0">
        <w:t>bjj</w:t>
      </w:r>
      <w:r w:rsidR="00D540B3">
        <w:t>,</w:t>
      </w:r>
      <w:proofErr w:type="gramEnd"/>
      <w:r w:rsidR="00D540B3">
        <w:t xml:space="preserve"> however</w:t>
      </w:r>
      <w:r w:rsidR="00280B19">
        <w:t xml:space="preserve"> the code accepts an additional option for </w:t>
      </w:r>
      <w:proofErr w:type="spellStart"/>
      <w:r w:rsidR="00280B19" w:rsidRPr="00280B19">
        <w:rPr>
          <w:b/>
        </w:rPr>
        <w:t>CompMooring</w:t>
      </w:r>
      <w:proofErr w:type="spellEnd"/>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proofErr w:type="spellStart"/>
      <w:r w:rsidR="0064763A" w:rsidRPr="001A4C06">
        <w:rPr>
          <w:b/>
        </w:rPr>
        <w:t>CompNTMD</w:t>
      </w:r>
      <w:proofErr w:type="spellEnd"/>
      <w:r w:rsidR="0064763A">
        <w:t xml:space="preserve"> and </w:t>
      </w:r>
      <w:proofErr w:type="spellStart"/>
      <w:r w:rsidR="0064763A" w:rsidRPr="001A4C06">
        <w:rPr>
          <w:b/>
        </w:rPr>
        <w:t>NTMD</w:t>
      </w:r>
      <w:r w:rsidRPr="001A4C06">
        <w:rPr>
          <w:b/>
        </w:rPr>
        <w:t>f</w:t>
      </w:r>
      <w:r w:rsidR="0064763A" w:rsidRPr="001A4C06">
        <w:rPr>
          <w:b/>
        </w:rPr>
        <w:t>ile</w:t>
      </w:r>
      <w:proofErr w:type="spellEnd"/>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proofErr w:type="spellStart"/>
      <w:r w:rsidR="00C9142A">
        <w:rPr>
          <w:b/>
        </w:rPr>
        <w:t>PCMode</w:t>
      </w:r>
      <w:proofErr w:type="spellEnd"/>
      <w:r w:rsidR="00C9142A">
        <w:t xml:space="preserve">, </w:t>
      </w:r>
      <w:proofErr w:type="spellStart"/>
      <w:r w:rsidR="00C9142A">
        <w:rPr>
          <w:b/>
        </w:rPr>
        <w:t>VSContrl</w:t>
      </w:r>
      <w:proofErr w:type="spellEnd"/>
      <w:r w:rsidR="00C9142A">
        <w:t xml:space="preserve">, </w:t>
      </w:r>
      <w:proofErr w:type="spellStart"/>
      <w:r w:rsidR="00C9142A">
        <w:rPr>
          <w:b/>
        </w:rPr>
        <w:t>GenModel</w:t>
      </w:r>
      <w:proofErr w:type="spellEnd"/>
      <w:r w:rsidR="00C9142A">
        <w:t xml:space="preserve">, </w:t>
      </w:r>
      <w:proofErr w:type="spellStart"/>
      <w:r w:rsidR="00C9142A">
        <w:rPr>
          <w:b/>
        </w:rPr>
        <w:t>HSSBrMode</w:t>
      </w:r>
      <w:proofErr w:type="spellEnd"/>
      <w:r w:rsidR="00C9142A">
        <w:t xml:space="preserve">, and </w:t>
      </w:r>
      <w:proofErr w:type="spellStart"/>
      <w:r w:rsidR="00C9142A">
        <w:rPr>
          <w:b/>
        </w:rPr>
        <w:t>YCMode</w:t>
      </w:r>
      <w:proofErr w:type="spellEnd"/>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 xml:space="preserve">The </w:t>
      </w:r>
      <w:proofErr w:type="spellStart"/>
      <w:r>
        <w:t>HSSBrTq</w:t>
      </w:r>
      <w:proofErr w:type="spellEnd"/>
      <w:r>
        <w:t xml:space="preserve"> output from ServoDyn has been renamed </w:t>
      </w:r>
      <w:proofErr w:type="spellStart"/>
      <w:r>
        <w:t>HSSBrTqC</w:t>
      </w:r>
      <w:proofErr w:type="spellEnd"/>
      <w:r>
        <w:t xml:space="preserve"> (high speed shaft torque command). This output was renamed to avoid confusion with the new </w:t>
      </w:r>
      <w:proofErr w:type="spellStart"/>
      <w:r>
        <w:t>HSSBrTq</w:t>
      </w:r>
      <w:proofErr w:type="spellEnd"/>
      <w:r>
        <w:t xml:space="preserve">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w:t>
      </w:r>
      <w:proofErr w:type="spellStart"/>
      <w:r w:rsidR="006F4EDC">
        <w:t>newtons</w:t>
      </w:r>
      <w:proofErr w:type="spellEnd"/>
      <w:r w:rsidR="006F4EDC">
        <w:t xml:space="preserve"> (N) instead of </w:t>
      </w:r>
      <w:proofErr w:type="spellStart"/>
      <w:r w:rsidR="006F4EDC">
        <w:t>kilonewtons</w:t>
      </w:r>
      <w:proofErr w:type="spellEnd"/>
      <w:r w:rsidR="006F4EDC">
        <w:t xml:space="preserve"> (</w:t>
      </w:r>
      <w:proofErr w:type="spellStart"/>
      <w:proofErr w:type="gramStart"/>
      <w:r w:rsidR="006F4EDC">
        <w:t>kN</w:t>
      </w:r>
      <w:proofErr w:type="spellEnd"/>
      <w:proofErr w:type="gramEnd"/>
      <w:r w:rsidR="006F4EDC">
        <w:t>)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lastRenderedPageBreak/>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proofErr w:type="spellStart"/>
            <w:r w:rsidRPr="00BE4686">
              <w:rPr>
                <w:b w:val="0"/>
              </w:rPr>
              <w:t>ADFile</w:t>
            </w:r>
            <w:proofErr w:type="spellEnd"/>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AeroFile</w:t>
            </w:r>
            <w:proofErr w:type="spellEnd"/>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proofErr w:type="spellStart"/>
            <w:r w:rsidRPr="00BE4686">
              <w:rPr>
                <w:b w:val="0"/>
              </w:rPr>
              <w:t>SrvDFile</w:t>
            </w:r>
            <w:proofErr w:type="spellEnd"/>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ServoFile</w:t>
            </w:r>
            <w:proofErr w:type="spellEnd"/>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proofErr w:type="spellStart"/>
            <w:r w:rsidRPr="00BE4686">
              <w:rPr>
                <w:b w:val="0"/>
              </w:rPr>
              <w:t>HDFile</w:t>
            </w:r>
            <w:proofErr w:type="spellEnd"/>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HydroFile</w:t>
            </w:r>
            <w:proofErr w:type="spellEnd"/>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proofErr w:type="spellStart"/>
            <w:r w:rsidRPr="00BE4686">
              <w:rPr>
                <w:b w:val="0"/>
              </w:rPr>
              <w:t>SDFile</w:t>
            </w:r>
            <w:proofErr w:type="spellEnd"/>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SubFile</w:t>
            </w:r>
            <w:proofErr w:type="spellEnd"/>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proofErr w:type="spellStart"/>
            <w:r w:rsidRPr="00BE4686">
              <w:rPr>
                <w:b w:val="0"/>
              </w:rPr>
              <w:t>MAPFile</w:t>
            </w:r>
            <w:proofErr w:type="spellEnd"/>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MooringFile</w:t>
            </w:r>
            <w:proofErr w:type="spellEnd"/>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proofErr w:type="spellStart"/>
            <w:r w:rsidRPr="00BE4686">
              <w:rPr>
                <w:b w:val="0"/>
              </w:rPr>
              <w:t>CompMAP</w:t>
            </w:r>
            <w:proofErr w:type="spellEnd"/>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CompMooring</w:t>
            </w:r>
            <w:proofErr w:type="spellEnd"/>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proofErr w:type="spellStart"/>
      <w:r w:rsidRPr="00A961B1">
        <w:t>CompAero</w:t>
      </w:r>
      <w:proofErr w:type="spellEnd"/>
      <w:r>
        <w:t xml:space="preserve">, </w:t>
      </w:r>
      <w:proofErr w:type="spellStart"/>
      <w:r>
        <w:t>CompServo</w:t>
      </w:r>
      <w:proofErr w:type="spellEnd"/>
      <w:r>
        <w:t xml:space="preserve">, </w:t>
      </w:r>
      <w:proofErr w:type="spellStart"/>
      <w:r w:rsidRPr="00A961B1">
        <w:t>CompHydro</w:t>
      </w:r>
      <w:proofErr w:type="spellEnd"/>
      <w:r>
        <w:t xml:space="preserve">, </w:t>
      </w:r>
      <w:proofErr w:type="spellStart"/>
      <w:r>
        <w:t>CompSub</w:t>
      </w:r>
      <w:proofErr w:type="spellEnd"/>
      <w:r>
        <w:t xml:space="preserve">, and </w:t>
      </w:r>
      <w:proofErr w:type="spellStart"/>
      <w:r w:rsidRPr="00A961B1">
        <w:t>CompMooring</w:t>
      </w:r>
      <w:proofErr w:type="spellEnd"/>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proofErr w:type="spellStart"/>
      <w:r w:rsidRPr="00A961B1">
        <w:rPr>
          <w:b/>
        </w:rPr>
        <w:t>CompIce</w:t>
      </w:r>
      <w:proofErr w:type="spellEnd"/>
      <w:r>
        <w:t xml:space="preserve"> and </w:t>
      </w:r>
      <w:proofErr w:type="spellStart"/>
      <w:r w:rsidRPr="00A961B1">
        <w:rPr>
          <w:b/>
        </w:rPr>
        <w:t>IceFile</w:t>
      </w:r>
      <w:proofErr w:type="spellEnd"/>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proofErr w:type="spellStart"/>
      <w:r w:rsidRPr="00BE4686">
        <w:rPr>
          <w:b/>
        </w:rPr>
        <w:t>CompElast</w:t>
      </w:r>
      <w:proofErr w:type="spellEnd"/>
      <w:r w:rsidRPr="00BE4686">
        <w:t xml:space="preserve">, </w:t>
      </w:r>
      <w:proofErr w:type="spellStart"/>
      <w:proofErr w:type="gramStart"/>
      <w:r w:rsidRPr="00BE4686">
        <w:rPr>
          <w:b/>
        </w:rPr>
        <w:t>BDBldFile</w:t>
      </w:r>
      <w:proofErr w:type="spellEnd"/>
      <w:r w:rsidRPr="00BE4686">
        <w:rPr>
          <w:b/>
        </w:rPr>
        <w:t>(</w:t>
      </w:r>
      <w:proofErr w:type="gramEnd"/>
      <w:r w:rsidRPr="00BE4686">
        <w:rPr>
          <w:b/>
        </w:rPr>
        <w:t>1)</w:t>
      </w:r>
      <w:r w:rsidRPr="00BE4686">
        <w:t>,</w:t>
      </w:r>
      <w:r>
        <w:rPr>
          <w:b/>
        </w:rPr>
        <w:t xml:space="preserve"> </w:t>
      </w:r>
      <w:proofErr w:type="spellStart"/>
      <w:r w:rsidRPr="00BE4686">
        <w:rPr>
          <w:b/>
        </w:rPr>
        <w:t>BDBldFile</w:t>
      </w:r>
      <w:proofErr w:type="spellEnd"/>
      <w:r w:rsidRPr="00BE4686">
        <w:rPr>
          <w:b/>
        </w:rPr>
        <w:t>(</w:t>
      </w:r>
      <w:r>
        <w:rPr>
          <w:b/>
        </w:rPr>
        <w:t>2</w:t>
      </w:r>
      <w:r w:rsidRPr="00BE4686">
        <w:rPr>
          <w:b/>
        </w:rPr>
        <w:t>)</w:t>
      </w:r>
      <w:r w:rsidRPr="00BE4686">
        <w:t>,</w:t>
      </w:r>
      <w:r>
        <w:rPr>
          <w:b/>
        </w:rPr>
        <w:t xml:space="preserve"> </w:t>
      </w:r>
      <w:r>
        <w:t>and</w:t>
      </w:r>
      <w:r>
        <w:rPr>
          <w:b/>
        </w:rPr>
        <w:t xml:space="preserve"> </w:t>
      </w:r>
      <w:proofErr w:type="spellStart"/>
      <w:r w:rsidRPr="00BE4686">
        <w:rPr>
          <w:b/>
        </w:rPr>
        <w:t>BDBldFile</w:t>
      </w:r>
      <w:proofErr w:type="spellEnd"/>
      <w:r w:rsidRPr="00BE4686">
        <w:rPr>
          <w:b/>
        </w:rPr>
        <w:t>(</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w:t>
      </w:r>
      <w:proofErr w:type="spellStart"/>
      <w:r>
        <w:t>HydroDyn’s</w:t>
      </w:r>
      <w:proofErr w:type="spellEnd"/>
      <w:r>
        <w:t xml:space="preserve">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proofErr w:type="spellStart"/>
      <w:r w:rsidRPr="007D7E91">
        <w:rPr>
          <w:b/>
        </w:rPr>
        <w:t>PtfmLdMod</w:t>
      </w:r>
      <w:proofErr w:type="spellEnd"/>
      <w:r>
        <w:t xml:space="preserve"> has </w:t>
      </w:r>
      <w:r w:rsidR="00BA0751">
        <w:t xml:space="preserve">been converted to </w:t>
      </w:r>
      <w:proofErr w:type="spellStart"/>
      <w:r w:rsidR="00BA0751" w:rsidRPr="007D7E91">
        <w:rPr>
          <w:b/>
        </w:rPr>
        <w:t>CompUsrPtfmLd</w:t>
      </w:r>
      <w:proofErr w:type="spellEnd"/>
      <w:r w:rsidR="00754E0F">
        <w:t>.</w:t>
      </w:r>
    </w:p>
    <w:p w14:paraId="2164B443" w14:textId="77777777" w:rsidR="00852A08" w:rsidRDefault="00852A08" w:rsidP="00852A08">
      <w:pPr>
        <w:pStyle w:val="ListParagraph"/>
        <w:numPr>
          <w:ilvl w:val="0"/>
          <w:numId w:val="3"/>
        </w:numPr>
      </w:pPr>
      <w:proofErr w:type="spellStart"/>
      <w:r w:rsidRPr="007D7E91">
        <w:rPr>
          <w:b/>
        </w:rPr>
        <w:t>TwrLdMod</w:t>
      </w:r>
      <w:proofErr w:type="spellEnd"/>
      <w:r>
        <w:t xml:space="preserve"> has been converted to </w:t>
      </w:r>
      <w:proofErr w:type="spellStart"/>
      <w:r w:rsidRPr="007D7E91">
        <w:rPr>
          <w:b/>
        </w:rPr>
        <w:t>CompUserTwrLd</w:t>
      </w:r>
      <w:proofErr w:type="spellEnd"/>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proofErr w:type="spellStart"/>
      <w:r w:rsidRPr="007D7E91">
        <w:rPr>
          <w:b/>
        </w:rPr>
        <w:t>PtfmCM</w:t>
      </w:r>
      <w:proofErr w:type="spellEnd"/>
      <w:r>
        <w:t xml:space="preserve"> is now </w:t>
      </w:r>
      <w:proofErr w:type="spellStart"/>
      <w:r w:rsidRPr="007D7E91">
        <w:rPr>
          <w:b/>
        </w:rPr>
        <w:t>PtfmCMzt</w:t>
      </w:r>
      <w:proofErr w:type="spellEnd"/>
      <w:r>
        <w:t xml:space="preserve">, with </w:t>
      </w:r>
      <w:proofErr w:type="spellStart"/>
      <w:r w:rsidRPr="007D7E91">
        <w:rPr>
          <w:b/>
        </w:rPr>
        <w:t>PtfmCMzt</w:t>
      </w:r>
      <w:proofErr w:type="spellEnd"/>
      <w:r>
        <w:t xml:space="preserve"> = -</w:t>
      </w:r>
      <w:proofErr w:type="spellStart"/>
      <w:r w:rsidRPr="007D7E91">
        <w:rPr>
          <w:b/>
        </w:rPr>
        <w:t>PtfmCM</w:t>
      </w:r>
      <w:proofErr w:type="spellEnd"/>
      <w:r w:rsidR="00754E0F">
        <w:t>.</w:t>
      </w:r>
    </w:p>
    <w:p w14:paraId="2164B446" w14:textId="77777777" w:rsidR="00852A08" w:rsidRDefault="00852A08" w:rsidP="00852A08">
      <w:pPr>
        <w:pStyle w:val="ListParagraph"/>
        <w:numPr>
          <w:ilvl w:val="0"/>
          <w:numId w:val="3"/>
        </w:numPr>
      </w:pPr>
      <w:r>
        <w:t xml:space="preserve">Corresponding inputs </w:t>
      </w:r>
      <w:proofErr w:type="spellStart"/>
      <w:r w:rsidRPr="007D7E91">
        <w:rPr>
          <w:b/>
        </w:rPr>
        <w:t>PtfmCMxt</w:t>
      </w:r>
      <w:proofErr w:type="spellEnd"/>
      <w:r>
        <w:t xml:space="preserve"> and </w:t>
      </w:r>
      <w:proofErr w:type="spellStart"/>
      <w:r w:rsidRPr="007D7E91">
        <w:rPr>
          <w:b/>
        </w:rPr>
        <w:t>PtfmCMyt</w:t>
      </w:r>
      <w:proofErr w:type="spellEnd"/>
      <w:r>
        <w:t xml:space="preserve"> have been added</w:t>
      </w:r>
      <w:r w:rsidR="00754E0F">
        <w:t>.</w:t>
      </w:r>
    </w:p>
    <w:p w14:paraId="2164B447" w14:textId="77777777" w:rsidR="00F37CCF" w:rsidRDefault="00F37CCF" w:rsidP="00F37CCF">
      <w:pPr>
        <w:pStyle w:val="ListParagraph"/>
        <w:numPr>
          <w:ilvl w:val="0"/>
          <w:numId w:val="3"/>
        </w:numPr>
      </w:pPr>
      <w:proofErr w:type="spellStart"/>
      <w:r w:rsidRPr="007D7E91">
        <w:rPr>
          <w:b/>
        </w:rPr>
        <w:t>PtfmRef</w:t>
      </w:r>
      <w:proofErr w:type="spellEnd"/>
      <w:r>
        <w:t xml:space="preserve"> is now </w:t>
      </w:r>
      <w:proofErr w:type="spellStart"/>
      <w:r w:rsidRPr="007D7E91">
        <w:rPr>
          <w:b/>
        </w:rPr>
        <w:t>PtfmRefzt</w:t>
      </w:r>
      <w:proofErr w:type="spellEnd"/>
      <w:r>
        <w:t xml:space="preserve">, with </w:t>
      </w:r>
      <w:proofErr w:type="spellStart"/>
      <w:r w:rsidRPr="007D7E91">
        <w:rPr>
          <w:b/>
        </w:rPr>
        <w:t>PtfmRefzt</w:t>
      </w:r>
      <w:proofErr w:type="spellEnd"/>
      <w:r>
        <w:t xml:space="preserve"> = -</w:t>
      </w:r>
      <w:proofErr w:type="spellStart"/>
      <w:r w:rsidRPr="007D7E91">
        <w:rPr>
          <w:b/>
        </w:rPr>
        <w:t>PtfmRef</w:t>
      </w:r>
      <w:proofErr w:type="spellEnd"/>
      <w:r>
        <w:t>.</w:t>
      </w:r>
    </w:p>
    <w:p w14:paraId="2164B448" w14:textId="77777777" w:rsidR="00F37CCF" w:rsidRDefault="00F37CCF" w:rsidP="00F37CCF">
      <w:pPr>
        <w:pStyle w:val="ListParagraph"/>
        <w:numPr>
          <w:ilvl w:val="0"/>
          <w:numId w:val="3"/>
        </w:numPr>
      </w:pPr>
      <w:proofErr w:type="spellStart"/>
      <w:r w:rsidRPr="007D7E91">
        <w:rPr>
          <w:b/>
        </w:rPr>
        <w:t>TwrRBHt</w:t>
      </w:r>
      <w:proofErr w:type="spellEnd"/>
      <w:r>
        <w:t xml:space="preserve"> and </w:t>
      </w:r>
      <w:proofErr w:type="spellStart"/>
      <w:r w:rsidRPr="007D7E91">
        <w:rPr>
          <w:b/>
        </w:rPr>
        <w:t>TwrDraft</w:t>
      </w:r>
      <w:proofErr w:type="spellEnd"/>
      <w:r>
        <w:t xml:space="preserve"> have been replaced with </w:t>
      </w:r>
      <w:proofErr w:type="spellStart"/>
      <w:r w:rsidRPr="007D7E91">
        <w:rPr>
          <w:b/>
        </w:rPr>
        <w:t>TowerBsHt</w:t>
      </w:r>
      <w:proofErr w:type="spellEnd"/>
      <w:r>
        <w:t xml:space="preserve">, with </w:t>
      </w:r>
      <w:r>
        <w:br/>
      </w:r>
      <w:proofErr w:type="spellStart"/>
      <w:r w:rsidRPr="007D7E91">
        <w:rPr>
          <w:b/>
        </w:rPr>
        <w:t>TowerBsHt</w:t>
      </w:r>
      <w:proofErr w:type="spellEnd"/>
      <w:r>
        <w:t xml:space="preserve"> = </w:t>
      </w:r>
      <w:proofErr w:type="spellStart"/>
      <w:r w:rsidRPr="007D7E91">
        <w:rPr>
          <w:b/>
        </w:rPr>
        <w:t>TwrRBHt</w:t>
      </w:r>
      <w:proofErr w:type="spellEnd"/>
      <w:r>
        <w:t> – </w:t>
      </w:r>
      <w:proofErr w:type="spellStart"/>
      <w:r w:rsidRPr="007D7E91">
        <w:rPr>
          <w:b/>
        </w:rPr>
        <w:t>TwrDraft</w:t>
      </w:r>
      <w:proofErr w:type="spellEnd"/>
      <w:r>
        <w:t>.</w:t>
      </w:r>
    </w:p>
    <w:p w14:paraId="2164B449" w14:textId="77777777" w:rsidR="00852A08" w:rsidRDefault="00852A08" w:rsidP="00852A08">
      <w:pPr>
        <w:pStyle w:val="ListParagraph"/>
        <w:numPr>
          <w:ilvl w:val="0"/>
          <w:numId w:val="3"/>
        </w:numPr>
      </w:pPr>
      <w:r>
        <w:t>The output decimation factor (</w:t>
      </w:r>
      <w:proofErr w:type="spellStart"/>
      <w:r w:rsidRPr="007D7E91">
        <w:rPr>
          <w:b/>
        </w:rPr>
        <w:t>DecFact</w:t>
      </w:r>
      <w:proofErr w:type="spellEnd"/>
      <w:r>
        <w:t xml:space="preserve">) has been converted to </w:t>
      </w:r>
      <w:proofErr w:type="spellStart"/>
      <w:r w:rsidRPr="007D7E91">
        <w:rPr>
          <w:b/>
        </w:rPr>
        <w:t>DT_out</w:t>
      </w:r>
      <w:proofErr w:type="spellEnd"/>
      <w:r>
        <w:t xml:space="preserve"> (</w:t>
      </w:r>
      <w:proofErr w:type="spellStart"/>
      <w:r w:rsidRPr="007D7E91">
        <w:rPr>
          <w:b/>
        </w:rPr>
        <w:t>DT_out</w:t>
      </w:r>
      <w:proofErr w:type="spellEnd"/>
      <w:r>
        <w:t xml:space="preserve"> = </w:t>
      </w:r>
      <w:r w:rsidRPr="007D7E91">
        <w:rPr>
          <w:b/>
        </w:rPr>
        <w:t>DT</w:t>
      </w:r>
      <w:r>
        <w:t>*</w:t>
      </w:r>
      <w:proofErr w:type="spellStart"/>
      <w:r w:rsidRPr="007D7E91">
        <w:rPr>
          <w:b/>
        </w:rPr>
        <w:t>DecFact</w:t>
      </w:r>
      <w:proofErr w:type="spellEnd"/>
      <w:r>
        <w:t>)</w:t>
      </w:r>
      <w:r w:rsidR="00754E0F">
        <w:t>.</w:t>
      </w:r>
    </w:p>
    <w:p w14:paraId="2164B44A" w14:textId="77777777" w:rsidR="00852A08" w:rsidRDefault="00852A08" w:rsidP="00852A08">
      <w:pPr>
        <w:pStyle w:val="ListParagraph"/>
        <w:numPr>
          <w:ilvl w:val="0"/>
          <w:numId w:val="3"/>
        </w:numPr>
      </w:pPr>
      <w:r>
        <w:lastRenderedPageBreak/>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proofErr w:type="spellStart"/>
      <w:r w:rsidRPr="007D7E91">
        <w:rPr>
          <w:b/>
        </w:rPr>
        <w:t>GBRevers</w:t>
      </w:r>
      <w:proofErr w:type="spellEnd"/>
      <w:r>
        <w:t xml:space="preserve"> variable has been removed; input </w:t>
      </w:r>
      <w:proofErr w:type="spellStart"/>
      <w:r w:rsidRPr="00EA3ECC">
        <w:rPr>
          <w:b/>
        </w:rPr>
        <w:t>GBRatio</w:t>
      </w:r>
      <w:proofErr w:type="spellEnd"/>
      <w:r>
        <w:t xml:space="preserve"> must now be specified as a negative number if </w:t>
      </w:r>
      <w:proofErr w:type="spellStart"/>
      <w:r w:rsidRPr="007D7E91">
        <w:rPr>
          <w:b/>
        </w:rPr>
        <w:t>GBRevers</w:t>
      </w:r>
      <w:proofErr w:type="spellEnd"/>
      <w:r>
        <w:t xml:space="preserve"> was previously set to </w:t>
      </w:r>
      <w:r w:rsidR="00813432">
        <w:t>True</w:t>
      </w:r>
      <w:r w:rsidR="00754E0F">
        <w:t>.</w:t>
      </w:r>
    </w:p>
    <w:p w14:paraId="2164B44C" w14:textId="77777777" w:rsidR="00BA0751" w:rsidRDefault="00BA0751" w:rsidP="00BA0751">
      <w:pPr>
        <w:pStyle w:val="ListParagraph"/>
        <w:numPr>
          <w:ilvl w:val="0"/>
          <w:numId w:val="3"/>
        </w:numPr>
      </w:pPr>
      <w:proofErr w:type="spellStart"/>
      <w:r>
        <w:t>ElastoDyn’s</w:t>
      </w:r>
      <w:proofErr w:type="spellEnd"/>
      <w:r>
        <w:t xml:space="preserve"> blade input properties table no longer specifies </w:t>
      </w:r>
      <w:proofErr w:type="spellStart"/>
      <w:r w:rsidRPr="007D7E91">
        <w:rPr>
          <w:b/>
        </w:rPr>
        <w:t>AeroCent</w:t>
      </w:r>
      <w:proofErr w:type="spellEnd"/>
      <w:r>
        <w:t>. Instead, i</w:t>
      </w:r>
      <w:r w:rsidR="00E42E58">
        <w:t>t</w:t>
      </w:r>
      <w:r>
        <w:t xml:space="preserve"> specifies </w:t>
      </w:r>
      <w:r w:rsidR="00E42E58">
        <w:t xml:space="preserve">the location of the pitch axis, </w:t>
      </w:r>
      <w:proofErr w:type="spellStart"/>
      <w:r w:rsidRPr="007D7E91">
        <w:rPr>
          <w:b/>
        </w:rPr>
        <w:t>PitchAxis</w:t>
      </w:r>
      <w:proofErr w:type="spellEnd"/>
      <w:r>
        <w:t xml:space="preserve">, which is calculated as </w:t>
      </w:r>
      <w:proofErr w:type="spellStart"/>
      <w:r w:rsidRPr="007D7E91">
        <w:rPr>
          <w:b/>
        </w:rPr>
        <w:t>PitchAxis</w:t>
      </w:r>
      <w:proofErr w:type="spellEnd"/>
      <w:r>
        <w:t xml:space="preserve"> = 0.5 </w:t>
      </w:r>
      <w:r w:rsidR="004C2327">
        <w:t>–</w:t>
      </w:r>
      <w:r>
        <w:t xml:space="preserve"> </w:t>
      </w:r>
      <w:proofErr w:type="spellStart"/>
      <w:r w:rsidRPr="007D7E91">
        <w:rPr>
          <w:b/>
        </w:rPr>
        <w:t>AeroCent</w:t>
      </w:r>
      <w:proofErr w:type="spellEnd"/>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proofErr w:type="spellStart"/>
      <w:r w:rsidRPr="007D7E91">
        <w:rPr>
          <w:b/>
        </w:rPr>
        <w:t>OutList</w:t>
      </w:r>
      <w:proofErr w:type="spellEnd"/>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proofErr w:type="spellStart"/>
      <w:r w:rsidRPr="007D7E91">
        <w:rPr>
          <w:b/>
        </w:rPr>
        <w:t>AbortErrLevel</w:t>
      </w:r>
      <w:proofErr w:type="spellEnd"/>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proofErr w:type="spellStart"/>
      <w:r w:rsidR="00813432" w:rsidRPr="007D7E91">
        <w:rPr>
          <w:b/>
        </w:rPr>
        <w:t>DT_UJac</w:t>
      </w:r>
      <w:proofErr w:type="spellEnd"/>
      <w:r w:rsidR="00813432">
        <w:t xml:space="preserve"> and </w:t>
      </w:r>
      <w:proofErr w:type="spellStart"/>
      <w:r w:rsidR="00813432" w:rsidRPr="007D7E91">
        <w:rPr>
          <w:b/>
        </w:rPr>
        <w:t>UJacSclFact</w:t>
      </w:r>
      <w:proofErr w:type="spellEnd"/>
      <w:r w:rsidR="00813432">
        <w:t xml:space="preserve"> described in the </w:t>
      </w:r>
      <w:r w:rsidR="00813432">
        <w:fldChar w:fldCharType="begin"/>
      </w:r>
      <w:r w:rsidR="00813432">
        <w:instrText xml:space="preserve"> REF _Ref391883796 \h </w:instrText>
      </w:r>
      <w:r w:rsidR="00813432">
        <w:fldChar w:fldCharType="separate"/>
      </w:r>
      <w:r w:rsidR="00B66E17">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194" w:name="_Ref391845139"/>
      <w:bookmarkStart w:id="195" w:name="_Ref391845887"/>
      <w:bookmarkStart w:id="196" w:name="_Toc448331068"/>
      <w:r>
        <w:t xml:space="preserve">MATLAB </w:t>
      </w:r>
      <w:r w:rsidR="00583AAD">
        <w:t>Conversion Script</w:t>
      </w:r>
      <w:bookmarkEnd w:id="194"/>
      <w:r w:rsidR="00F1616B">
        <w:t>s</w:t>
      </w:r>
      <w:bookmarkEnd w:id="195"/>
      <w:bookmarkEnd w:id="196"/>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proofErr w:type="spellStart"/>
      <w:r w:rsidR="00F35ABA" w:rsidRPr="00F35ABA">
        <w:t>SimulationToolbox</w:t>
      </w:r>
      <w:proofErr w:type="spellEnd"/>
      <w:r w:rsidR="00A03338">
        <w:t>/</w:t>
      </w:r>
      <w:proofErr w:type="spellStart"/>
      <w:r w:rsidR="00F35ABA" w:rsidRPr="00F35ABA">
        <w:t>ConvertFASTVersions</w:t>
      </w:r>
      <w:proofErr w:type="spellEnd"/>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proofErr w:type="spellStart"/>
      <w:r>
        <w:t>FASTSimulationToolbox</w:t>
      </w:r>
      <w:proofErr w:type="spellEnd"/>
      <w:r>
        <w:t xml:space="preserve"> = '</w:t>
      </w:r>
      <w:r w:rsidRPr="002C779E">
        <w:rPr>
          <w:color w:val="4F81BD" w:themeColor="accent1"/>
        </w:rPr>
        <w:t>C</w:t>
      </w:r>
      <w:proofErr w:type="gramStart"/>
      <w:r w:rsidRPr="002C779E">
        <w:rPr>
          <w:color w:val="4F81BD" w:themeColor="accent1"/>
        </w:rPr>
        <w:t>:\</w:t>
      </w:r>
      <w:proofErr w:type="gramEnd"/>
      <w:r w:rsidRPr="002C779E">
        <w:rPr>
          <w:color w:val="4F81BD" w:themeColor="accent1"/>
        </w:rPr>
        <w:t>Users\</w:t>
      </w:r>
      <w:proofErr w:type="spellStart"/>
      <w:r w:rsidRPr="002C779E">
        <w:rPr>
          <w:color w:val="4F81BD" w:themeColor="accent1"/>
        </w:rPr>
        <w:t>bjonkman</w:t>
      </w:r>
      <w:proofErr w:type="spellEnd"/>
      <w:r w:rsidRPr="002C779E">
        <w:rPr>
          <w:color w:val="4F81BD" w:themeColor="accent1"/>
        </w:rPr>
        <w:t>\FAST\</w:t>
      </w:r>
      <w:proofErr w:type="spellStart"/>
      <w:r w:rsidRPr="002C779E">
        <w:rPr>
          <w:color w:val="4F81BD" w:themeColor="accent1"/>
        </w:rPr>
        <w:t>UtilityCodes</w:t>
      </w:r>
      <w:proofErr w:type="spellEnd"/>
      <w:r w:rsidRPr="002C779E">
        <w:rPr>
          <w:color w:val="4F81BD" w:themeColor="accent1"/>
        </w:rPr>
        <w:t>\</w:t>
      </w:r>
      <w:proofErr w:type="spellStart"/>
      <w:r w:rsidRPr="002C779E">
        <w:rPr>
          <w:color w:val="4F81BD" w:themeColor="accent1"/>
        </w:rPr>
        <w:t>SimulationToolbox</w:t>
      </w:r>
      <w:proofErr w:type="spellEnd"/>
      <w:r>
        <w:t>';</w:t>
      </w:r>
    </w:p>
    <w:p w14:paraId="2164B456" w14:textId="77777777" w:rsidR="00F35ABA" w:rsidRDefault="00F35ABA" w:rsidP="00F35ABA">
      <w:pPr>
        <w:pStyle w:val="SourceCode"/>
      </w:pPr>
      <w:proofErr w:type="spellStart"/>
      <w:proofErr w:type="gramStart"/>
      <w:r>
        <w:t>addpath</w:t>
      </w:r>
      <w:proofErr w:type="spellEnd"/>
      <w:r>
        <w:t>(</w:t>
      </w:r>
      <w:proofErr w:type="gramEnd"/>
      <w:r>
        <w:t xml:space="preserve"> </w:t>
      </w:r>
      <w:proofErr w:type="spellStart"/>
      <w:r>
        <w:t>genpath</w:t>
      </w:r>
      <w:proofErr w:type="spellEnd"/>
      <w:r>
        <w:t xml:space="preserve">( </w:t>
      </w:r>
      <w:proofErr w:type="spellStart"/>
      <w:r>
        <w:t>FASTSimulationToolbox</w:t>
      </w:r>
      <w:proofErr w:type="spellEnd"/>
      <w:r>
        <w:t xml:space="preserve">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proofErr w:type="spellStart"/>
      <w:r w:rsidRPr="004C2327">
        <w:t>ConvertFiles.m</w:t>
      </w:r>
      <w:proofErr w:type="spellEnd"/>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w:t>
      </w:r>
      <w:proofErr w:type="gramStart"/>
      <w:r w:rsidR="00CD1C3F">
        <w:t>Fortran</w:t>
      </w:r>
      <w:proofErr w:type="gramEnd"/>
      <w:r w:rsidR="00CD1C3F">
        <w:t xml:space="preserve">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lastRenderedPageBreak/>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w:t>
      </w:r>
      <w:proofErr w:type="gramStart"/>
      <w:r w:rsidRPr="00583013">
        <w:t>3to8(</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B66E17">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proofErr w:type="gramStart"/>
      <w:r>
        <w:t>8</w:t>
      </w:r>
      <w:r w:rsidRPr="00583013">
        <w:t>to</w:t>
      </w:r>
      <w:r>
        <w:t>9</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proofErr w:type="gramStart"/>
      <w:r>
        <w:t>9</w:t>
      </w:r>
      <w:r w:rsidRPr="00583013">
        <w:t>to</w:t>
      </w:r>
      <w:r>
        <w:t>10</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 xml:space="preserve">change the MAP input files, and it does not rename </w:t>
      </w:r>
      <w:proofErr w:type="spellStart"/>
      <w:r>
        <w:t>ServoDyn’s</w:t>
      </w:r>
      <w:proofErr w:type="spellEnd"/>
      <w:r>
        <w:t xml:space="preserve"> old “</w:t>
      </w:r>
      <w:proofErr w:type="spellStart"/>
      <w:r>
        <w:t>HSSBrTq</w:t>
      </w:r>
      <w:proofErr w:type="spellEnd"/>
      <w:r>
        <w:t>” output to “</w:t>
      </w:r>
      <w:proofErr w:type="spellStart"/>
      <w:r>
        <w:t>HSSBrTqC</w:t>
      </w:r>
      <w:proofErr w:type="spellEnd"/>
      <w:r>
        <w:t>”.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0C29B63F" w14:textId="77777777" w:rsidR="00DC6034" w:rsidRDefault="00713A12" w:rsidP="00805E93">
      <w:r>
        <w:t xml:space="preserve">This script attempts to modify the </w:t>
      </w:r>
      <w:r w:rsidR="00E76DCF">
        <w:t xml:space="preserve">HydroDyn and </w:t>
      </w:r>
      <w:r>
        <w:t>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t>
      </w:r>
      <w:proofErr w:type="spellStart"/>
      <w:r>
        <w:t>wnd</w:t>
      </w:r>
      <w:proofErr w:type="spellEnd"/>
      <w:r>
        <w:t xml:space="preserve">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proofErr w:type="spellStart"/>
      <w:r w:rsidR="00DA52C8">
        <w:t>OrcaFlexInterface</w:t>
      </w:r>
      <w:proofErr w:type="spellEnd"/>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proofErr w:type="gramStart"/>
      <w:r>
        <w:t>12</w:t>
      </w:r>
      <w:r w:rsidRPr="00583013">
        <w:t>to</w:t>
      </w:r>
      <w:r>
        <w:t>15</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5E277EFB" w14:textId="22825270" w:rsidR="000958F6" w:rsidRDefault="000958F6" w:rsidP="000958F6">
      <w:r>
        <w:lastRenderedPageBreak/>
        <w:t xml:space="preserve">This script </w:t>
      </w:r>
      <w:r w:rsidRPr="00D700DB">
        <w:t>c</w:t>
      </w:r>
      <w:r>
        <w:t>hanges the primary FAST input file as well as the</w:t>
      </w:r>
      <w:r w:rsidR="00B516AA">
        <w:t xml:space="preserve"> AeroDyn (v15),</w:t>
      </w:r>
      <w:r>
        <w:t xml:space="preserve"> ServoDyn</w:t>
      </w:r>
      <w:r w:rsidR="00B516AA">
        <w:t>,</w:t>
      </w:r>
      <w:r>
        <w:t xml:space="preserve"> and TMD input files.</w:t>
      </w:r>
      <w:r w:rsidR="008D3521">
        <w:t xml:space="preserve"> It </w:t>
      </w:r>
      <w:r w:rsidR="00B516AA">
        <w:t xml:space="preserve">also attempts to modify the AeroDyn (v15) </w:t>
      </w:r>
      <w:r w:rsidR="008D3521">
        <w:t>airfoil files</w:t>
      </w:r>
      <w:r w:rsidR="00B516AA">
        <w:t>, but please note that the flexible nature of the airfoil file format may lead to some conversion difficulties</w:t>
      </w:r>
      <w:r w:rsidR="008D3521">
        <w:t>.</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proofErr w:type="gramStart"/>
      <w:r w:rsidRPr="00D36AEB">
        <w:t>ConvertFAST7to8(</w:t>
      </w:r>
      <w:proofErr w:type="spellStart"/>
      <w:proofErr w:type="gramEnd"/>
      <w:r w:rsidRPr="00D36AEB">
        <w:t>inputfile,newDir</w:t>
      </w:r>
      <w:proofErr w:type="spellEnd"/>
      <w:r w:rsidRPr="00D36AEB">
        <w:t>);</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proofErr w:type="spellStart"/>
      <w:r w:rsidRPr="00D36AEB">
        <w:rPr>
          <w:b/>
        </w:rPr>
        <w:t>CalculateYawAndPitchRates</w:t>
      </w:r>
      <w:proofErr w:type="spellEnd"/>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w:t>
      </w:r>
      <w:proofErr w:type="spellStart"/>
      <w:r w:rsidRPr="00D36AEB">
        <w:t>YawManRat</w:t>
      </w:r>
      <w:proofErr w:type="spellEnd"/>
      <w:r w:rsidRPr="00D36AEB">
        <w:t xml:space="preserve">, </w:t>
      </w:r>
      <w:proofErr w:type="spellStart"/>
      <w:r w:rsidRPr="00D36AEB">
        <w:t>PitManRat</w:t>
      </w:r>
      <w:proofErr w:type="spellEnd"/>
      <w:r w:rsidRPr="00D36AEB">
        <w:t xml:space="preserve">] = </w:t>
      </w:r>
      <w:proofErr w:type="spellStart"/>
      <w:proofErr w:type="gramStart"/>
      <w:r w:rsidRPr="00D36AEB">
        <w:t>CalculateYawAndPitchRates</w:t>
      </w:r>
      <w:proofErr w:type="spellEnd"/>
      <w:r w:rsidRPr="00D36AEB">
        <w:t>(</w:t>
      </w:r>
      <w:proofErr w:type="gramEnd"/>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proofErr w:type="gramStart"/>
      <w:r w:rsidRPr="00D36AEB">
        <w:t>ConvertFAST7to8(</w:t>
      </w:r>
      <w:proofErr w:type="spellStart"/>
      <w:proofErr w:type="gramEnd"/>
      <w:r w:rsidRPr="00D36AEB">
        <w:t>inputfile</w:t>
      </w:r>
      <w:proofErr w:type="spellEnd"/>
      <w:r w:rsidRPr="00D36AEB">
        <w:t>,</w:t>
      </w:r>
      <w:r w:rsidR="00D36AEB">
        <w:t xml:space="preserve"> </w:t>
      </w:r>
      <w:proofErr w:type="spellStart"/>
      <w:r w:rsidRPr="00D36AEB">
        <w:t>newDir</w:t>
      </w:r>
      <w:proofErr w:type="spellEnd"/>
      <w:r w:rsidRPr="00D36AEB">
        <w:t>,</w:t>
      </w:r>
      <w:r w:rsidR="00D36AEB">
        <w:t xml:space="preserve"> </w:t>
      </w:r>
      <w:proofErr w:type="spellStart"/>
      <w:r w:rsidRPr="00D36AEB">
        <w:t>YawManRat</w:t>
      </w:r>
      <w:proofErr w:type="spellEnd"/>
      <w:r w:rsidR="00D36AEB">
        <w:t>,</w:t>
      </w:r>
      <w:r w:rsidR="00D36AEB" w:rsidRPr="00D36AEB">
        <w:t xml:space="preserve"> </w:t>
      </w:r>
      <w:proofErr w:type="spellStart"/>
      <w:r w:rsidR="00D36AEB" w:rsidRPr="00D36AEB">
        <w:t>PitManRat</w:t>
      </w:r>
      <w:proofErr w:type="spellEnd"/>
      <w:r w:rsidRPr="00D36AEB">
        <w:t>);</w:t>
      </w:r>
    </w:p>
    <w:p w14:paraId="2164B46E" w14:textId="77777777" w:rsidR="000D66E4" w:rsidRDefault="000D66E4" w:rsidP="003D4251">
      <w:r>
        <w:t xml:space="preserve">If </w:t>
      </w:r>
      <w:proofErr w:type="spellStart"/>
      <w:r w:rsidRPr="000D66E4">
        <w:rPr>
          <w:b/>
        </w:rPr>
        <w:t>YawManRat</w:t>
      </w:r>
      <w:proofErr w:type="spellEnd"/>
      <w:r>
        <w:t xml:space="preserve"> or </w:t>
      </w:r>
      <w:proofErr w:type="spellStart"/>
      <w:r w:rsidRPr="000D66E4">
        <w:rPr>
          <w:b/>
        </w:rPr>
        <w:t>PitManRat</w:t>
      </w:r>
      <w:proofErr w:type="spellEnd"/>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w:t>
      </w:r>
      <w:proofErr w:type="spellStart"/>
      <w:r>
        <w:t>usedBladedDLL</w:t>
      </w:r>
      <w:proofErr w:type="spellEnd"/>
      <w:r>
        <w:t>,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proofErr w:type="gramStart"/>
      <w:r w:rsidRPr="00D36AEB">
        <w:t>ConvertFAST7to8(</w:t>
      </w:r>
      <w:proofErr w:type="spellStart"/>
      <w:proofErr w:type="gramEnd"/>
      <w:r w:rsidRPr="00D36AEB">
        <w:t>oldFSTName</w:t>
      </w:r>
      <w:proofErr w:type="spellEnd"/>
      <w:r w:rsidRPr="00D36AEB">
        <w:t xml:space="preserve">, </w:t>
      </w:r>
      <w:proofErr w:type="spellStart"/>
      <w:r w:rsidRPr="00D36AEB">
        <w:t>newDir</w:t>
      </w:r>
      <w:proofErr w:type="spellEnd"/>
      <w:r w:rsidRPr="00D36AEB">
        <w:t xml:space="preserve">, </w:t>
      </w:r>
      <w:proofErr w:type="spellStart"/>
      <w:r w:rsidRPr="00D36AEB">
        <w:t>YawManRat</w:t>
      </w:r>
      <w:proofErr w:type="spellEnd"/>
      <w:r w:rsidRPr="00D36AEB">
        <w:t xml:space="preserve">, </w:t>
      </w:r>
      <w:proofErr w:type="spellStart"/>
      <w:r w:rsidRPr="00D36AEB">
        <w:t>PitManRat</w:t>
      </w:r>
      <w:proofErr w:type="spellEnd"/>
      <w:r w:rsidRPr="00D36AEB">
        <w:t xml:space="preserve">, </w:t>
      </w:r>
      <w:proofErr w:type="spellStart"/>
      <w:r w:rsidRPr="00D36AEB">
        <w:t>usedBladedDLL</w:t>
      </w:r>
      <w:proofErr w:type="spellEnd"/>
      <w:r w:rsidRPr="00D36AEB">
        <w:t>)</w:t>
      </w:r>
    </w:p>
    <w:p w14:paraId="2164B47C" w14:textId="2E88CA11" w:rsidR="0051119D" w:rsidRDefault="007F152F" w:rsidP="00992CCA">
      <w:pPr>
        <w:pStyle w:val="Heading1"/>
      </w:pPr>
      <w:bookmarkStart w:id="197" w:name="_Toc448331069"/>
      <w:r>
        <w:t>Running FAST</w:t>
      </w:r>
      <w:bookmarkEnd w:id="197"/>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198" w:name="_Toc448331070"/>
      <w:r>
        <w:lastRenderedPageBreak/>
        <w:t>Normal Simulation: Starting FAST from an input file</w:t>
      </w:r>
      <w:bookmarkEnd w:id="198"/>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w:t>
      </w:r>
      <w:proofErr w:type="gramStart"/>
      <w:r>
        <w:t>name</w:t>
      </w:r>
      <w:proofErr w:type="gramEnd"/>
      <w:r>
        <w:t xml:space="preserv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w:t>
      </w:r>
      <w:proofErr w:type="spellStart"/>
      <w:r>
        <w:t>Input.fst</w:t>
      </w:r>
      <w:proofErr w:type="spellEnd"/>
      <w:r>
        <w:t>”, along with “FAST</w:t>
      </w:r>
      <w:r w:rsidR="007D7E91">
        <w:t>_Win32</w:t>
      </w:r>
      <w:r>
        <w:t>.exe”, stored in “C:\</w:t>
      </w:r>
      <w:proofErr w:type="spellStart"/>
      <w:r>
        <w:t>FileLocation</w:t>
      </w:r>
      <w:proofErr w:type="spellEnd"/>
      <w:r>
        <w:t>”, you should type:</w:t>
      </w:r>
    </w:p>
    <w:p w14:paraId="2164B481" w14:textId="77777777" w:rsidR="00DC658B" w:rsidRDefault="00DC658B" w:rsidP="007D7E91">
      <w:pPr>
        <w:pStyle w:val="SourceCode"/>
      </w:pPr>
      <w:r>
        <w:t xml:space="preserve">C:\&gt;cd </w:t>
      </w:r>
      <w:proofErr w:type="spellStart"/>
      <w:r>
        <w:t>FileLocation</w:t>
      </w:r>
      <w:proofErr w:type="spellEnd"/>
    </w:p>
    <w:p w14:paraId="2164B482" w14:textId="77777777" w:rsidR="00DC658B" w:rsidRDefault="00DC658B" w:rsidP="007D7E91">
      <w:pPr>
        <w:pStyle w:val="SourceCode"/>
      </w:pPr>
      <w:r>
        <w:t>C:\FileLocation&gt; FAST</w:t>
      </w:r>
      <w:r w:rsidR="007D7E91">
        <w:t>_Win32</w:t>
      </w:r>
      <w:r>
        <w:t xml:space="preserve"> </w:t>
      </w:r>
      <w:proofErr w:type="spellStart"/>
      <w:r>
        <w:t>Input.fst</w:t>
      </w:r>
      <w:proofErr w:type="spellEnd"/>
    </w:p>
    <w:p w14:paraId="2164B483" w14:textId="77777777" w:rsidR="00DC658B" w:rsidRDefault="00DC658B" w:rsidP="00DC658B">
      <w:r>
        <w:t>The syntax is the same for different input files. Simply change “</w:t>
      </w:r>
      <w:proofErr w:type="spellStart"/>
      <w:r>
        <w:t>Input.fst</w:t>
      </w:r>
      <w:proofErr w:type="spellEnd"/>
      <w:r>
        <w: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199" w:name="_Ref431810105"/>
      <w:bookmarkStart w:id="200" w:name="_Ref431889076"/>
      <w:bookmarkStart w:id="201" w:name="_Ref431893368"/>
      <w:bookmarkStart w:id="202" w:name="_Toc448331071"/>
      <w:r>
        <w:t>Restart: Starting FAST from a checkpoint file</w:t>
      </w:r>
      <w:bookmarkEnd w:id="199"/>
      <w:bookmarkEnd w:id="200"/>
      <w:bookmarkEnd w:id="201"/>
      <w:bookmarkEnd w:id="202"/>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B66E17">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w:t>
      </w:r>
      <w:proofErr w:type="gramStart"/>
      <w:r>
        <w:t>name</w:t>
      </w:r>
      <w:proofErr w:type="gramEnd"/>
      <w:r>
        <w:t xml:space="preserv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203" w:name="_Toc448331072"/>
      <w:r>
        <w:lastRenderedPageBreak/>
        <w:t>Modeling Tips</w:t>
      </w:r>
      <w:bookmarkEnd w:id="203"/>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proofErr w:type="spellStart"/>
      <w:r w:rsidRPr="00B20DF4">
        <w:rPr>
          <w:b/>
        </w:rPr>
        <w:t>NumCrctn</w:t>
      </w:r>
      <w:proofErr w:type="spellEnd"/>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proofErr w:type="spellStart"/>
      <w:r w:rsidRPr="009B51A8">
        <w:rPr>
          <w:b/>
        </w:rPr>
        <w:t>InterpOrder</w:t>
      </w:r>
      <w:proofErr w:type="spellEnd"/>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proofErr w:type="spellStart"/>
      <w:r w:rsidRPr="00280B19">
        <w:rPr>
          <w:b/>
        </w:rPr>
        <w:t>UJacSclFact</w:t>
      </w:r>
      <w:proofErr w:type="spellEnd"/>
      <w:r w:rsidRPr="00280B19">
        <w:rPr>
          <w:b/>
        </w:rPr>
        <w: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512DD5F6" w14:textId="456329D2" w:rsidR="00320354" w:rsidRDefault="00320354" w:rsidP="00204924">
      <w:pPr>
        <w:pStyle w:val="ListParagraph"/>
        <w:numPr>
          <w:ilvl w:val="0"/>
          <w:numId w:val="9"/>
        </w:numPr>
      </w:pPr>
      <w:r>
        <w:t xml:space="preserve">If you are using BeamDyn, </w:t>
      </w:r>
      <w:r w:rsidR="005B7A56">
        <w:t>we suggest</w:t>
      </w:r>
      <w:r>
        <w:t xml:space="preserve"> using an executable compiled in double precision (</w:t>
      </w:r>
      <w:proofErr w:type="spellStart"/>
      <w:r>
        <w:t>not</w:t>
      </w:r>
      <w:proofErr w:type="spellEnd"/>
      <w:r>
        <w:t xml:space="preserve"> single precision).</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w:t>
      </w:r>
      <w:proofErr w:type="gramStart"/>
      <w:r>
        <w:t>may</w:t>
      </w:r>
      <w:proofErr w:type="gramEnd"/>
      <w:r>
        <w:t xml:space="preserve"> not run on 32-bit Windows® systems. </w:t>
      </w:r>
      <w:r w:rsidR="005672B6">
        <w:t xml:space="preserve">All of the included </w:t>
      </w:r>
      <w:r>
        <w:t>model</w:t>
      </w:r>
      <w:r w:rsidR="005672B6">
        <w:t>s</w:t>
      </w:r>
      <w:r>
        <w:t xml:space="preserve"> do run using FAST_Win32.exe on a 64-bit Windows® system.</w:t>
      </w:r>
    </w:p>
    <w:p w14:paraId="762E6553" w14:textId="0D509AE5" w:rsidR="00B55CAB" w:rsidRDefault="00B55CAB" w:rsidP="009B7C07">
      <w:pPr>
        <w:pStyle w:val="Heading2"/>
        <w:numPr>
          <w:ilvl w:val="0"/>
          <w:numId w:val="0"/>
        </w:numPr>
      </w:pPr>
      <w:bookmarkStart w:id="204" w:name="_Ref417469673"/>
      <w:bookmarkStart w:id="205" w:name="_Ref417469763"/>
      <w:bookmarkStart w:id="206" w:name="_Ref417470230"/>
      <w:bookmarkStart w:id="207" w:name="_Toc448331073"/>
      <w:r>
        <w:t>Certification Tests</w:t>
      </w:r>
      <w:bookmarkEnd w:id="204"/>
      <w:bookmarkEnd w:id="205"/>
      <w:bookmarkEnd w:id="206"/>
      <w:bookmarkEnd w:id="207"/>
    </w:p>
    <w:p w14:paraId="6CF21032" w14:textId="260890D3" w:rsidR="00B55CAB" w:rsidRDefault="009B7C07" w:rsidP="00B55CAB">
      <w:r>
        <w:fldChar w:fldCharType="begin"/>
      </w:r>
      <w:r>
        <w:instrText xml:space="preserve"> REF _Ref417469358 \h </w:instrText>
      </w:r>
      <w:r>
        <w:fldChar w:fldCharType="separate"/>
      </w:r>
      <w:r w:rsidR="00B66E17">
        <w:t xml:space="preserve">Table </w:t>
      </w:r>
      <w:r w:rsidR="00B66E17">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208" w:name="_Ref417469358"/>
      <w:r>
        <w:t xml:space="preserve">Table </w:t>
      </w:r>
      <w:r w:rsidR="00633A82">
        <w:fldChar w:fldCharType="begin"/>
      </w:r>
      <w:r w:rsidR="00633A82">
        <w:instrText xml:space="preserve"> SEQ Table \* ARABIC </w:instrText>
      </w:r>
      <w:r w:rsidR="00633A82">
        <w:fldChar w:fldCharType="separate"/>
      </w:r>
      <w:r w:rsidR="00B66E17">
        <w:rPr>
          <w:noProof/>
        </w:rPr>
        <w:t>5</w:t>
      </w:r>
      <w:r w:rsidR="00633A82">
        <w:rPr>
          <w:noProof/>
        </w:rPr>
        <w:fldChar w:fldCharType="end"/>
      </w:r>
      <w:bookmarkEnd w:id="208"/>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lastRenderedPageBreak/>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209" w:name="_Ref417470012"/>
      <w:bookmarkStart w:id="210" w:name="_Toc448331074"/>
      <w:r>
        <w:t>Compiling</w:t>
      </w:r>
      <w:bookmarkEnd w:id="209"/>
      <w:r w:rsidR="001165AB">
        <w:t xml:space="preserve"> FAST</w:t>
      </w:r>
      <w:bookmarkEnd w:id="210"/>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w:t>
      </w:r>
      <w:proofErr w:type="gramStart"/>
      <w:r>
        <w:t>renamed</w:t>
      </w:r>
      <w:proofErr w:type="gramEnd"/>
      <w:r>
        <w:t xml:space="preserve"> with “_dev” to prevent overwriting the executables created by NREL and distributed with FAST).</w:t>
      </w:r>
    </w:p>
    <w:p w14:paraId="03E8380D" w14:textId="56FC6889" w:rsidR="00204924" w:rsidRDefault="00204924" w:rsidP="00204924">
      <w:pPr>
        <w:pStyle w:val="ListParagraph"/>
        <w:numPr>
          <w:ilvl w:val="0"/>
          <w:numId w:val="12"/>
        </w:numPr>
      </w:pPr>
      <w:r>
        <w:t xml:space="preserve">A Windows® batch script that can be run from your Intel </w:t>
      </w:r>
      <w:proofErr w:type="gramStart"/>
      <w:r>
        <w:t>Fortran</w:t>
      </w:r>
      <w:proofErr w:type="gramEnd"/>
      <w:r>
        <w:t xml:space="preserve"> Command Prompt Window, with very little (if any) modification. This batch file creates executables named </w:t>
      </w:r>
      <w:r>
        <w:lastRenderedPageBreak/>
        <w:t>“FAST_iwin32.exe”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proofErr w:type="spellStart"/>
      <w:r w:rsidRPr="00EA3ECC">
        <w:rPr>
          <w:i/>
        </w:rPr>
        <w:t>makefile</w:t>
      </w:r>
      <w:proofErr w:type="spellEnd"/>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proofErr w:type="spellStart"/>
      <w:r w:rsidR="00981753" w:rsidRPr="006F68B9">
        <w:rPr>
          <w:i/>
        </w:rPr>
        <w:t>makefile</w:t>
      </w:r>
      <w:proofErr w:type="spellEnd"/>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proofErr w:type="spellStart"/>
      <w:r w:rsidRPr="00EA3ECC">
        <w:rPr>
          <w:i/>
        </w:rPr>
        <w:t>makefile</w:t>
      </w:r>
      <w:proofErr w:type="spellEnd"/>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 xml:space="preserve">Future releases may replace these tools with </w:t>
      </w:r>
      <w:proofErr w:type="spellStart"/>
      <w:r>
        <w:t>cmake</w:t>
      </w:r>
      <w:proofErr w:type="spellEnd"/>
      <w:r>
        <w:t xml:space="preserve"> build tools.</w:t>
      </w:r>
    </w:p>
    <w:p w14:paraId="2164B485" w14:textId="77777777" w:rsidR="00D0774B" w:rsidRDefault="00D0774B" w:rsidP="00D0774B">
      <w:pPr>
        <w:pStyle w:val="Heading1"/>
      </w:pPr>
      <w:bookmarkStart w:id="211" w:name="_Ref413700469"/>
      <w:bookmarkStart w:id="212" w:name="_Toc448331075"/>
      <w:r>
        <w:t>FAST v8 Interface to Simulink</w:t>
      </w:r>
      <w:bookmarkEnd w:id="211"/>
      <w:bookmarkEnd w:id="212"/>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w:t>
      </w:r>
      <w:proofErr w:type="spellStart"/>
      <w:r w:rsidR="00703CA6">
        <w:t>Mathworks</w:t>
      </w:r>
      <w:proofErr w:type="spellEnd"/>
      <w:r w:rsidR="00703CA6">
        <w:t>, Inc. in conjunction with MATLAB</w:t>
      </w:r>
      <w:r w:rsidR="00351DEB">
        <w:t>.</w:t>
      </w:r>
    </w:p>
    <w:p w14:paraId="2164B487" w14:textId="77777777" w:rsidR="00CD44DA" w:rsidRDefault="00CD44DA" w:rsidP="00CD44DA">
      <w:pPr>
        <w:pStyle w:val="Heading2"/>
      </w:pPr>
      <w:bookmarkStart w:id="213" w:name="_Toc448331076"/>
      <w:bookmarkStart w:id="214" w:name="_Ref412115319"/>
      <w:r>
        <w:t xml:space="preserve">Major Changes </w:t>
      </w:r>
      <w:proofErr w:type="gramStart"/>
      <w:r>
        <w:t>Between</w:t>
      </w:r>
      <w:proofErr w:type="gramEnd"/>
      <w:r>
        <w:t xml:space="preserve"> the FAST v7 and v8 Interfaces to Simulink</w:t>
      </w:r>
      <w:bookmarkEnd w:id="213"/>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proofErr w:type="gramStart"/>
      <w:r>
        <w:t>.</w:t>
      </w:r>
      <w:r w:rsidR="007F46A7">
        <w:t xml:space="preserve">  </w:t>
      </w:r>
      <w:proofErr w:type="gramEnd"/>
      <w:r w:rsidR="007F46A7">
        <w:t xml:space="preserve">See the section </w:t>
      </w:r>
      <w:r w:rsidR="00805E93">
        <w:t>“</w:t>
      </w:r>
      <w:r w:rsidR="007F46A7">
        <w:fldChar w:fldCharType="begin"/>
      </w:r>
      <w:r w:rsidR="007F46A7">
        <w:instrText xml:space="preserve"> REF _Ref415562525 \h </w:instrText>
      </w:r>
      <w:r w:rsidR="007F46A7">
        <w:fldChar w:fldCharType="separate"/>
      </w:r>
      <w:r w:rsidR="00B66E17">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 xml:space="preserve">MATLAB no longer reads the FAST input file, so </w:t>
      </w:r>
      <w:proofErr w:type="spellStart"/>
      <w:r>
        <w:t>Read_FAST_Input.m</w:t>
      </w:r>
      <w:proofErr w:type="spellEnd"/>
      <w:r>
        <w:t xml:space="preserve"> and </w:t>
      </w:r>
      <w:proofErr w:type="spellStart"/>
      <w:r>
        <w:t>Simsetup.m</w:t>
      </w:r>
      <w:proofErr w:type="spellEnd"/>
      <w:r>
        <w:t xml:space="preserve"> are no longer part of the FAST archive.</w:t>
      </w:r>
    </w:p>
    <w:p w14:paraId="2164B48A" w14:textId="77777777" w:rsidR="00985CF5" w:rsidRPr="00CD44DA" w:rsidRDefault="00985CF5" w:rsidP="00985CF5">
      <w:pPr>
        <w:pStyle w:val="ListParagraph"/>
        <w:numPr>
          <w:ilvl w:val="0"/>
          <w:numId w:val="26"/>
        </w:numPr>
      </w:pPr>
      <w:proofErr w:type="spellStart"/>
      <w:r>
        <w:t>FAST_SFunc</w:t>
      </w:r>
      <w:proofErr w:type="spellEnd"/>
      <w:r>
        <w:t xml:space="preserve">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w:t>
      </w:r>
      <w:proofErr w:type="spellStart"/>
      <w:r w:rsidR="00DE4D91">
        <w:t>ElastoDyn’s</w:t>
      </w:r>
      <w:proofErr w:type="spellEnd"/>
      <w:r w:rsidR="00DE4D91">
        <w:t xml:space="preserve"> </w:t>
      </w:r>
      <w:proofErr w:type="spellStart"/>
      <w:r w:rsidR="00DE4D91" w:rsidRPr="00805E93">
        <w:rPr>
          <w:b/>
        </w:rPr>
        <w:t>IPDefl</w:t>
      </w:r>
      <w:proofErr w:type="spellEnd"/>
      <w:r w:rsidR="00DE4D91">
        <w:rPr>
          <w:i/>
        </w:rPr>
        <w:t xml:space="preserve">, </w:t>
      </w:r>
      <w:proofErr w:type="spellStart"/>
      <w:r w:rsidR="00DE4D91" w:rsidRPr="00805E93">
        <w:rPr>
          <w:b/>
        </w:rPr>
        <w:t>OopDefl</w:t>
      </w:r>
      <w:proofErr w:type="spellEnd"/>
      <w:r w:rsidR="00DE4D91">
        <w:rPr>
          <w:i/>
        </w:rPr>
        <w:t xml:space="preserve">, </w:t>
      </w:r>
      <w:proofErr w:type="spellStart"/>
      <w:r w:rsidR="00DE4D91" w:rsidRPr="00805E93">
        <w:rPr>
          <w:b/>
        </w:rPr>
        <w:t>TTDspFA</w:t>
      </w:r>
      <w:proofErr w:type="spellEnd"/>
      <w:r w:rsidR="00DE4D91">
        <w:rPr>
          <w:i/>
        </w:rPr>
        <w:t xml:space="preserve">, </w:t>
      </w:r>
      <w:r w:rsidR="00DE4D91" w:rsidRPr="00DE4D91">
        <w:t>and</w:t>
      </w:r>
      <w:r w:rsidR="00DE4D91">
        <w:rPr>
          <w:i/>
        </w:rPr>
        <w:t xml:space="preserve"> </w:t>
      </w:r>
      <w:proofErr w:type="spellStart"/>
      <w:r w:rsidR="00DE4D91" w:rsidRPr="00805E93">
        <w:rPr>
          <w:b/>
        </w:rPr>
        <w:t>TTDspSS</w:t>
      </w:r>
      <w:proofErr w:type="spellEnd"/>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proofErr w:type="spellStart"/>
      <w:r>
        <w:t>ServoDyn’s</w:t>
      </w:r>
      <w:proofErr w:type="spellEnd"/>
      <w:r>
        <w:t xml:space="preserve"> </w:t>
      </w:r>
      <w:proofErr w:type="spellStart"/>
      <w:r w:rsidRPr="00805E93">
        <w:rPr>
          <w:b/>
        </w:rPr>
        <w:t>TPCOn</w:t>
      </w:r>
      <w:proofErr w:type="spellEnd"/>
      <w:r>
        <w:t xml:space="preserve">, </w:t>
      </w:r>
      <w:proofErr w:type="spellStart"/>
      <w:r w:rsidRPr="00805E93">
        <w:rPr>
          <w:b/>
        </w:rPr>
        <w:t>TYCOn</w:t>
      </w:r>
      <w:proofErr w:type="spellEnd"/>
      <w:r>
        <w:t xml:space="preserve">, and </w:t>
      </w:r>
      <w:proofErr w:type="spellStart"/>
      <w:r w:rsidRPr="00805E93">
        <w:rPr>
          <w:b/>
        </w:rPr>
        <w:t>TimGenOn</w:t>
      </w:r>
      <w:proofErr w:type="spellEnd"/>
      <w:r>
        <w:t xml:space="preserve"> variables need not be zero.</w:t>
      </w:r>
    </w:p>
    <w:p w14:paraId="2164B48D" w14:textId="77777777" w:rsidR="00730F88" w:rsidRDefault="00730F88" w:rsidP="00730F88">
      <w:pPr>
        <w:pStyle w:val="ListParagraph"/>
        <w:numPr>
          <w:ilvl w:val="0"/>
          <w:numId w:val="26"/>
        </w:numPr>
      </w:pPr>
      <w:proofErr w:type="spellStart"/>
      <w:r w:rsidRPr="00805E93">
        <w:t>ServoDyn’s</w:t>
      </w:r>
      <w:proofErr w:type="spellEnd"/>
      <w:r w:rsidRPr="00805E93">
        <w:t xml:space="preserve"> </w:t>
      </w:r>
      <w:proofErr w:type="spellStart"/>
      <w:r w:rsidRPr="00805E93">
        <w:rPr>
          <w:b/>
        </w:rPr>
        <w:t>TimGenOf</w:t>
      </w:r>
      <w:proofErr w:type="spellEnd"/>
      <w:r>
        <w:t xml:space="preserve"> variable need not be larger than </w:t>
      </w:r>
      <w:proofErr w:type="spellStart"/>
      <w:r w:rsidRPr="00805E93">
        <w:rPr>
          <w:b/>
        </w:rPr>
        <w:t>TMax</w:t>
      </w:r>
      <w:proofErr w:type="spellEnd"/>
      <w:r>
        <w:t>.</w:t>
      </w:r>
    </w:p>
    <w:p w14:paraId="2164B48E" w14:textId="597E6019" w:rsidR="00730F88" w:rsidRDefault="00730F88" w:rsidP="00730F88">
      <w:pPr>
        <w:pStyle w:val="ListParagraph"/>
        <w:numPr>
          <w:ilvl w:val="0"/>
          <w:numId w:val="26"/>
        </w:numPr>
      </w:pPr>
      <w:proofErr w:type="spellStart"/>
      <w:r>
        <w:t>ServoDyn’s</w:t>
      </w:r>
      <w:proofErr w:type="spellEnd"/>
      <w:r>
        <w:t xml:space="preserve"> </w:t>
      </w:r>
      <w:proofErr w:type="spellStart"/>
      <w:r w:rsidRPr="00805E93">
        <w:rPr>
          <w:b/>
        </w:rPr>
        <w:t>GenTiStr</w:t>
      </w:r>
      <w:proofErr w:type="spellEnd"/>
      <w:r>
        <w:t xml:space="preserve"> and </w:t>
      </w:r>
      <w:proofErr w:type="spellStart"/>
      <w:r w:rsidRPr="00805E93">
        <w:rPr>
          <w:b/>
        </w:rPr>
        <w:t>GenTiStp</w:t>
      </w:r>
      <w:proofErr w:type="spellEnd"/>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 xml:space="preserve">has been added as an input to </w:t>
      </w:r>
      <w:proofErr w:type="spellStart"/>
      <w:r w:rsidR="00825D8B">
        <w:t>FAST_SFunc</w:t>
      </w:r>
      <w:proofErr w:type="spellEnd"/>
      <w:r w:rsidR="00825D8B">
        <w:t xml:space="preserve"> from Simulink.</w:t>
      </w:r>
    </w:p>
    <w:p w14:paraId="2164B490" w14:textId="77777777" w:rsidR="00D0774B" w:rsidRDefault="00D0774B" w:rsidP="003F0FFD">
      <w:pPr>
        <w:pStyle w:val="Heading2"/>
      </w:pPr>
      <w:bookmarkStart w:id="215" w:name="_Toc448331077"/>
      <w:r>
        <w:t>Definition of the FAST v8 Interface to Simulink</w:t>
      </w:r>
      <w:bookmarkEnd w:id="214"/>
      <w:bookmarkEnd w:id="215"/>
    </w:p>
    <w:p w14:paraId="2164B491" w14:textId="1AA29006" w:rsidR="00D0774B" w:rsidRDefault="00D0774B" w:rsidP="00D0774B">
      <w:r>
        <w:t xml:space="preserve">The FAST v8 interface to Simulink is implemented as a </w:t>
      </w:r>
      <w:r w:rsidR="00351DEB">
        <w:t>L</w:t>
      </w:r>
      <w:r>
        <w:t>evel</w:t>
      </w:r>
      <w:r w:rsidR="00351DEB">
        <w:t>-</w:t>
      </w:r>
      <w:r>
        <w:t>2 S-Function</w:t>
      </w:r>
      <w:r w:rsidR="00351DEB">
        <w:t xml:space="preserve"> called </w:t>
      </w:r>
      <w:proofErr w:type="spellStart"/>
      <w:r w:rsidR="00351DEB">
        <w:t>FAST_SFunc</w:t>
      </w:r>
      <w:proofErr w:type="spellEnd"/>
      <w:r>
        <w:t xml:space="preserve">. The interface is written in C, and it calls </w:t>
      </w:r>
      <w:proofErr w:type="gramStart"/>
      <w:r>
        <w:t>a DLL of FAST v8 routines</w:t>
      </w:r>
      <w:proofErr w:type="gramEnd"/>
      <w:r>
        <w:t xml:space="preserve">,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lastRenderedPageBreak/>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B66E17">
        <w:t xml:space="preserve">Figure </w:t>
      </w:r>
      <w:r w:rsidR="00B66E17">
        <w:rPr>
          <w:noProof/>
        </w:rPr>
        <w:t>8</w:t>
      </w:r>
      <w:r w:rsidR="00351DEB">
        <w:fldChar w:fldCharType="end"/>
      </w:r>
      <w:r w:rsidR="00351DEB">
        <w:t>.</w:t>
      </w:r>
      <w:r w:rsidR="009D5795">
        <w:t xml:space="preserve"> </w:t>
      </w:r>
      <w:r w:rsidR="000A3ABA">
        <w:t>T</w:t>
      </w:r>
      <w:r w:rsidR="009D5795">
        <w:t>he FAST Dynamic Library binary files distributed in the FAST archive call a MATLAB DLL to print information to the MATLAB Command Window.</w:t>
      </w:r>
      <w:r w:rsidR="000A3ABA">
        <w:t xml:space="preserve"> This call is not included in </w:t>
      </w:r>
      <w:r w:rsidR="000A3ABA">
        <w:fldChar w:fldCharType="begin"/>
      </w:r>
      <w:r w:rsidR="000A3ABA">
        <w:instrText xml:space="preserve"> REF _Ref412536543 \h </w:instrText>
      </w:r>
      <w:r w:rsidR="000A3ABA">
        <w:fldChar w:fldCharType="separate"/>
      </w:r>
      <w:r w:rsidR="00B66E17">
        <w:t xml:space="preserve">Figure </w:t>
      </w:r>
      <w:r w:rsidR="00B66E17">
        <w:rPr>
          <w:noProof/>
        </w:rPr>
        <w:t>8</w:t>
      </w:r>
      <w:r w:rsidR="000A3ABA">
        <w:fldChar w:fldCharType="end"/>
      </w:r>
      <w:r w:rsidR="000A3ABA">
        <w:t>.</w:t>
      </w:r>
    </w:p>
    <w:p w14:paraId="2164B492" w14:textId="77777777" w:rsidR="003F0FFD" w:rsidRDefault="00D0774B" w:rsidP="008233CD">
      <w:pPr>
        <w:keepNext/>
        <w:jc w:val="center"/>
      </w:pPr>
      <w:r>
        <w:rPr>
          <w:noProof/>
        </w:rPr>
        <mc:AlternateContent>
          <mc:Choice Requires="wpg">
            <w:drawing>
              <wp:inline distT="0" distB="0" distL="0" distR="0" wp14:anchorId="2164B54E" wp14:editId="506F3336">
                <wp:extent cx="5943487"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7" cy="777240"/>
                          <a:chOff x="-1" y="0"/>
                          <a:chExt cx="5943487"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1" y="0"/>
                            <a:ext cx="5943487" cy="777240"/>
                            <a:chOff x="-1" y="0"/>
                            <a:chExt cx="5943487" cy="777240"/>
                          </a:xfrm>
                        </wpg:grpSpPr>
                        <wps:wsp>
                          <wps:cNvPr id="4" name="Rectangle 4"/>
                          <wps:cNvSpPr/>
                          <wps:spPr>
                            <a:xfrm>
                              <a:off x="-1" y="0"/>
                              <a:ext cx="1262307"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3C01A0" w:rsidRPr="00CF75BB" w:rsidRDefault="003C01A0"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350" y="0"/>
                              <a:ext cx="1283023"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3C01A0" w:rsidRPr="00CF75BB" w:rsidRDefault="003C01A0"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164" y="0"/>
                              <a:ext cx="148115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3C01A0" w:rsidRPr="00CF75BB" w:rsidRDefault="003C01A0"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3C01A0" w:rsidRPr="00CF75BB" w:rsidRDefault="003C01A0"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origin=""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origin=""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62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3C01A0" w:rsidRPr="00CF75BB" w:rsidRDefault="003C01A0"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3;width:12830;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3C01A0" w:rsidRPr="00CF75BB" w:rsidRDefault="003C01A0"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1;width:14812;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3C01A0" w:rsidRPr="00CF75BB" w:rsidRDefault="003C01A0"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3C01A0" w:rsidRPr="00CF75BB" w:rsidRDefault="003C01A0"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216" w:name="_Ref412536543"/>
      <w:r>
        <w:t xml:space="preserve">Figure </w:t>
      </w:r>
      <w:r w:rsidR="00633A82">
        <w:fldChar w:fldCharType="begin"/>
      </w:r>
      <w:r w:rsidR="00633A82">
        <w:instrText xml:space="preserve"> SEQ Figure \* ARABIC </w:instrText>
      </w:r>
      <w:r w:rsidR="00633A82">
        <w:fldChar w:fldCharType="separate"/>
      </w:r>
      <w:r w:rsidR="00B66E17">
        <w:rPr>
          <w:noProof/>
        </w:rPr>
        <w:t>8</w:t>
      </w:r>
      <w:r w:rsidR="00633A82">
        <w:rPr>
          <w:noProof/>
        </w:rPr>
        <w:fldChar w:fldCharType="end"/>
      </w:r>
      <w:bookmarkEnd w:id="216"/>
      <w:r>
        <w:t>: Libraries in the FAST - Simulink Interface</w:t>
      </w:r>
    </w:p>
    <w:p w14:paraId="2164B494" w14:textId="77777777" w:rsidR="006D62BD" w:rsidRPr="006D62BD" w:rsidRDefault="006D62BD" w:rsidP="00653C1F">
      <w:r>
        <w:t xml:space="preserve">Please note that because this interface uses static variables, there can be only one instance of the </w:t>
      </w:r>
      <w:proofErr w:type="spellStart"/>
      <w:r>
        <w:t>FAST_SFunc</w:t>
      </w:r>
      <w:proofErr w:type="spellEnd"/>
      <w:r>
        <w:t xml:space="preserve"> </w:t>
      </w:r>
      <w:proofErr w:type="spellStart"/>
      <w:r>
        <w:t>mex</w:t>
      </w:r>
      <w:proofErr w:type="spellEnd"/>
      <w:r>
        <w:t xml:space="preserve"> file in any instance of MATLAB (i.e., you cannot run two different models simultaneously).</w:t>
      </w:r>
    </w:p>
    <w:p w14:paraId="2164B495" w14:textId="77777777" w:rsidR="00D0774B" w:rsidRDefault="00D0774B" w:rsidP="003F0FFD">
      <w:pPr>
        <w:pStyle w:val="Heading3"/>
      </w:pPr>
      <w:bookmarkStart w:id="217" w:name="_Ref411514591"/>
      <w:r>
        <w:t>S-Function Parameters</w:t>
      </w:r>
      <w:bookmarkEnd w:id="217"/>
    </w:p>
    <w:p w14:paraId="2164B496" w14:textId="193D22B3" w:rsidR="00D0774B" w:rsidRDefault="00CA094B" w:rsidP="00D0774B">
      <w:r>
        <w:t xml:space="preserve">The </w:t>
      </w:r>
      <w:proofErr w:type="spellStart"/>
      <w:r w:rsidR="00D0774B">
        <w:t>FAST_SFunc</w:t>
      </w:r>
      <w:proofErr w:type="spellEnd"/>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r w:rsidR="00633A82">
        <w:fldChar w:fldCharType="begin"/>
      </w:r>
      <w:r w:rsidR="00633A82">
        <w:instrText xml:space="preserve"> SEQ Figure </w:instrText>
      </w:r>
      <w:r w:rsidR="00633A82">
        <w:instrText xml:space="preserve">\* ARABIC </w:instrText>
      </w:r>
      <w:r w:rsidR="00633A82">
        <w:fldChar w:fldCharType="separate"/>
      </w:r>
      <w:r w:rsidR="00B66E17">
        <w:rPr>
          <w:noProof/>
        </w:rPr>
        <w:t>9</w:t>
      </w:r>
      <w:r w:rsidR="00633A82">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proofErr w:type="spellStart"/>
      <w:r>
        <w:t>FAST_InputFileName</w:t>
      </w:r>
      <w:proofErr w:type="spellEnd"/>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proofErr w:type="spellStart"/>
      <w:r w:rsidRPr="00805E93">
        <w:rPr>
          <w:b/>
        </w:rPr>
        <w:t>FAST_InputFileName</w:t>
      </w:r>
      <w:proofErr w:type="spellEnd"/>
      <w:r>
        <w:t>.</w:t>
      </w:r>
    </w:p>
    <w:p w14:paraId="2164B49B" w14:textId="77777777" w:rsidR="00D0774B" w:rsidRPr="00810027" w:rsidRDefault="00D0774B" w:rsidP="003F0FFD">
      <w:pPr>
        <w:pStyle w:val="Heading4"/>
      </w:pPr>
      <w:proofErr w:type="spellStart"/>
      <w:r>
        <w:t>TMax</w:t>
      </w:r>
      <w:proofErr w:type="spellEnd"/>
    </w:p>
    <w:p w14:paraId="2164B49C" w14:textId="77777777" w:rsidR="008233CD" w:rsidRDefault="008233CD" w:rsidP="00D0774B">
      <w:r>
        <w:t xml:space="preserve">The second parameter is a double-precision real value called </w:t>
      </w:r>
      <w:proofErr w:type="spellStart"/>
      <w:r w:rsidRPr="00805E93">
        <w:rPr>
          <w:b/>
        </w:rPr>
        <w:t>TMax</w:t>
      </w:r>
      <w:proofErr w:type="spellEnd"/>
      <w:r>
        <w:t xml:space="preserve">. </w:t>
      </w:r>
      <w:r w:rsidR="00CA0AA7">
        <w:t xml:space="preserve">This </w:t>
      </w:r>
      <w:proofErr w:type="spellStart"/>
      <w:r w:rsidR="00CA0AA7" w:rsidRPr="00805E93">
        <w:rPr>
          <w:b/>
        </w:rPr>
        <w:t>TMax</w:t>
      </w:r>
      <w:proofErr w:type="spellEnd"/>
      <w:r w:rsidR="00CA0AA7">
        <w:t xml:space="preserve"> is used in place of the </w:t>
      </w:r>
      <w:proofErr w:type="spellStart"/>
      <w:r w:rsidR="00CA0AA7" w:rsidRPr="00805E93">
        <w:rPr>
          <w:b/>
        </w:rPr>
        <w:t>TMax</w:t>
      </w:r>
      <w:proofErr w:type="spellEnd"/>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lastRenderedPageBreak/>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will be used by the FAST modules</w:t>
      </w:r>
      <w:r w:rsidR="008233CD">
        <w:t xml:space="preserve"> (e.g., </w:t>
      </w:r>
      <w:proofErr w:type="spellStart"/>
      <w:r w:rsidR="008233CD">
        <w:t>HydroDyn’s</w:t>
      </w:r>
      <w:proofErr w:type="spellEnd"/>
      <w:r w:rsidR="008233CD">
        <w:t xml:space="preserve"> </w:t>
      </w:r>
      <w:r w:rsidR="00CA094B">
        <w:t>Waves sub</w:t>
      </w:r>
      <w:r w:rsidR="008233CD">
        <w:t>module).</w:t>
      </w:r>
    </w:p>
    <w:p w14:paraId="2164B49E" w14:textId="0D21F42B" w:rsidR="008233CD" w:rsidRDefault="008233CD"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 xml:space="preserve">will be used to allocate space for the binary output file (if </w:t>
      </w:r>
      <w:proofErr w:type="spellStart"/>
      <w:r w:rsidR="007C0572" w:rsidRPr="00805E93">
        <w:rPr>
          <w:b/>
        </w:rPr>
        <w:t>OutFileFmt</w:t>
      </w:r>
      <w:proofErr w:type="spellEnd"/>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r w:rsidR="00633A82">
        <w:fldChar w:fldCharType="begin"/>
      </w:r>
      <w:r w:rsidR="00633A82">
        <w:instrText xml:space="preserve"> SEQ Figure \* ARABIC </w:instrText>
      </w:r>
      <w:r w:rsidR="00633A82">
        <w:fldChar w:fldCharType="separate"/>
      </w:r>
      <w:r w:rsidR="00B66E17">
        <w:rPr>
          <w:noProof/>
        </w:rPr>
        <w:t>10</w:t>
      </w:r>
      <w:r w:rsidR="00633A82">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proofErr w:type="spellStart"/>
      <w:r>
        <w:t>NumAdditionalInputs</w:t>
      </w:r>
      <w:proofErr w:type="spellEnd"/>
    </w:p>
    <w:p w14:paraId="2164B4A2" w14:textId="19890D7A" w:rsidR="00D0774B" w:rsidRDefault="006A4CEA" w:rsidP="00D0774B">
      <w:r>
        <w:t>T</w:t>
      </w:r>
      <w:r w:rsidR="00D0774B">
        <w:t>he third parameter sent to the S-Function block</w:t>
      </w:r>
      <w:r>
        <w:t xml:space="preserve"> is </w:t>
      </w:r>
      <w:proofErr w:type="spellStart"/>
      <w:r w:rsidRPr="00805E93">
        <w:rPr>
          <w:b/>
        </w:rPr>
        <w:t>NumAdditionalInputs</w:t>
      </w:r>
      <w:proofErr w:type="spellEnd"/>
      <w:r w:rsidR="00D0774B">
        <w:t xml:space="preserve">. Currently, </w:t>
      </w:r>
      <w:proofErr w:type="spellStart"/>
      <w:r w:rsidR="00D0774B" w:rsidRPr="00805E93">
        <w:rPr>
          <w:b/>
        </w:rPr>
        <w:t>NumAdditionalInputs</w:t>
      </w:r>
      <w:proofErr w:type="spellEnd"/>
      <w:r w:rsidR="00D0774B">
        <w:rPr>
          <w:i/>
        </w:rPr>
        <w:t xml:space="preserve"> </w:t>
      </w:r>
      <w:r w:rsidR="00D0774B">
        <w:t xml:space="preserve">is </w:t>
      </w:r>
      <w:proofErr w:type="gramStart"/>
      <w:r w:rsidR="00D0774B">
        <w:t>0</w:t>
      </w:r>
      <w:proofErr w:type="gramEnd"/>
      <w:r w:rsidR="00D0774B">
        <w:t xml:space="preserve"> for most cases.</w:t>
      </w:r>
      <w:r w:rsidR="00805E93">
        <w:rPr>
          <w:rStyle w:val="FootnoteReference"/>
        </w:rPr>
        <w:footnoteReference w:id="15"/>
      </w:r>
    </w:p>
    <w:p w14:paraId="2164B4A4" w14:textId="77777777" w:rsidR="00D0774B" w:rsidRDefault="00D720E0" w:rsidP="003F0FFD">
      <w:pPr>
        <w:pStyle w:val="Heading3"/>
      </w:pPr>
      <w:bookmarkStart w:id="218" w:name="_Ref412806082"/>
      <w:r>
        <w:t xml:space="preserve">S-Function </w:t>
      </w:r>
      <w:r w:rsidR="00D0774B">
        <w:t>Inputs</w:t>
      </w:r>
      <w:bookmarkEnd w:id="218"/>
    </w:p>
    <w:p w14:paraId="2164B4A5" w14:textId="77777777" w:rsidR="00D0774B" w:rsidRPr="00810027" w:rsidRDefault="00D0774B" w:rsidP="00D0774B">
      <w:r>
        <w:t xml:space="preserve">The inputs to the FAST S-Function are values in an array of size </w:t>
      </w:r>
      <w:r w:rsidR="00FE259D">
        <w:t xml:space="preserve">8 </w:t>
      </w:r>
      <w:r>
        <w:t xml:space="preserve">+ </w:t>
      </w:r>
      <w:proofErr w:type="spellStart"/>
      <w:r w:rsidRPr="00805E93">
        <w:rPr>
          <w:b/>
        </w:rPr>
        <w:t>NumAdditionalInputs</w:t>
      </w:r>
      <w:proofErr w:type="spellEnd"/>
      <w:r>
        <w:t xml:space="preserve">. (See </w:t>
      </w:r>
      <w:r w:rsidR="00743E68">
        <w:t>section “</w:t>
      </w:r>
      <w:r>
        <w:fldChar w:fldCharType="begin"/>
      </w:r>
      <w:r>
        <w:instrText xml:space="preserve"> REF _Ref411514591 \h </w:instrText>
      </w:r>
      <w:r>
        <w:fldChar w:fldCharType="separate"/>
      </w:r>
      <w:r w:rsidR="00B66E17">
        <w:t>S-Function Parameters</w:t>
      </w:r>
      <w:r>
        <w:fldChar w:fldCharType="end"/>
      </w:r>
      <w:r w:rsidR="00743E68">
        <w:t>”</w:t>
      </w:r>
      <w:r w:rsidR="00775774">
        <w:t xml:space="preserve"> for an explanation of </w:t>
      </w:r>
      <w:proofErr w:type="spellStart"/>
      <w:r w:rsidR="00775774" w:rsidRPr="00805E93">
        <w:rPr>
          <w:b/>
        </w:rPr>
        <w:t>NumAdditionalInputs</w:t>
      </w:r>
      <w:proofErr w:type="spellEnd"/>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proofErr w:type="spellStart"/>
      <w:r w:rsidRPr="00805E93">
        <w:rPr>
          <w:b/>
        </w:rPr>
        <w:t>PCMode</w:t>
      </w:r>
      <w:proofErr w:type="spellEnd"/>
      <w:r>
        <w:t xml:space="preserve">, </w:t>
      </w:r>
      <w:proofErr w:type="spellStart"/>
      <w:r w:rsidRPr="00805E93">
        <w:rPr>
          <w:b/>
        </w:rPr>
        <w:t>VSContrl</w:t>
      </w:r>
      <w:proofErr w:type="spellEnd"/>
      <w:r>
        <w:t xml:space="preserve">, </w:t>
      </w:r>
      <w:proofErr w:type="spellStart"/>
      <w:r w:rsidRPr="00805E93">
        <w:rPr>
          <w:b/>
        </w:rPr>
        <w:t>YCMode</w:t>
      </w:r>
      <w:proofErr w:type="spellEnd"/>
      <w:r w:rsidR="00FE259D">
        <w:rPr>
          <w:i/>
        </w:rPr>
        <w:t>,</w:t>
      </w:r>
      <w:r w:rsidR="00FE259D" w:rsidRPr="00FE259D">
        <w:t xml:space="preserve"> </w:t>
      </w:r>
      <w:r w:rsidR="00FE259D">
        <w:t xml:space="preserve">and </w:t>
      </w:r>
      <w:proofErr w:type="spellStart"/>
      <w:r w:rsidR="00FE259D" w:rsidRPr="00805E93">
        <w:rPr>
          <w:b/>
        </w:rPr>
        <w:t>HSSBrMode</w:t>
      </w:r>
      <w:proofErr w:type="spellEnd"/>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lastRenderedPageBreak/>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r w:rsidR="00633A82">
        <w:fldChar w:fldCharType="begin"/>
      </w:r>
      <w:r w:rsidR="00633A82">
        <w:instrText xml:space="preserve"> SEQ Figure \* ARABIC </w:instrText>
      </w:r>
      <w:r w:rsidR="00633A82">
        <w:fldChar w:fldCharType="separate"/>
      </w:r>
      <w:r w:rsidR="00B66E17">
        <w:rPr>
          <w:noProof/>
        </w:rPr>
        <w:t>11</w:t>
      </w:r>
      <w:r w:rsidR="00633A82">
        <w:rPr>
          <w:noProof/>
        </w:rPr>
        <w:fldChar w:fldCharType="end"/>
      </w:r>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proofErr w:type="spellStart"/>
      <w:r w:rsidR="00D56818" w:rsidRPr="00AD1DBB">
        <w:rPr>
          <w:b/>
        </w:rPr>
        <w:t>DT_Out</w:t>
      </w:r>
      <w:proofErr w:type="spellEnd"/>
      <w:r w:rsidR="00D56818">
        <w:t xml:space="preserve"> parameter. </w:t>
      </w:r>
      <w:r>
        <w:t xml:space="preserve">These </w:t>
      </w:r>
      <w:r w:rsidR="00D56818">
        <w:t xml:space="preserve">outputs </w:t>
      </w:r>
      <w:r>
        <w:t xml:space="preserve">are the channels defined in module </w:t>
      </w:r>
      <w:proofErr w:type="spellStart"/>
      <w:r w:rsidRPr="00AD1DBB">
        <w:rPr>
          <w:b/>
        </w:rPr>
        <w:t>OutList</w:t>
      </w:r>
      <w:proofErr w:type="spellEnd"/>
      <w:r>
        <w:rPr>
          <w:b/>
        </w:rPr>
        <w:t xml:space="preserve"> </w:t>
      </w:r>
      <w:r>
        <w:t xml:space="preserve">variables; these channel names and units are also written in the FAST summary file. At the </w:t>
      </w:r>
      <w:proofErr w:type="spellStart"/>
      <w:r>
        <w:t>FAST_SFunc</w:t>
      </w:r>
      <w:proofErr w:type="spellEnd"/>
      <w:r>
        <w:t xml:space="preserve"> block initialization, </w:t>
      </w:r>
      <w:proofErr w:type="spellStart"/>
      <w:r>
        <w:t>FAST_SFunc</w:t>
      </w:r>
      <w:proofErr w:type="spellEnd"/>
      <w:r>
        <w:t xml:space="preserve"> writes a cell array called “</w:t>
      </w:r>
      <w:proofErr w:type="spellStart"/>
      <w:r w:rsidR="00F24945">
        <w:t>O</w:t>
      </w:r>
      <w:r>
        <w:t>utList</w:t>
      </w:r>
      <w:proofErr w:type="spellEnd"/>
      <w:r>
        <w:t xml:space="preserve">”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219" w:name="_Ref415562525"/>
      <w:r>
        <w:t xml:space="preserve">S-Function </w:t>
      </w:r>
      <w:r w:rsidR="00D0774B">
        <w:t>States</w:t>
      </w:r>
      <w:bookmarkEnd w:id="219"/>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220" w:name="_Toc448331078"/>
      <w:r>
        <w:t>Converting FAST v7 Simulink Models to FAST v8</w:t>
      </w:r>
      <w:bookmarkEnd w:id="220"/>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B66E17">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B66E17">
        <w:t>S-Function Parameters</w:t>
      </w:r>
      <w:r>
        <w:fldChar w:fldCharType="end"/>
      </w:r>
      <w:r>
        <w:t>”).</w:t>
      </w:r>
    </w:p>
    <w:p w14:paraId="2164B4BD" w14:textId="0BE06581" w:rsidR="00D0774B" w:rsidRDefault="00D0774B" w:rsidP="00D0774B">
      <w:pPr>
        <w:pStyle w:val="ListParagraph"/>
        <w:numPr>
          <w:ilvl w:val="0"/>
          <w:numId w:val="20"/>
        </w:numPr>
      </w:pPr>
      <w:r>
        <w:lastRenderedPageBreak/>
        <w:t xml:space="preserve">Change pitch controller to input </w:t>
      </w:r>
      <w:r w:rsidR="007F46A7">
        <w:t xml:space="preserve">three </w:t>
      </w:r>
      <w:r>
        <w:t xml:space="preserve">values instead of </w:t>
      </w:r>
      <w:proofErr w:type="spellStart"/>
      <w:r w:rsidRPr="00AD1DBB">
        <w:rPr>
          <w:b/>
        </w:rPr>
        <w:t>NumBl</w:t>
      </w:r>
      <w:proofErr w:type="spellEnd"/>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w:t>
      </w:r>
      <w:proofErr w:type="spellStart"/>
      <w:r w:rsidR="007F46A7">
        <w:t>FAST_SFunc</w:t>
      </w:r>
      <w:proofErr w:type="spellEnd"/>
      <w:r>
        <w:t xml:space="preserve">, so the solver may be changed to </w:t>
      </w:r>
      <w:proofErr w:type="spellStart"/>
      <w:r>
        <w:t>FixedStepDiscrete</w:t>
      </w:r>
      <w:proofErr w:type="spellEnd"/>
      <w:r>
        <w:t>.</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proofErr w:type="spellStart"/>
      <w:r w:rsidRPr="00653C1F">
        <w:rPr>
          <w:i/>
        </w:rPr>
        <w:t>qdot</w:t>
      </w:r>
      <w:proofErr w:type="spellEnd"/>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proofErr w:type="spellStart"/>
      <w:r w:rsidR="008F632E" w:rsidRPr="00AD1DBB">
        <w:t>SimSetup.m</w:t>
      </w:r>
      <w:proofErr w:type="spellEnd"/>
      <w:r w:rsidR="008F632E">
        <w:t xml:space="preserve"> and </w:t>
      </w:r>
      <w:proofErr w:type="spellStart"/>
      <w:r w:rsidRPr="00AD1DBB">
        <w:t>Read_FAST_Input.m</w:t>
      </w:r>
      <w:proofErr w:type="spellEnd"/>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B66E17">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B66E17">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proofErr w:type="spellStart"/>
      <w:r w:rsidRPr="00AD1DBB">
        <w:rPr>
          <w:b/>
        </w:rPr>
        <w:t>OutList</w:t>
      </w:r>
      <w:proofErr w:type="spellEnd"/>
      <w:r>
        <w:t xml:space="preserve">, and </w:t>
      </w:r>
      <w:r w:rsidRPr="00AD1DBB">
        <w:rPr>
          <w:b/>
        </w:rPr>
        <w:t>DT</w:t>
      </w:r>
      <w:r>
        <w:t xml:space="preserve"> in the </w:t>
      </w:r>
      <w:r w:rsidR="00AE3A86">
        <w:t xml:space="preserve">MATLAB </w:t>
      </w:r>
      <w:r>
        <w:t xml:space="preserve">workspace. </w:t>
      </w:r>
      <w:proofErr w:type="spellStart"/>
      <w:r w:rsidRPr="00AD1DBB">
        <w:rPr>
          <w:b/>
        </w:rPr>
        <w:t>OutList</w:t>
      </w:r>
      <w:proofErr w:type="spellEnd"/>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w:t>
      </w:r>
      <w:proofErr w:type="spellStart"/>
      <w:r w:rsidR="008204F5">
        <w:t>FAST_SFunc</w:t>
      </w:r>
      <w:proofErr w:type="spellEnd"/>
      <w:r w:rsidR="008204F5">
        <w:t xml:space="preserve">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proofErr w:type="spellStart"/>
      <w:r w:rsidRPr="00AD1DBB">
        <w:rPr>
          <w:b/>
        </w:rPr>
        <w:t>OutList</w:t>
      </w:r>
      <w:proofErr w:type="spellEnd"/>
      <w:r>
        <w:t xml:space="preserve"> prior to running your Simulink model. The two sample models included in the FAST archive do not require this step, but </w:t>
      </w:r>
      <w:r w:rsidR="00C47D84">
        <w:t xml:space="preserve">it may be required for </w:t>
      </w:r>
      <w:r>
        <w:t xml:space="preserve">more complicated models; this is because the </w:t>
      </w:r>
      <w:proofErr w:type="spellStart"/>
      <w:r>
        <w:t>FAST_SFunc</w:t>
      </w:r>
      <w:proofErr w:type="spellEnd"/>
      <w:r>
        <w:t xml:space="preserve"> block may not be initialized before Simulink checks </w:t>
      </w:r>
      <w:r w:rsidR="00792AB8">
        <w:t>whether</w:t>
      </w:r>
      <w:r>
        <w:t xml:space="preserve"> other blocks are valid. </w:t>
      </w:r>
      <w:proofErr w:type="spellStart"/>
      <w:r w:rsidRPr="00AD1DBB">
        <w:rPr>
          <w:b/>
        </w:rPr>
        <w:t>OutList</w:t>
      </w:r>
      <w:proofErr w:type="spellEnd"/>
      <w:r w:rsidRPr="00B0353E">
        <w:rPr>
          <w:i/>
        </w:rPr>
        <w:t xml:space="preserve"> </w:t>
      </w:r>
      <w:r>
        <w:t xml:space="preserve">and </w:t>
      </w:r>
      <w:r w:rsidRPr="00AD1DBB">
        <w:rPr>
          <w:b/>
        </w:rPr>
        <w:t>DT</w:t>
      </w:r>
      <w:r>
        <w:t xml:space="preserve"> will be overwritten before </w:t>
      </w:r>
      <w:proofErr w:type="spellStart"/>
      <w:r>
        <w:t>FAST_SFunc</w:t>
      </w:r>
      <w:proofErr w:type="spellEnd"/>
      <w:r>
        <w:t xml:space="preserve">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proofErr w:type="spellStart"/>
      <w:r w:rsidR="00C235A0" w:rsidRPr="00695543">
        <w:rPr>
          <w:i/>
        </w:rPr>
        <w:t>OutList</w:t>
      </w:r>
      <w:proofErr w:type="spellEnd"/>
      <w:r w:rsidR="00C235A0" w:rsidRPr="00695543">
        <w:rPr>
          <w:b/>
          <w:i/>
        </w:rPr>
        <w:t xml:space="preserve"> to be exact before calling </w:t>
      </w:r>
      <w:proofErr w:type="spellStart"/>
      <w:r w:rsidR="00C235A0" w:rsidRPr="00695543">
        <w:rPr>
          <w:b/>
          <w:i/>
        </w:rPr>
        <w:t>FAST_SFunc</w:t>
      </w:r>
      <w:proofErr w:type="spellEnd"/>
      <w:r w:rsidR="00C235A0" w:rsidRPr="00695543">
        <w:rPr>
          <w:b/>
          <w:i/>
        </w:rPr>
        <w:t xml:space="preserve">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w:t>
      </w:r>
      <w:r w:rsidR="000869ED" w:rsidRPr="00695543">
        <w:rPr>
          <w:b/>
          <w:i/>
        </w:rPr>
        <w:t>,</w:t>
      </w:r>
      <w:r w:rsidR="00695543">
        <w:rPr>
          <w:b/>
          <w:i/>
        </w:rPr>
        <w:t xml:space="preserve"> u changes but </w:t>
      </w:r>
      <w:r w:rsidR="00695543" w:rsidRPr="008D7192">
        <w:rPr>
          <w:b/>
          <w:i/>
        </w:rPr>
        <w:t>the expression for the index</w:t>
      </w:r>
      <w:r w:rsidR="00695543">
        <w:rPr>
          <w:b/>
          <w:i/>
        </w:rPr>
        <w:t xml:space="preserve">, </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 This is in contrast to files from FAST v7, which were named &lt;</w:t>
      </w:r>
      <w:proofErr w:type="spellStart"/>
      <w:r>
        <w:t>RootName</w:t>
      </w:r>
      <w:proofErr w:type="spellEnd"/>
      <w:r>
        <w:t>&gt;_</w:t>
      </w:r>
      <w:proofErr w:type="spellStart"/>
      <w:r>
        <w:t>SFunc</w:t>
      </w:r>
      <w:proofErr w:type="spellEnd"/>
      <w:proofErr w:type="gramStart"/>
      <w:r>
        <w:t>.&lt;</w:t>
      </w:r>
      <w:proofErr w:type="spellStart"/>
      <w:proofErr w:type="gramEnd"/>
      <w:r>
        <w:t>ext</w:t>
      </w:r>
      <w:proofErr w:type="spellEnd"/>
      <w:r>
        <w: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B66E17">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221" w:name="_Toc448331079"/>
      <w:r>
        <w:t>Running FAST in Simulink</w:t>
      </w:r>
      <w:bookmarkEnd w:id="221"/>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w:t>
      </w:r>
      <w:proofErr w:type="spellStart"/>
      <w:r>
        <w:t>FAST_SFunc.mex</w:t>
      </w:r>
      <w:proofErr w:type="spellEnd"/>
      <w:r>
        <w:t xml:space="preserve">*, </w:t>
      </w:r>
      <w:proofErr w:type="spellStart"/>
      <w:r>
        <w:t>FAST_Library</w:t>
      </w:r>
      <w:proofErr w:type="spellEnd"/>
      <w:r>
        <w:t>_*.</w:t>
      </w:r>
      <w:proofErr w:type="spellStart"/>
      <w:r>
        <w:t>dll</w:t>
      </w:r>
      <w:proofErr w:type="spellEnd"/>
      <w:r>
        <w:t xml:space="preserve">, and MAP_*.dll files. All of these files are contained </w:t>
      </w:r>
      <w:r>
        <w:lastRenderedPageBreak/>
        <w:t xml:space="preserve">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w:t>
      </w:r>
      <w:proofErr w:type="spellStart"/>
      <w:r w:rsidR="00707227">
        <w:t>FAST_SFunc</w:t>
      </w:r>
      <w:proofErr w:type="spellEnd"/>
      <w:r w:rsidR="00707227">
        <w:t xml:space="preserve"> block. It assumed that the user is already familiar with the Simulink environment.</w:t>
      </w:r>
    </w:p>
    <w:p w14:paraId="2164B4CC" w14:textId="77777777" w:rsidR="003F0FFD" w:rsidRDefault="003F0FFD" w:rsidP="00BC064B">
      <w:pPr>
        <w:pStyle w:val="Heading4"/>
      </w:pPr>
      <w:proofErr w:type="spellStart"/>
      <w:r>
        <w:t>OpenLoop</w:t>
      </w:r>
      <w:proofErr w:type="spellEnd"/>
    </w:p>
    <w:p w14:paraId="2164B4CD" w14:textId="77777777" w:rsidR="00703CA6" w:rsidRDefault="00703CA6" w:rsidP="00BC064B">
      <w:r>
        <w:t xml:space="preserve">The </w:t>
      </w:r>
      <w:proofErr w:type="spellStart"/>
      <w:r>
        <w:t>OpenLoop</w:t>
      </w:r>
      <w:proofErr w:type="spellEnd"/>
      <w:r>
        <w:t xml:space="preserve"> sample model contains the FAST S-Function block and constant open</w:t>
      </w:r>
      <w:r w:rsidR="00792AB8">
        <w:t>-</w:t>
      </w:r>
      <w:r>
        <w:t>loop control input blocks.</w:t>
      </w:r>
    </w:p>
    <w:p w14:paraId="2164B4CE" w14:textId="77777777" w:rsidR="008D29CA" w:rsidRPr="008D29CA" w:rsidRDefault="00703CA6" w:rsidP="00BC064B">
      <w:r>
        <w:t xml:space="preserve">The </w:t>
      </w:r>
      <w:proofErr w:type="spellStart"/>
      <w:r>
        <w:t>Run_OpenLoop.m</w:t>
      </w:r>
      <w:proofErr w:type="spellEnd"/>
      <w:r>
        <w:t xml:space="preserve"> script in the </w:t>
      </w:r>
      <w:r w:rsidR="003F6633">
        <w:t>&lt;FAST8&gt;/</w:t>
      </w:r>
      <w:r>
        <w:t xml:space="preserve">Simulink/Samples folder allows the user to run all of the FAST Certification Tests from Simulink using the </w:t>
      </w:r>
      <w:proofErr w:type="spellStart"/>
      <w:r>
        <w:t>OpenLoop</w:t>
      </w:r>
      <w:proofErr w:type="spellEnd"/>
      <w:r>
        <w:t xml:space="preserve">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r w:rsidR="00633A82">
        <w:fldChar w:fldCharType="begin"/>
      </w:r>
      <w:r w:rsidR="00633A82">
        <w:instrText xml:space="preserve"> SEQ Figure \* ARABIC </w:instrText>
      </w:r>
      <w:r w:rsidR="00633A82">
        <w:fldChar w:fldCharType="separate"/>
      </w:r>
      <w:r w:rsidR="00B66E17">
        <w:rPr>
          <w:noProof/>
        </w:rPr>
        <w:t>12</w:t>
      </w:r>
      <w:r w:rsidR="00633A82">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proofErr w:type="spellStart"/>
      <w:r w:rsidR="00707227">
        <w:rPr>
          <w:i/>
        </w:rPr>
        <w:t>VSControl</w:t>
      </w:r>
      <w:proofErr w:type="spellEnd"/>
      <w:r w:rsidR="00707227">
        <w:rPr>
          <w:i/>
        </w:rPr>
        <w:t xml:space="preserve"> </w:t>
      </w:r>
      <w:r w:rsidR="00707227">
        <w:t xml:space="preserve">to “4” </w:t>
      </w:r>
      <w:r w:rsidR="00707227">
        <w:lastRenderedPageBreak/>
        <w:t xml:space="preserve">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r w:rsidR="00633A82">
        <w:fldChar w:fldCharType="begin"/>
      </w:r>
      <w:r w:rsidR="00633A82">
        <w:instrText xml:space="preserve"> SEQ Figure \* ARABIC </w:instrText>
      </w:r>
      <w:r w:rsidR="00633A82">
        <w:fldChar w:fldCharType="separate"/>
      </w:r>
      <w:r w:rsidR="00B66E17">
        <w:rPr>
          <w:noProof/>
        </w:rPr>
        <w:t>13</w:t>
      </w:r>
      <w:r w:rsidR="00633A82">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222" w:name="_Toc448331080"/>
      <w:r>
        <w:t xml:space="preserve">Compiling </w:t>
      </w:r>
      <w:r w:rsidR="008509E5">
        <w:t xml:space="preserve">FAST </w:t>
      </w:r>
      <w:r>
        <w:t>for Simulink</w:t>
      </w:r>
      <w:bookmarkEnd w:id="222"/>
    </w:p>
    <w:p w14:paraId="2164B4D8" w14:textId="33A26BAC" w:rsidR="005B630C" w:rsidRPr="005B630C" w:rsidRDefault="005B630C" w:rsidP="001B3FFF">
      <w:r>
        <w:t>The S-Function (</w:t>
      </w:r>
      <w:proofErr w:type="spellStart"/>
      <w:r>
        <w:t>mex</w:t>
      </w:r>
      <w:proofErr w:type="spellEnd"/>
      <w:r>
        <w:t>)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w:t>
      </w:r>
      <w:proofErr w:type="spellStart"/>
      <w:r w:rsidR="001B3FFF">
        <w:t>FAST_SFunc</w:t>
      </w:r>
      <w:proofErr w:type="spellEnd"/>
      <w:r w:rsidR="001B3FFF">
        <w:t xml:space="preserve">, but you should not have to recompile the </w:t>
      </w:r>
      <w:proofErr w:type="spellStart"/>
      <w:r w:rsidR="001B3FFF">
        <w:t>FAST_Library</w:t>
      </w:r>
      <w:proofErr w:type="spellEnd"/>
      <w:r w:rsidR="001B3FFF">
        <w:t xml:space="preserve"> </w:t>
      </w:r>
      <w:r w:rsidR="003951E8">
        <w:t>DLL</w:t>
      </w:r>
      <w:r w:rsidR="001B3FFF">
        <w:t>.</w:t>
      </w:r>
    </w:p>
    <w:p w14:paraId="2164B4D9" w14:textId="77777777" w:rsidR="00D0774B" w:rsidRDefault="00D0774B" w:rsidP="003F0FFD">
      <w:pPr>
        <w:pStyle w:val="Heading3"/>
      </w:pPr>
      <w:proofErr w:type="spellStart"/>
      <w:r>
        <w:t>FAST_Library</w:t>
      </w:r>
      <w:proofErr w:type="spellEnd"/>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 xml:space="preserve">called </w:t>
      </w:r>
      <w:proofErr w:type="spellStart"/>
      <w:r>
        <w:t>FAST_Library</w:t>
      </w:r>
      <w:proofErr w:type="spellEnd"/>
      <w:r>
        <w:t>_{Win32 | x64}.dll and place it in the &lt;FAST8&gt;/bin folder. This project is located in the &lt;FAST8&gt;/Simulink/</w:t>
      </w:r>
      <w:proofErr w:type="spellStart"/>
      <w:r>
        <w:t>VisualStudio</w:t>
      </w:r>
      <w:proofErr w:type="spellEnd"/>
      <w:r>
        <w:t xml:space="preserve">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B66E17">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lastRenderedPageBreak/>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proofErr w:type="spellStart"/>
      <w:r>
        <w:t>mexPrintf</w:t>
      </w:r>
      <w:proofErr w:type="spellEnd"/>
      <w:r>
        <w:t xml:space="preserve">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w:t>
      </w:r>
      <w:proofErr w:type="spellStart"/>
      <w:r w:rsidR="002D794B">
        <w:t>matlabroot</w:t>
      </w:r>
      <w:proofErr w:type="spellEnd"/>
      <w:r w:rsidR="002D794B">
        <w:t>%/extern/lib</w:t>
      </w:r>
      <w:proofErr w:type="gramStart"/>
      <w:r w:rsidR="002D794B">
        <w:t>/{</w:t>
      </w:r>
      <w:proofErr w:type="gramEnd"/>
      <w:r w:rsidR="002D794B">
        <w:t>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w:t>
      </w:r>
      <w:proofErr w:type="spellStart"/>
      <w:r w:rsidR="002D794B" w:rsidRPr="002D794B">
        <w:t>microsoft</w:t>
      </w:r>
      <w:proofErr w:type="spellEnd"/>
      <w:r w:rsidR="002D794B" w:rsidRPr="002D794B">
        <w: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r w:rsidR="00633A82">
        <w:fldChar w:fldCharType="begin"/>
      </w:r>
      <w:r w:rsidR="00633A82">
        <w:instrText xml:space="preserve"> SEQ Figure \* ARABIC </w:instrText>
      </w:r>
      <w:r w:rsidR="00633A82">
        <w:fldChar w:fldCharType="separate"/>
      </w:r>
      <w:r w:rsidR="00B66E17">
        <w:rPr>
          <w:noProof/>
        </w:rPr>
        <w:t>14</w:t>
      </w:r>
      <w:r w:rsidR="00633A82">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r w:rsidR="00633A82">
        <w:fldChar w:fldCharType="begin"/>
      </w:r>
      <w:r w:rsidR="00633A82">
        <w:instrText xml:space="preserve"> SEQ Figure \* ARABIC </w:instrText>
      </w:r>
      <w:r w:rsidR="00633A82">
        <w:fldChar w:fldCharType="separate"/>
      </w:r>
      <w:r w:rsidR="00B66E17">
        <w:rPr>
          <w:noProof/>
        </w:rPr>
        <w:t>15</w:t>
      </w:r>
      <w:r w:rsidR="00633A82">
        <w:rPr>
          <w:noProof/>
        </w:rPr>
        <w:fldChar w:fldCharType="end"/>
      </w:r>
      <w:r>
        <w:t xml:space="preserve">: Preprocessor directives for </w:t>
      </w:r>
      <w:proofErr w:type="spellStart"/>
      <w:r>
        <w:t>FAST_Library</w:t>
      </w:r>
      <w:proofErr w:type="spellEnd"/>
    </w:p>
    <w:p w14:paraId="2164B4E7" w14:textId="77777777" w:rsidR="00D0774B" w:rsidRDefault="00D0774B" w:rsidP="003F0FFD">
      <w:pPr>
        <w:pStyle w:val="Heading3"/>
      </w:pPr>
      <w:proofErr w:type="spellStart"/>
      <w:r>
        <w:t>FAST_SFunc</w:t>
      </w:r>
      <w:proofErr w:type="spellEnd"/>
    </w:p>
    <w:p w14:paraId="2164B4E8" w14:textId="77777777" w:rsidR="005B630C" w:rsidRDefault="005B630C" w:rsidP="0027571D">
      <w:r>
        <w:t xml:space="preserve">To compile the </w:t>
      </w:r>
      <w:proofErr w:type="spellStart"/>
      <w:r>
        <w:t>FAST_SFunc</w:t>
      </w:r>
      <w:proofErr w:type="spellEnd"/>
      <w:r>
        <w:t xml:space="preserve"> S-Function, you must have a C compiler supported by the version of </w:t>
      </w:r>
      <w:r w:rsidR="00AE3A86">
        <w:t xml:space="preserve">MATLAB </w:t>
      </w:r>
      <w:r>
        <w:t xml:space="preserve">you are using. The compilation is done in </w:t>
      </w:r>
      <w:r w:rsidR="00AE3A86">
        <w:t xml:space="preserve">MATLAB </w:t>
      </w:r>
      <w:r>
        <w:t>via the “</w:t>
      </w:r>
      <w:proofErr w:type="spellStart"/>
      <w:r>
        <w:t>mex</w:t>
      </w:r>
      <w:proofErr w:type="spellEnd"/>
      <w:r>
        <w:t>” command. If you haven’t already done so,</w:t>
      </w:r>
      <w:r w:rsidR="00C47D84">
        <w:t xml:space="preserve"> first</w:t>
      </w:r>
      <w:r>
        <w:t xml:space="preserve"> run “</w:t>
      </w:r>
      <w:proofErr w:type="spellStart"/>
      <w:r>
        <w:t>mex</w:t>
      </w:r>
      <w:proofErr w:type="spellEnd"/>
      <w:r>
        <w:t xml:space="preserve">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w:t>
      </w:r>
      <w:proofErr w:type="spellStart"/>
      <w:r w:rsidR="0027571D">
        <w:t>FAST_SFunc</w:t>
      </w:r>
      <w:proofErr w:type="spellEnd"/>
      <w:r w:rsidR="0027571D">
        <w:t xml:space="preserve">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p>
    <w:p w14:paraId="2164B4EE" w14:textId="77777777" w:rsidR="003F6633" w:rsidRDefault="003F6633" w:rsidP="003F6633">
      <w:r>
        <w:t xml:space="preserve">These commands are specified in the </w:t>
      </w:r>
      <w:r w:rsidR="00DC6859">
        <w:t>&lt;FAST8&gt;/</w:t>
      </w:r>
      <w:r>
        <w:t>Simulink/Source/</w:t>
      </w:r>
      <w:proofErr w:type="spellStart"/>
      <w:r>
        <w:t>create_FAST_SFunc.m</w:t>
      </w:r>
      <w:proofErr w:type="spellEnd"/>
      <w:r>
        <w:t xml:space="preserve">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 xml:space="preserve">These commands compile </w:t>
      </w:r>
      <w:proofErr w:type="spellStart"/>
      <w:r>
        <w:t>FAST_SFunc.c</w:t>
      </w:r>
      <w:proofErr w:type="spellEnd"/>
      <w:r>
        <w:t xml:space="preserve"> (which includes</w:t>
      </w:r>
      <w:r w:rsidR="00084E6D">
        <w:t xml:space="preserve"> header files</w:t>
      </w:r>
      <w:r>
        <w:t xml:space="preserve"> </w:t>
      </w:r>
      <w:proofErr w:type="spellStart"/>
      <w:r>
        <w:t>FAST_Library.h</w:t>
      </w:r>
      <w:proofErr w:type="spellEnd"/>
      <w:r w:rsidR="00084E6D">
        <w:t xml:space="preserve"> in the </w:t>
      </w:r>
      <w:proofErr w:type="gramStart"/>
      <w:r w:rsidR="00084E6D">
        <w:t>../..</w:t>
      </w:r>
      <w:proofErr w:type="gramEnd"/>
      <w:r w:rsidR="00084E6D">
        <w:t xml:space="preserve">/Source directory and </w:t>
      </w:r>
      <w:proofErr w:type="spellStart"/>
      <w:r w:rsidR="00084E6D">
        <w:t>OpenFOAM_Types.h</w:t>
      </w:r>
      <w:proofErr w:type="spellEnd"/>
      <w:r w:rsidR="00084E6D">
        <w:t xml:space="preserve"> in the </w:t>
      </w:r>
      <w:proofErr w:type="gramStart"/>
      <w:r w:rsidR="00084E6D">
        <w:t>../..</w:t>
      </w:r>
      <w:proofErr w:type="gramEnd"/>
      <w:r w:rsidR="00084E6D">
        <w:t>/Source/dependencies/</w:t>
      </w:r>
      <w:proofErr w:type="spellStart"/>
      <w:r w:rsidR="00084E6D">
        <w:t>OpenFOAM</w:t>
      </w:r>
      <w:proofErr w:type="spellEnd"/>
      <w:r w:rsidR="00084E6D">
        <w:t xml:space="preserve"> directory</w:t>
      </w:r>
      <w:r>
        <w:t>) and link it with the FAST_Library_*.lib file</w:t>
      </w:r>
      <w:r w:rsidR="00084E6D">
        <w:t xml:space="preserve"> (in the </w:t>
      </w:r>
      <w:proofErr w:type="gramStart"/>
      <w:r w:rsidR="00084E6D">
        <w:t>../..</w:t>
      </w:r>
      <w:proofErr w:type="gramEnd"/>
      <w:r w:rsidR="00084E6D">
        <w:t>/bin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proofErr w:type="gramStart"/>
      <w:r>
        <w:lastRenderedPageBreak/>
        <w:t>../..</w:t>
      </w:r>
      <w:proofErr w:type="gramEnd"/>
      <w:r>
        <w:t xml:space="preserve">/bin/FAST_SFunc.mexw32. On 64-bit Windows versions of </w:t>
      </w:r>
      <w:r w:rsidR="00AE3A86">
        <w:t>MATLAB</w:t>
      </w:r>
      <w:r>
        <w:t xml:space="preserve">, it will produce </w:t>
      </w:r>
      <w:proofErr w:type="gramStart"/>
      <w:r>
        <w:t>../..</w:t>
      </w:r>
      <w:proofErr w:type="gramEnd"/>
      <w:r>
        <w:t>/bin/FAST_SFunc.mexw64.</w:t>
      </w:r>
    </w:p>
    <w:p w14:paraId="2164B4F0" w14:textId="77777777" w:rsidR="00F00B79" w:rsidRDefault="00F00B79" w:rsidP="003F6633">
      <w:r>
        <w:t xml:space="preserve">Because </w:t>
      </w:r>
      <w:proofErr w:type="spellStart"/>
      <w:r>
        <w:t>FAST_SFunc.c</w:t>
      </w:r>
      <w:proofErr w:type="spellEnd"/>
      <w:r>
        <w:t xml:space="preserve"> passes the input</w:t>
      </w:r>
      <w:r w:rsidR="00DC6859">
        <w:t xml:space="preserve"> and </w:t>
      </w:r>
      <w:r>
        <w:t xml:space="preserve">output arrays directly to the FAST_Library*.dll file, </w:t>
      </w:r>
      <w:proofErr w:type="spellStart"/>
      <w:r>
        <w:t>FAST_SFunc</w:t>
      </w:r>
      <w:proofErr w:type="spellEnd"/>
      <w:r>
        <w:t xml:space="preserve"> should not need to be modified (or recompiled) very often. For example, </w:t>
      </w:r>
      <w:r w:rsidR="00276C5F">
        <w:t xml:space="preserve">if you wanted to add an additional </w:t>
      </w:r>
      <w:proofErr w:type="spellStart"/>
      <w:r w:rsidR="00276C5F">
        <w:t>FAST_SFunc</w:t>
      </w:r>
      <w:proofErr w:type="spellEnd"/>
      <w:r w:rsidR="00276C5F">
        <w:t xml:space="preserve"> input from Simulink, you would change the third S-Function parameter in the S-Function block in Simulink and then modify FAST_Library.f90 to handle the new input value, without touching </w:t>
      </w:r>
      <w:proofErr w:type="spellStart"/>
      <w:r w:rsidR="00276C5F">
        <w:t>FAST_SFunc.c</w:t>
      </w:r>
      <w:proofErr w:type="spellEnd"/>
      <w:r w:rsidR="008F632E">
        <w:t>;</w:t>
      </w:r>
      <w:r w:rsidR="00276C5F">
        <w:t xml:space="preserve"> </w:t>
      </w:r>
      <w:proofErr w:type="spellStart"/>
      <w:r w:rsidR="00276C5F">
        <w:t>FAST_Library</w:t>
      </w:r>
      <w:proofErr w:type="spellEnd"/>
      <w:r w:rsidR="00276C5F">
        <w:t xml:space="preserve"> would need to be recompiled, but </w:t>
      </w:r>
      <w:proofErr w:type="spellStart"/>
      <w:r w:rsidR="00276C5F">
        <w:t>FAST_SFunc</w:t>
      </w:r>
      <w:proofErr w:type="spellEnd"/>
      <w:r w:rsidR="00276C5F">
        <w:t xml:space="preserve"> would not.</w:t>
      </w:r>
    </w:p>
    <w:p w14:paraId="3A7BDB36" w14:textId="77777777" w:rsidR="006E3D24" w:rsidRDefault="006E3D24" w:rsidP="006E3D24">
      <w:pPr>
        <w:pStyle w:val="Heading1"/>
      </w:pPr>
      <w:bookmarkStart w:id="223" w:name="_Toc448331081"/>
      <w:r>
        <w:t>Future Work</w:t>
      </w:r>
      <w:bookmarkEnd w:id="223"/>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 xml:space="preserve">Distribute </w:t>
      </w:r>
      <w:proofErr w:type="spellStart"/>
      <w:r>
        <w:t>cmake</w:t>
      </w:r>
      <w:proofErr w:type="spellEnd"/>
      <w:r>
        <w:t xml:space="preserv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224" w:name="_Toc448331082"/>
      <w:r>
        <w:t>Feedback</w:t>
      </w:r>
      <w:bookmarkEnd w:id="224"/>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7" w:history="1">
        <w:r>
          <w:rPr>
            <w:rStyle w:val="Hyperlink"/>
          </w:rPr>
          <w:t>https://wind.nrel.gov/forum/wind/</w:t>
        </w:r>
      </w:hyperlink>
      <w:r>
        <w:t xml:space="preserve"> </w:t>
      </w:r>
    </w:p>
    <w:p w14:paraId="2164B4F3" w14:textId="06813F77" w:rsidR="00452E60" w:rsidRDefault="006D7B34" w:rsidP="007D7E91">
      <w:pPr>
        <w:pStyle w:val="Heading1"/>
      </w:pPr>
      <w:bookmarkStart w:id="225" w:name="_Ref392062682"/>
      <w:bookmarkStart w:id="226" w:name="_Toc448331083"/>
      <w:r>
        <w:lastRenderedPageBreak/>
        <w:t>Appendix</w:t>
      </w:r>
      <w:r w:rsidR="00185772">
        <w:t xml:space="preserve"> </w:t>
      </w:r>
      <w:r w:rsidR="00633A82">
        <w:fldChar w:fldCharType="begin"/>
      </w:r>
      <w:r w:rsidR="00633A82">
        <w:instrText xml:space="preserve"> SEQ Appendix \* MERGEFORMAT \* ALPHABETIC \* MERGEFORMAT </w:instrText>
      </w:r>
      <w:r w:rsidR="00633A82">
        <w:fldChar w:fldCharType="separate"/>
      </w:r>
      <w:r w:rsidR="00B66E17">
        <w:rPr>
          <w:noProof/>
        </w:rPr>
        <w:t>A</w:t>
      </w:r>
      <w:r w:rsidR="00633A82">
        <w:rPr>
          <w:noProof/>
        </w:rPr>
        <w:fldChar w:fldCharType="end"/>
      </w:r>
      <w:r>
        <w:t xml:space="preserve">: </w:t>
      </w:r>
      <w:r w:rsidR="00992CCA">
        <w:t xml:space="preserve">Example FAST </w:t>
      </w:r>
      <w:r w:rsidR="00B859C9">
        <w:t>v8.</w:t>
      </w:r>
      <w:r w:rsidR="005408C3">
        <w:t>1</w:t>
      </w:r>
      <w:r w:rsidR="007C35D4">
        <w:t>5</w:t>
      </w:r>
      <w:r w:rsidR="00B859C9">
        <w:t xml:space="preserve">.* </w:t>
      </w:r>
      <w:r w:rsidR="00992CCA">
        <w:t>Input File</w:t>
      </w:r>
      <w:bookmarkEnd w:id="225"/>
      <w:bookmarkEnd w:id="226"/>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C01A0" w:rsidRDefault="003C01A0"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C01A0" w:rsidRDefault="003C01A0"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C01A0" w:rsidRPr="00C914B8" w:rsidRDefault="003C01A0"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3C01A0" w:rsidRPr="00C914B8"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3C01A0" w:rsidRDefault="003C01A0"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3C01A0" w:rsidRDefault="003C01A0"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3C01A0" w:rsidRPr="00C914B8" w:rsidRDefault="003C01A0"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100F583A"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3C01A0" w:rsidRPr="00C914B8"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3C01A0" w:rsidRDefault="003C01A0" w:rsidP="001017C7">
                      <w:pPr>
                        <w:spacing w:after="0" w:line="240" w:lineRule="auto"/>
                        <w:rPr>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C01A0" w:rsidRPr="007C35D4"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0  WrVTK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C01A0" w:rsidRPr="007C35D4" w:rsidRDefault="003C01A0"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rue       VTK_fields   - Write mesh fields to VTK data files? (flag) [unused if WrVTK=0]</w:t>
                      </w:r>
                    </w:p>
                    <w:p w14:paraId="7D11801E" w14:textId="57AEF58A" w:rsidR="003C01A0" w:rsidRPr="00C914B8" w:rsidRDefault="003C01A0"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15  VTK_fps      - Frame rate for VTK output (frames per second) [used only if WrVTK=2]</w:t>
                      </w:r>
                    </w:p>
                  </w:txbxContent>
                </v:textbox>
                <w10:anchorlock/>
              </v:shape>
            </w:pict>
          </mc:Fallback>
        </mc:AlternateContent>
      </w:r>
    </w:p>
    <w:p w14:paraId="2164B4F6" w14:textId="7F38A008" w:rsidR="007F2710" w:rsidRDefault="001017C7" w:rsidP="001017C7">
      <w:pPr>
        <w:pStyle w:val="Caption"/>
        <w:jc w:val="center"/>
      </w:pPr>
      <w:r>
        <w:t xml:space="preserve">Figure </w:t>
      </w:r>
      <w:r w:rsidR="00633A82">
        <w:fldChar w:fldCharType="begin"/>
      </w:r>
      <w:r w:rsidR="00633A82">
        <w:instrText xml:space="preserve"> SEQ Figure \* ARABIC </w:instrText>
      </w:r>
      <w:r w:rsidR="00633A82">
        <w:fldChar w:fldCharType="separate"/>
      </w:r>
      <w:r w:rsidR="00B66E17">
        <w:rPr>
          <w:noProof/>
        </w:rPr>
        <w:t>16</w:t>
      </w:r>
      <w:r w:rsidR="00633A82">
        <w:rPr>
          <w:noProof/>
        </w:rPr>
        <w:fldChar w:fldCharType="end"/>
      </w:r>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7BBB2E" w14:textId="77777777" w:rsidR="00633A82" w:rsidRDefault="00633A82" w:rsidP="0032059E">
      <w:pPr>
        <w:spacing w:after="0" w:line="240" w:lineRule="auto"/>
      </w:pPr>
      <w:r>
        <w:separator/>
      </w:r>
    </w:p>
  </w:endnote>
  <w:endnote w:type="continuationSeparator" w:id="0">
    <w:p w14:paraId="24DFB820" w14:textId="77777777" w:rsidR="00633A82" w:rsidRDefault="00633A82"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3C01A0" w:rsidRPr="006228F7" w:rsidRDefault="003C01A0" w:rsidP="008A0C65">
    <w:pPr>
      <w:pStyle w:val="Footer"/>
      <w:jc w:val="center"/>
    </w:pPr>
    <w:r>
      <w:fldChar w:fldCharType="begin"/>
    </w:r>
    <w:r>
      <w:instrText xml:space="preserve"> PAGE  \* Arabic  \* MERGEFORMAT </w:instrText>
    </w:r>
    <w:r>
      <w:fldChar w:fldCharType="separate"/>
    </w:r>
    <w:r w:rsidR="00DA51AE">
      <w:rPr>
        <w:noProof/>
      </w:rPr>
      <w:t>34</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FFA87D" w14:textId="77777777" w:rsidR="00633A82" w:rsidRDefault="00633A82" w:rsidP="0032059E">
      <w:pPr>
        <w:spacing w:after="0" w:line="240" w:lineRule="auto"/>
      </w:pPr>
      <w:r>
        <w:separator/>
      </w:r>
    </w:p>
  </w:footnote>
  <w:footnote w:type="continuationSeparator" w:id="0">
    <w:p w14:paraId="1E84E80A" w14:textId="77777777" w:rsidR="00633A82" w:rsidRDefault="00633A82" w:rsidP="0032059E">
      <w:pPr>
        <w:spacing w:after="0" w:line="240" w:lineRule="auto"/>
      </w:pPr>
      <w:r>
        <w:continuationSeparator/>
      </w:r>
    </w:p>
  </w:footnote>
  <w:footnote w:id="1">
    <w:p w14:paraId="1741D502" w14:textId="77777777" w:rsidR="003C01A0" w:rsidRDefault="003C01A0"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3C01A0" w:rsidRDefault="003C01A0">
      <w:pPr>
        <w:pStyle w:val="FootnoteText"/>
      </w:pPr>
      <w:r>
        <w:rPr>
          <w:rStyle w:val="FootnoteReference"/>
        </w:rPr>
        <w:footnoteRef/>
      </w:r>
      <w:r>
        <w:t xml:space="preserve"> These steps must be integer multiples of the structural time step.</w:t>
      </w:r>
    </w:p>
  </w:footnote>
  <w:footnote w:id="3">
    <w:p w14:paraId="2164B56F" w14:textId="77777777" w:rsidR="003C01A0" w:rsidRDefault="003C01A0"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3C01A0" w:rsidRDefault="003C01A0">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3C01A0" w:rsidRDefault="003C01A0"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3C01A0" w:rsidRDefault="003C01A0"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3C01A0" w:rsidRDefault="003C01A0">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3C01A0" w:rsidRDefault="003C01A0">
      <w:pPr>
        <w:pStyle w:val="FootnoteText"/>
      </w:pPr>
      <w:bookmarkStart w:id="150" w:name="BasicMeshNote"/>
      <w:r>
        <w:rPr>
          <w:rStyle w:val="FootnoteReference"/>
        </w:rPr>
        <w:footnoteRef/>
      </w:r>
      <w:bookmarkEnd w:id="150"/>
      <w:r>
        <w:t xml:space="preserve"> Only one of the three blade meshes will be output when </w:t>
      </w:r>
      <w:proofErr w:type="spellStart"/>
      <w:r>
        <w:rPr>
          <w:b/>
        </w:rPr>
        <w:t>VTK_type</w:t>
      </w:r>
      <w:proofErr w:type="spellEnd"/>
      <w:r>
        <w:rPr>
          <w:b/>
        </w:rPr>
        <w:t xml:space="preserve"> </w:t>
      </w:r>
      <w:r>
        <w:t xml:space="preserve">is </w:t>
      </w:r>
      <w:proofErr w:type="gramStart"/>
      <w:r>
        <w:t>1</w:t>
      </w:r>
      <w:proofErr w:type="gramEnd"/>
      <w:r>
        <w:t xml:space="preserve">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3C01A0" w:rsidRDefault="003C01A0"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3C01A0" w:rsidRDefault="003C01A0">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3C01A0" w:rsidRDefault="003C01A0"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3C01A0" w:rsidRDefault="003C01A0"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3C01A0" w:rsidRDefault="003C01A0">
      <w:pPr>
        <w:pStyle w:val="FootnoteText"/>
      </w:pPr>
      <w:r>
        <w:rPr>
          <w:rStyle w:val="FootnoteReference"/>
        </w:rPr>
        <w:footnoteRef/>
      </w:r>
      <w:r>
        <w:t xml:space="preserve"> Note that the LabVIEW interface for FAST v8 has not yet been developed.</w:t>
      </w:r>
    </w:p>
  </w:footnote>
  <w:footnote w:id="14">
    <w:p w14:paraId="5B21839F" w14:textId="2F62B0B8" w:rsidR="003C01A0" w:rsidRDefault="003C01A0"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3C01A0" w:rsidRDefault="003C01A0">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6"/>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1221"/>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3ABA"/>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6D7"/>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1BE7"/>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2A8E"/>
    <w:rsid w:val="00164A53"/>
    <w:rsid w:val="0016770E"/>
    <w:rsid w:val="0017399E"/>
    <w:rsid w:val="00174580"/>
    <w:rsid w:val="00174830"/>
    <w:rsid w:val="00174F3D"/>
    <w:rsid w:val="0017590F"/>
    <w:rsid w:val="00176209"/>
    <w:rsid w:val="00176884"/>
    <w:rsid w:val="00176F14"/>
    <w:rsid w:val="00177DF2"/>
    <w:rsid w:val="00182565"/>
    <w:rsid w:val="00183041"/>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04440"/>
    <w:rsid w:val="00310129"/>
    <w:rsid w:val="0031195E"/>
    <w:rsid w:val="00311DC5"/>
    <w:rsid w:val="00316C58"/>
    <w:rsid w:val="003176BD"/>
    <w:rsid w:val="00317AA0"/>
    <w:rsid w:val="00320354"/>
    <w:rsid w:val="0032059E"/>
    <w:rsid w:val="00322393"/>
    <w:rsid w:val="00324B4D"/>
    <w:rsid w:val="00324BB2"/>
    <w:rsid w:val="00325AC4"/>
    <w:rsid w:val="00325C4A"/>
    <w:rsid w:val="0033090B"/>
    <w:rsid w:val="003318C8"/>
    <w:rsid w:val="003318D6"/>
    <w:rsid w:val="003348C5"/>
    <w:rsid w:val="003415E8"/>
    <w:rsid w:val="00341E2A"/>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4347"/>
    <w:rsid w:val="003B713D"/>
    <w:rsid w:val="003C01A0"/>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598A"/>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66DA1"/>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A5CB8"/>
    <w:rsid w:val="004B07F4"/>
    <w:rsid w:val="004B0DB9"/>
    <w:rsid w:val="004B55FE"/>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1C3"/>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1535"/>
    <w:rsid w:val="00561BB9"/>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6E01"/>
    <w:rsid w:val="00597FB7"/>
    <w:rsid w:val="005A19B8"/>
    <w:rsid w:val="005A2B54"/>
    <w:rsid w:val="005A3AA5"/>
    <w:rsid w:val="005A3F42"/>
    <w:rsid w:val="005B0E6E"/>
    <w:rsid w:val="005B3078"/>
    <w:rsid w:val="005B33D7"/>
    <w:rsid w:val="005B3D51"/>
    <w:rsid w:val="005B5316"/>
    <w:rsid w:val="005B630C"/>
    <w:rsid w:val="005B6929"/>
    <w:rsid w:val="005B7522"/>
    <w:rsid w:val="005B7A56"/>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3A82"/>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453B"/>
    <w:rsid w:val="006D62BD"/>
    <w:rsid w:val="006D7B34"/>
    <w:rsid w:val="006E23B7"/>
    <w:rsid w:val="006E32A3"/>
    <w:rsid w:val="006E3D24"/>
    <w:rsid w:val="006E3E44"/>
    <w:rsid w:val="006E56E7"/>
    <w:rsid w:val="006F1EA0"/>
    <w:rsid w:val="006F2B30"/>
    <w:rsid w:val="006F3B17"/>
    <w:rsid w:val="006F4EDC"/>
    <w:rsid w:val="006F68B9"/>
    <w:rsid w:val="007016AA"/>
    <w:rsid w:val="00702138"/>
    <w:rsid w:val="00703CA6"/>
    <w:rsid w:val="0070478E"/>
    <w:rsid w:val="00704D7B"/>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18F1"/>
    <w:rsid w:val="007C35D4"/>
    <w:rsid w:val="007C61F5"/>
    <w:rsid w:val="007D09CB"/>
    <w:rsid w:val="007D0EDD"/>
    <w:rsid w:val="007D1304"/>
    <w:rsid w:val="007D20B2"/>
    <w:rsid w:val="007D2FC0"/>
    <w:rsid w:val="007D43FA"/>
    <w:rsid w:val="007D7E91"/>
    <w:rsid w:val="007E0629"/>
    <w:rsid w:val="007E1078"/>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5BA"/>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31C7"/>
    <w:rsid w:val="0087574F"/>
    <w:rsid w:val="008768D5"/>
    <w:rsid w:val="00882C88"/>
    <w:rsid w:val="008831F1"/>
    <w:rsid w:val="008875E5"/>
    <w:rsid w:val="008908C2"/>
    <w:rsid w:val="008949F6"/>
    <w:rsid w:val="008A0BA3"/>
    <w:rsid w:val="008A0C65"/>
    <w:rsid w:val="008A4064"/>
    <w:rsid w:val="008A5B4E"/>
    <w:rsid w:val="008B0119"/>
    <w:rsid w:val="008B0813"/>
    <w:rsid w:val="008B0B08"/>
    <w:rsid w:val="008B1847"/>
    <w:rsid w:val="008B1C3A"/>
    <w:rsid w:val="008B306F"/>
    <w:rsid w:val="008B5549"/>
    <w:rsid w:val="008B6A9A"/>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412A"/>
    <w:rsid w:val="008E67A2"/>
    <w:rsid w:val="008E706F"/>
    <w:rsid w:val="008E79AA"/>
    <w:rsid w:val="008E7F9C"/>
    <w:rsid w:val="008F12EE"/>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34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C7EBC"/>
    <w:rsid w:val="009D29B6"/>
    <w:rsid w:val="009D3495"/>
    <w:rsid w:val="009D4FEA"/>
    <w:rsid w:val="009D52E3"/>
    <w:rsid w:val="009D5795"/>
    <w:rsid w:val="009E083D"/>
    <w:rsid w:val="009E13A6"/>
    <w:rsid w:val="009E279F"/>
    <w:rsid w:val="009E3E8B"/>
    <w:rsid w:val="009F242E"/>
    <w:rsid w:val="009F2717"/>
    <w:rsid w:val="009F34BC"/>
    <w:rsid w:val="009F43D1"/>
    <w:rsid w:val="009F741E"/>
    <w:rsid w:val="009F7B14"/>
    <w:rsid w:val="00A03338"/>
    <w:rsid w:val="00A035AB"/>
    <w:rsid w:val="00A037C3"/>
    <w:rsid w:val="00A06914"/>
    <w:rsid w:val="00A07477"/>
    <w:rsid w:val="00A075A4"/>
    <w:rsid w:val="00A10B4F"/>
    <w:rsid w:val="00A1183D"/>
    <w:rsid w:val="00A1232C"/>
    <w:rsid w:val="00A12679"/>
    <w:rsid w:val="00A13995"/>
    <w:rsid w:val="00A140A1"/>
    <w:rsid w:val="00A14C69"/>
    <w:rsid w:val="00A16467"/>
    <w:rsid w:val="00A209DF"/>
    <w:rsid w:val="00A21FD3"/>
    <w:rsid w:val="00A22AEB"/>
    <w:rsid w:val="00A24410"/>
    <w:rsid w:val="00A27F24"/>
    <w:rsid w:val="00A337F1"/>
    <w:rsid w:val="00A35E6C"/>
    <w:rsid w:val="00A367DE"/>
    <w:rsid w:val="00A36E2F"/>
    <w:rsid w:val="00A3746E"/>
    <w:rsid w:val="00A45E41"/>
    <w:rsid w:val="00A45F7B"/>
    <w:rsid w:val="00A46ECF"/>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04AF"/>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16AA"/>
    <w:rsid w:val="00B52163"/>
    <w:rsid w:val="00B52DBD"/>
    <w:rsid w:val="00B558C2"/>
    <w:rsid w:val="00B55CAB"/>
    <w:rsid w:val="00B63E95"/>
    <w:rsid w:val="00B63F27"/>
    <w:rsid w:val="00B65334"/>
    <w:rsid w:val="00B66C86"/>
    <w:rsid w:val="00B66E17"/>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C4268"/>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1AA"/>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1AE"/>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261E"/>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0780D"/>
    <w:rsid w:val="00E10129"/>
    <w:rsid w:val="00E13EB2"/>
    <w:rsid w:val="00E14436"/>
    <w:rsid w:val="00E17C2E"/>
    <w:rsid w:val="00E203F4"/>
    <w:rsid w:val="00E20484"/>
    <w:rsid w:val="00E20FFD"/>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0B5"/>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0A61"/>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02A"/>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0D0"/>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wci.llnl.gov/simulation/computer-codes/visit/"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paraview.org/" TargetMode="Externa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hyperlink" Target="https://wind.nrel.gov/forum/wind/" TargetMode="External"/><Relationship Id="rId10" Type="http://schemas.openxmlformats.org/officeDocument/2006/relationships/hyperlink" Target="https://nwtc.nrel.gov/FAST-Developers" TargetMode="External"/><Relationship Id="rId19" Type="http://schemas.openxmlformats.org/officeDocument/2006/relationships/hyperlink" Target="http://wind.nrel.gov/nwtc/doxygen/nwtc_library/html/index.html"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4E8800-3E19-43EF-AD0C-4BE17955D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13740</TotalTime>
  <Pages>54</Pages>
  <Words>15874</Words>
  <Characters>90487</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106149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64</cp:revision>
  <dcterms:created xsi:type="dcterms:W3CDTF">2016-04-07T19:31:00Z</dcterms:created>
  <dcterms:modified xsi:type="dcterms:W3CDTF">2016-07-07T18:50:00Z</dcterms:modified>
</cp:coreProperties>
</file>