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64B095" w14:textId="2BD90C5E" w:rsidR="00143EBA" w:rsidRDefault="00D65682" w:rsidP="005847A9">
      <w:pPr>
        <w:pStyle w:val="Title"/>
      </w:pPr>
      <w:r>
        <w:t>F</w:t>
      </w:r>
      <w:r w:rsidR="00CA74B5">
        <w:t>AST v8.</w:t>
      </w:r>
      <w:r w:rsidR="0010636D">
        <w:t>1</w:t>
      </w:r>
      <w:r w:rsidR="006729B2">
        <w:t>5</w:t>
      </w:r>
      <w:r w:rsidR="00CA74B5">
        <w:t>.</w:t>
      </w:r>
      <w:r w:rsidR="0010636D">
        <w:t>0</w:t>
      </w:r>
      <w:r w:rsidR="006729B2">
        <w:t>0</w:t>
      </w:r>
      <w:r w:rsidR="0010636D">
        <w:t>a</w:t>
      </w:r>
      <w:r w:rsidR="005C01C1">
        <w:t>-bjj</w:t>
      </w:r>
    </w:p>
    <w:p w14:paraId="39DA5D69" w14:textId="36CD0FFD" w:rsidR="003A2ABC" w:rsidRPr="00DA5127" w:rsidRDefault="00CA74B5" w:rsidP="00CA74B5">
      <w:pPr>
        <w:pStyle w:val="Subtitle"/>
        <w:rPr>
          <w:sz w:val="32"/>
        </w:rPr>
      </w:pPr>
      <w:r w:rsidRPr="00DA5127">
        <w:rPr>
          <w:sz w:val="32"/>
        </w:rPr>
        <w:t>Bonnie Jonkman</w:t>
      </w:r>
      <w:r w:rsidR="003A2ABC" w:rsidRPr="00DA5127">
        <w:rPr>
          <w:sz w:val="32"/>
        </w:rPr>
        <w:t xml:space="preserve"> and </w:t>
      </w:r>
      <w:r w:rsidR="00CA54DC" w:rsidRPr="00DA5127">
        <w:rPr>
          <w:sz w:val="32"/>
        </w:rPr>
        <w:t>Jason Jonkman</w:t>
      </w:r>
    </w:p>
    <w:p w14:paraId="723288DA" w14:textId="77777777" w:rsidR="00DA5127" w:rsidRDefault="00CA74B5" w:rsidP="00CA74B5">
      <w:pPr>
        <w:pStyle w:val="Subtitle"/>
      </w:pPr>
      <w:r>
        <w:t>National Renewable Energy Laboratory</w:t>
      </w:r>
    </w:p>
    <w:p w14:paraId="2164B096" w14:textId="044CCC87" w:rsidR="00CA74B5" w:rsidRDefault="009E3E8B" w:rsidP="00CA74B5">
      <w:pPr>
        <w:pStyle w:val="Subtitle"/>
      </w:pPr>
      <w:r w:rsidRPr="009E3E8B">
        <w:t>April 13, 2016</w:t>
      </w:r>
    </w:p>
    <w:p w14:paraId="77888E07" w14:textId="77777777" w:rsidR="00FC4A4F" w:rsidRPr="00FC4A4F" w:rsidRDefault="00FC4A4F" w:rsidP="00FC4A4F"/>
    <w:p w14:paraId="4FEFDF69" w14:textId="77777777" w:rsidR="00834D19" w:rsidRDefault="00834D19" w:rsidP="006C131B">
      <w:pPr>
        <w:sectPr w:rsidR="00834D19">
          <w:footerReference w:type="default" r:id="rId9"/>
          <w:footnotePr>
            <w:numFmt w:val="chicago"/>
          </w:footnotePr>
          <w:pgSz w:w="12240" w:h="15840"/>
          <w:pgMar w:top="1440" w:right="1440" w:bottom="1440" w:left="1440" w:header="720" w:footer="720" w:gutter="0"/>
          <w:cols w:space="720"/>
          <w:docGrid w:linePitch="360"/>
        </w:sectPr>
      </w:pPr>
    </w:p>
    <w:p w14:paraId="2164B098" w14:textId="77777777" w:rsidR="009E13A6" w:rsidRDefault="006C131B" w:rsidP="00992CCA">
      <w:pPr>
        <w:pStyle w:val="Heading1"/>
      </w:pPr>
      <w:bookmarkStart w:id="0" w:name="_Toc448331052"/>
      <w:r>
        <w:lastRenderedPageBreak/>
        <w:t>Table of Contents</w:t>
      </w:r>
      <w:bookmarkEnd w:id="0"/>
    </w:p>
    <w:p w14:paraId="34D05060" w14:textId="77777777" w:rsidR="00B66E17" w:rsidRDefault="006C131B">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448331052" w:history="1">
        <w:r w:rsidR="00B66E17" w:rsidRPr="00FD4F2C">
          <w:rPr>
            <w:rStyle w:val="Hyperlink"/>
            <w:noProof/>
          </w:rPr>
          <w:t>Table of Contents</w:t>
        </w:r>
        <w:r w:rsidR="00B66E17">
          <w:rPr>
            <w:noProof/>
            <w:webHidden/>
          </w:rPr>
          <w:tab/>
        </w:r>
        <w:r w:rsidR="00B66E17">
          <w:rPr>
            <w:noProof/>
            <w:webHidden/>
          </w:rPr>
          <w:fldChar w:fldCharType="begin"/>
        </w:r>
        <w:r w:rsidR="00B66E17">
          <w:rPr>
            <w:noProof/>
            <w:webHidden/>
          </w:rPr>
          <w:instrText xml:space="preserve"> PAGEREF _Toc448331052 \h </w:instrText>
        </w:r>
        <w:r w:rsidR="00B66E17">
          <w:rPr>
            <w:noProof/>
            <w:webHidden/>
          </w:rPr>
        </w:r>
        <w:r w:rsidR="00B66E17">
          <w:rPr>
            <w:noProof/>
            <w:webHidden/>
          </w:rPr>
          <w:fldChar w:fldCharType="separate"/>
        </w:r>
        <w:r w:rsidR="00B66E17">
          <w:rPr>
            <w:noProof/>
            <w:webHidden/>
          </w:rPr>
          <w:t>2</w:t>
        </w:r>
        <w:r w:rsidR="00B66E17">
          <w:rPr>
            <w:noProof/>
            <w:webHidden/>
          </w:rPr>
          <w:fldChar w:fldCharType="end"/>
        </w:r>
      </w:hyperlink>
    </w:p>
    <w:p w14:paraId="36A84CA4" w14:textId="77777777" w:rsidR="00B66E17" w:rsidRDefault="005B138F">
      <w:pPr>
        <w:pStyle w:val="TOC1"/>
        <w:tabs>
          <w:tab w:val="right" w:leader="dot" w:pos="9350"/>
        </w:tabs>
        <w:rPr>
          <w:rFonts w:eastAsiaTheme="minorEastAsia"/>
          <w:noProof/>
        </w:rPr>
      </w:pPr>
      <w:hyperlink w:anchor="_Toc448331053" w:history="1">
        <w:r w:rsidR="00B66E17" w:rsidRPr="00FD4F2C">
          <w:rPr>
            <w:rStyle w:val="Hyperlink"/>
            <w:noProof/>
          </w:rPr>
          <w:t>Introduction</w:t>
        </w:r>
        <w:r w:rsidR="00B66E17">
          <w:rPr>
            <w:noProof/>
            <w:webHidden/>
          </w:rPr>
          <w:tab/>
        </w:r>
        <w:r w:rsidR="00B66E17">
          <w:rPr>
            <w:noProof/>
            <w:webHidden/>
          </w:rPr>
          <w:fldChar w:fldCharType="begin"/>
        </w:r>
        <w:r w:rsidR="00B66E17">
          <w:rPr>
            <w:noProof/>
            <w:webHidden/>
          </w:rPr>
          <w:instrText xml:space="preserve"> PAGEREF _Toc448331053 \h </w:instrText>
        </w:r>
        <w:r w:rsidR="00B66E17">
          <w:rPr>
            <w:noProof/>
            <w:webHidden/>
          </w:rPr>
        </w:r>
        <w:r w:rsidR="00B66E17">
          <w:rPr>
            <w:noProof/>
            <w:webHidden/>
          </w:rPr>
          <w:fldChar w:fldCharType="separate"/>
        </w:r>
        <w:r w:rsidR="00B66E17">
          <w:rPr>
            <w:noProof/>
            <w:webHidden/>
          </w:rPr>
          <w:t>4</w:t>
        </w:r>
        <w:r w:rsidR="00B66E17">
          <w:rPr>
            <w:noProof/>
            <w:webHidden/>
          </w:rPr>
          <w:fldChar w:fldCharType="end"/>
        </w:r>
      </w:hyperlink>
    </w:p>
    <w:p w14:paraId="7190FA47" w14:textId="77777777" w:rsidR="00B66E17" w:rsidRDefault="005B138F">
      <w:pPr>
        <w:pStyle w:val="TOC1"/>
        <w:tabs>
          <w:tab w:val="right" w:leader="dot" w:pos="9350"/>
        </w:tabs>
        <w:rPr>
          <w:rFonts w:eastAsiaTheme="minorEastAsia"/>
          <w:noProof/>
        </w:rPr>
      </w:pPr>
      <w:hyperlink w:anchor="_Toc448331054" w:history="1">
        <w:r w:rsidR="00B66E17" w:rsidRPr="00FD4F2C">
          <w:rPr>
            <w:rStyle w:val="Hyperlink"/>
            <w:noProof/>
          </w:rPr>
          <w:t>Major changes in FAST</w:t>
        </w:r>
        <w:r w:rsidR="00B66E17">
          <w:rPr>
            <w:noProof/>
            <w:webHidden/>
          </w:rPr>
          <w:tab/>
        </w:r>
        <w:r w:rsidR="00B66E17">
          <w:rPr>
            <w:noProof/>
            <w:webHidden/>
          </w:rPr>
          <w:fldChar w:fldCharType="begin"/>
        </w:r>
        <w:r w:rsidR="00B66E17">
          <w:rPr>
            <w:noProof/>
            <w:webHidden/>
          </w:rPr>
          <w:instrText xml:space="preserve"> PAGEREF _Toc448331054 \h </w:instrText>
        </w:r>
        <w:r w:rsidR="00B66E17">
          <w:rPr>
            <w:noProof/>
            <w:webHidden/>
          </w:rPr>
        </w:r>
        <w:r w:rsidR="00B66E17">
          <w:rPr>
            <w:noProof/>
            <w:webHidden/>
          </w:rPr>
          <w:fldChar w:fldCharType="separate"/>
        </w:r>
        <w:r w:rsidR="00B66E17">
          <w:rPr>
            <w:noProof/>
            <w:webHidden/>
          </w:rPr>
          <w:t>9</w:t>
        </w:r>
        <w:r w:rsidR="00B66E17">
          <w:rPr>
            <w:noProof/>
            <w:webHidden/>
          </w:rPr>
          <w:fldChar w:fldCharType="end"/>
        </w:r>
      </w:hyperlink>
    </w:p>
    <w:p w14:paraId="61DE79AA" w14:textId="77777777" w:rsidR="00B66E17" w:rsidRDefault="005B138F">
      <w:pPr>
        <w:pStyle w:val="TOC2"/>
        <w:tabs>
          <w:tab w:val="right" w:leader="dot" w:pos="9350"/>
        </w:tabs>
        <w:rPr>
          <w:rFonts w:eastAsiaTheme="minorEastAsia"/>
          <w:noProof/>
        </w:rPr>
      </w:pPr>
      <w:hyperlink w:anchor="_Toc448331055" w:history="1">
        <w:r w:rsidR="00B66E17" w:rsidRPr="00FD4F2C">
          <w:rPr>
            <w:rStyle w:val="Hyperlink"/>
            <w:noProof/>
          </w:rPr>
          <w:t>v8.15.00a-bjj</w:t>
        </w:r>
        <w:r w:rsidR="00B66E17">
          <w:rPr>
            <w:noProof/>
            <w:webHidden/>
          </w:rPr>
          <w:tab/>
        </w:r>
        <w:r w:rsidR="00B66E17">
          <w:rPr>
            <w:noProof/>
            <w:webHidden/>
          </w:rPr>
          <w:fldChar w:fldCharType="begin"/>
        </w:r>
        <w:r w:rsidR="00B66E17">
          <w:rPr>
            <w:noProof/>
            <w:webHidden/>
          </w:rPr>
          <w:instrText xml:space="preserve"> PAGEREF _Toc448331055 \h </w:instrText>
        </w:r>
        <w:r w:rsidR="00B66E17">
          <w:rPr>
            <w:noProof/>
            <w:webHidden/>
          </w:rPr>
        </w:r>
        <w:r w:rsidR="00B66E17">
          <w:rPr>
            <w:noProof/>
            <w:webHidden/>
          </w:rPr>
          <w:fldChar w:fldCharType="separate"/>
        </w:r>
        <w:r w:rsidR="00B66E17">
          <w:rPr>
            <w:noProof/>
            <w:webHidden/>
          </w:rPr>
          <w:t>9</w:t>
        </w:r>
        <w:r w:rsidR="00B66E17">
          <w:rPr>
            <w:noProof/>
            <w:webHidden/>
          </w:rPr>
          <w:fldChar w:fldCharType="end"/>
        </w:r>
      </w:hyperlink>
    </w:p>
    <w:p w14:paraId="2EEE62F9" w14:textId="77777777" w:rsidR="00B66E17" w:rsidRDefault="005B138F">
      <w:pPr>
        <w:pStyle w:val="TOC2"/>
        <w:tabs>
          <w:tab w:val="right" w:leader="dot" w:pos="9350"/>
        </w:tabs>
        <w:rPr>
          <w:rFonts w:eastAsiaTheme="minorEastAsia"/>
          <w:noProof/>
        </w:rPr>
      </w:pPr>
      <w:hyperlink w:anchor="_Toc448331056" w:history="1">
        <w:r w:rsidR="00B66E17" w:rsidRPr="00FD4F2C">
          <w:rPr>
            <w:rStyle w:val="Hyperlink"/>
            <w:noProof/>
          </w:rPr>
          <w:t>v8.12.00a-bjj</w:t>
        </w:r>
        <w:r w:rsidR="00B66E17">
          <w:rPr>
            <w:noProof/>
            <w:webHidden/>
          </w:rPr>
          <w:tab/>
        </w:r>
        <w:r w:rsidR="00B66E17">
          <w:rPr>
            <w:noProof/>
            <w:webHidden/>
          </w:rPr>
          <w:fldChar w:fldCharType="begin"/>
        </w:r>
        <w:r w:rsidR="00B66E17">
          <w:rPr>
            <w:noProof/>
            <w:webHidden/>
          </w:rPr>
          <w:instrText xml:space="preserve"> PAGEREF _Toc448331056 \h </w:instrText>
        </w:r>
        <w:r w:rsidR="00B66E17">
          <w:rPr>
            <w:noProof/>
            <w:webHidden/>
          </w:rPr>
        </w:r>
        <w:r w:rsidR="00B66E17">
          <w:rPr>
            <w:noProof/>
            <w:webHidden/>
          </w:rPr>
          <w:fldChar w:fldCharType="separate"/>
        </w:r>
        <w:r w:rsidR="00B66E17">
          <w:rPr>
            <w:noProof/>
            <w:webHidden/>
          </w:rPr>
          <w:t>12</w:t>
        </w:r>
        <w:r w:rsidR="00B66E17">
          <w:rPr>
            <w:noProof/>
            <w:webHidden/>
          </w:rPr>
          <w:fldChar w:fldCharType="end"/>
        </w:r>
      </w:hyperlink>
    </w:p>
    <w:p w14:paraId="0A57B9BC" w14:textId="77777777" w:rsidR="00B66E17" w:rsidRDefault="005B138F">
      <w:pPr>
        <w:pStyle w:val="TOC2"/>
        <w:tabs>
          <w:tab w:val="right" w:leader="dot" w:pos="9350"/>
        </w:tabs>
        <w:rPr>
          <w:rFonts w:eastAsiaTheme="minorEastAsia"/>
          <w:noProof/>
        </w:rPr>
      </w:pPr>
      <w:hyperlink w:anchor="_Toc448331057" w:history="1">
        <w:r w:rsidR="00B66E17" w:rsidRPr="00FD4F2C">
          <w:rPr>
            <w:rStyle w:val="Hyperlink"/>
            <w:noProof/>
          </w:rPr>
          <w:t>v8.10.00a-bjj</w:t>
        </w:r>
        <w:r w:rsidR="00B66E17">
          <w:rPr>
            <w:noProof/>
            <w:webHidden/>
          </w:rPr>
          <w:tab/>
        </w:r>
        <w:r w:rsidR="00B66E17">
          <w:rPr>
            <w:noProof/>
            <w:webHidden/>
          </w:rPr>
          <w:fldChar w:fldCharType="begin"/>
        </w:r>
        <w:r w:rsidR="00B66E17">
          <w:rPr>
            <w:noProof/>
            <w:webHidden/>
          </w:rPr>
          <w:instrText xml:space="preserve"> PAGEREF _Toc448331057 \h </w:instrText>
        </w:r>
        <w:r w:rsidR="00B66E17">
          <w:rPr>
            <w:noProof/>
            <w:webHidden/>
          </w:rPr>
        </w:r>
        <w:r w:rsidR="00B66E17">
          <w:rPr>
            <w:noProof/>
            <w:webHidden/>
          </w:rPr>
          <w:fldChar w:fldCharType="separate"/>
        </w:r>
        <w:r w:rsidR="00B66E17">
          <w:rPr>
            <w:noProof/>
            <w:webHidden/>
          </w:rPr>
          <w:t>13</w:t>
        </w:r>
        <w:r w:rsidR="00B66E17">
          <w:rPr>
            <w:noProof/>
            <w:webHidden/>
          </w:rPr>
          <w:fldChar w:fldCharType="end"/>
        </w:r>
      </w:hyperlink>
    </w:p>
    <w:p w14:paraId="627D1B84" w14:textId="77777777" w:rsidR="00B66E17" w:rsidRDefault="005B138F">
      <w:pPr>
        <w:pStyle w:val="TOC2"/>
        <w:tabs>
          <w:tab w:val="right" w:leader="dot" w:pos="9350"/>
        </w:tabs>
        <w:rPr>
          <w:rFonts w:eastAsiaTheme="minorEastAsia"/>
          <w:noProof/>
        </w:rPr>
      </w:pPr>
      <w:hyperlink w:anchor="_Toc448331058" w:history="1">
        <w:r w:rsidR="00B66E17" w:rsidRPr="00FD4F2C">
          <w:rPr>
            <w:rStyle w:val="Hyperlink"/>
            <w:noProof/>
          </w:rPr>
          <w:t>v8.09.00a-bjj</w:t>
        </w:r>
        <w:r w:rsidR="00B66E17">
          <w:rPr>
            <w:noProof/>
            <w:webHidden/>
          </w:rPr>
          <w:tab/>
        </w:r>
        <w:r w:rsidR="00B66E17">
          <w:rPr>
            <w:noProof/>
            <w:webHidden/>
          </w:rPr>
          <w:fldChar w:fldCharType="begin"/>
        </w:r>
        <w:r w:rsidR="00B66E17">
          <w:rPr>
            <w:noProof/>
            <w:webHidden/>
          </w:rPr>
          <w:instrText xml:space="preserve"> PAGEREF _Toc448331058 \h </w:instrText>
        </w:r>
        <w:r w:rsidR="00B66E17">
          <w:rPr>
            <w:noProof/>
            <w:webHidden/>
          </w:rPr>
        </w:r>
        <w:r w:rsidR="00B66E17">
          <w:rPr>
            <w:noProof/>
            <w:webHidden/>
          </w:rPr>
          <w:fldChar w:fldCharType="separate"/>
        </w:r>
        <w:r w:rsidR="00B66E17">
          <w:rPr>
            <w:noProof/>
            <w:webHidden/>
          </w:rPr>
          <w:t>14</w:t>
        </w:r>
        <w:r w:rsidR="00B66E17">
          <w:rPr>
            <w:noProof/>
            <w:webHidden/>
          </w:rPr>
          <w:fldChar w:fldCharType="end"/>
        </w:r>
      </w:hyperlink>
    </w:p>
    <w:p w14:paraId="749575F6" w14:textId="77777777" w:rsidR="00B66E17" w:rsidRDefault="005B138F">
      <w:pPr>
        <w:pStyle w:val="TOC2"/>
        <w:tabs>
          <w:tab w:val="right" w:leader="dot" w:pos="9350"/>
        </w:tabs>
        <w:rPr>
          <w:rFonts w:eastAsiaTheme="minorEastAsia"/>
          <w:noProof/>
        </w:rPr>
      </w:pPr>
      <w:hyperlink w:anchor="_Toc448331059" w:history="1">
        <w:r w:rsidR="00B66E17" w:rsidRPr="00FD4F2C">
          <w:rPr>
            <w:rStyle w:val="Hyperlink"/>
            <w:noProof/>
          </w:rPr>
          <w:t>v8.08.00c-bjj</w:t>
        </w:r>
        <w:r w:rsidR="00B66E17">
          <w:rPr>
            <w:noProof/>
            <w:webHidden/>
          </w:rPr>
          <w:tab/>
        </w:r>
        <w:r w:rsidR="00B66E17">
          <w:rPr>
            <w:noProof/>
            <w:webHidden/>
          </w:rPr>
          <w:fldChar w:fldCharType="begin"/>
        </w:r>
        <w:r w:rsidR="00B66E17">
          <w:rPr>
            <w:noProof/>
            <w:webHidden/>
          </w:rPr>
          <w:instrText xml:space="preserve"> PAGEREF _Toc448331059 \h </w:instrText>
        </w:r>
        <w:r w:rsidR="00B66E17">
          <w:rPr>
            <w:noProof/>
            <w:webHidden/>
          </w:rPr>
        </w:r>
        <w:r w:rsidR="00B66E17">
          <w:rPr>
            <w:noProof/>
            <w:webHidden/>
          </w:rPr>
          <w:fldChar w:fldCharType="separate"/>
        </w:r>
        <w:r w:rsidR="00B66E17">
          <w:rPr>
            <w:noProof/>
            <w:webHidden/>
          </w:rPr>
          <w:t>14</w:t>
        </w:r>
        <w:r w:rsidR="00B66E17">
          <w:rPr>
            <w:noProof/>
            <w:webHidden/>
          </w:rPr>
          <w:fldChar w:fldCharType="end"/>
        </w:r>
      </w:hyperlink>
    </w:p>
    <w:p w14:paraId="24DB447F" w14:textId="77777777" w:rsidR="00B66E17" w:rsidRDefault="005B138F">
      <w:pPr>
        <w:pStyle w:val="TOC2"/>
        <w:tabs>
          <w:tab w:val="right" w:leader="dot" w:pos="9350"/>
        </w:tabs>
        <w:rPr>
          <w:rFonts w:eastAsiaTheme="minorEastAsia"/>
          <w:noProof/>
        </w:rPr>
      </w:pPr>
      <w:hyperlink w:anchor="_Toc448331060" w:history="1">
        <w:r w:rsidR="00B66E17" w:rsidRPr="00FD4F2C">
          <w:rPr>
            <w:rStyle w:val="Hyperlink"/>
            <w:noProof/>
          </w:rPr>
          <w:t>v8.03.02b-bjj</w:t>
        </w:r>
        <w:r w:rsidR="00B66E17">
          <w:rPr>
            <w:noProof/>
            <w:webHidden/>
          </w:rPr>
          <w:tab/>
        </w:r>
        <w:r w:rsidR="00B66E17">
          <w:rPr>
            <w:noProof/>
            <w:webHidden/>
          </w:rPr>
          <w:fldChar w:fldCharType="begin"/>
        </w:r>
        <w:r w:rsidR="00B66E17">
          <w:rPr>
            <w:noProof/>
            <w:webHidden/>
          </w:rPr>
          <w:instrText xml:space="preserve"> PAGEREF _Toc448331060 \h </w:instrText>
        </w:r>
        <w:r w:rsidR="00B66E17">
          <w:rPr>
            <w:noProof/>
            <w:webHidden/>
          </w:rPr>
        </w:r>
        <w:r w:rsidR="00B66E17">
          <w:rPr>
            <w:noProof/>
            <w:webHidden/>
          </w:rPr>
          <w:fldChar w:fldCharType="separate"/>
        </w:r>
        <w:r w:rsidR="00B66E17">
          <w:rPr>
            <w:noProof/>
            <w:webHidden/>
          </w:rPr>
          <w:t>15</w:t>
        </w:r>
        <w:r w:rsidR="00B66E17">
          <w:rPr>
            <w:noProof/>
            <w:webHidden/>
          </w:rPr>
          <w:fldChar w:fldCharType="end"/>
        </w:r>
      </w:hyperlink>
    </w:p>
    <w:p w14:paraId="0ADF85CB" w14:textId="77777777" w:rsidR="00B66E17" w:rsidRDefault="005B138F">
      <w:pPr>
        <w:pStyle w:val="TOC1"/>
        <w:tabs>
          <w:tab w:val="right" w:leader="dot" w:pos="9350"/>
        </w:tabs>
        <w:rPr>
          <w:rFonts w:eastAsiaTheme="minorEastAsia"/>
          <w:noProof/>
        </w:rPr>
      </w:pPr>
      <w:hyperlink w:anchor="_Toc448331061" w:history="1">
        <w:r w:rsidR="00B66E17" w:rsidRPr="00FD4F2C">
          <w:rPr>
            <w:rStyle w:val="Hyperlink"/>
            <w:noProof/>
          </w:rPr>
          <w:t>FAST v8 Input and Output Files</w:t>
        </w:r>
        <w:r w:rsidR="00B66E17">
          <w:rPr>
            <w:noProof/>
            <w:webHidden/>
          </w:rPr>
          <w:tab/>
        </w:r>
        <w:r w:rsidR="00B66E17">
          <w:rPr>
            <w:noProof/>
            <w:webHidden/>
          </w:rPr>
          <w:fldChar w:fldCharType="begin"/>
        </w:r>
        <w:r w:rsidR="00B66E17">
          <w:rPr>
            <w:noProof/>
            <w:webHidden/>
          </w:rPr>
          <w:instrText xml:space="preserve"> PAGEREF _Toc448331061 \h </w:instrText>
        </w:r>
        <w:r w:rsidR="00B66E17">
          <w:rPr>
            <w:noProof/>
            <w:webHidden/>
          </w:rPr>
        </w:r>
        <w:r w:rsidR="00B66E17">
          <w:rPr>
            <w:noProof/>
            <w:webHidden/>
          </w:rPr>
          <w:fldChar w:fldCharType="separate"/>
        </w:r>
        <w:r w:rsidR="00B66E17">
          <w:rPr>
            <w:noProof/>
            <w:webHidden/>
          </w:rPr>
          <w:t>16</w:t>
        </w:r>
        <w:r w:rsidR="00B66E17">
          <w:rPr>
            <w:noProof/>
            <w:webHidden/>
          </w:rPr>
          <w:fldChar w:fldCharType="end"/>
        </w:r>
      </w:hyperlink>
    </w:p>
    <w:p w14:paraId="3C1C856D" w14:textId="77777777" w:rsidR="00B66E17" w:rsidRDefault="005B138F">
      <w:pPr>
        <w:pStyle w:val="TOC2"/>
        <w:tabs>
          <w:tab w:val="right" w:leader="dot" w:pos="9350"/>
        </w:tabs>
        <w:rPr>
          <w:rFonts w:eastAsiaTheme="minorEastAsia"/>
          <w:noProof/>
        </w:rPr>
      </w:pPr>
      <w:hyperlink w:anchor="_Toc448331062" w:history="1">
        <w:r w:rsidR="00B66E17" w:rsidRPr="00FD4F2C">
          <w:rPr>
            <w:rStyle w:val="Hyperlink"/>
            <w:noProof/>
          </w:rPr>
          <w:t>File Naming Conventions</w:t>
        </w:r>
        <w:r w:rsidR="00B66E17">
          <w:rPr>
            <w:noProof/>
            <w:webHidden/>
          </w:rPr>
          <w:tab/>
        </w:r>
        <w:r w:rsidR="00B66E17">
          <w:rPr>
            <w:noProof/>
            <w:webHidden/>
          </w:rPr>
          <w:fldChar w:fldCharType="begin"/>
        </w:r>
        <w:r w:rsidR="00B66E17">
          <w:rPr>
            <w:noProof/>
            <w:webHidden/>
          </w:rPr>
          <w:instrText xml:space="preserve"> PAGEREF _Toc448331062 \h </w:instrText>
        </w:r>
        <w:r w:rsidR="00B66E17">
          <w:rPr>
            <w:noProof/>
            <w:webHidden/>
          </w:rPr>
        </w:r>
        <w:r w:rsidR="00B66E17">
          <w:rPr>
            <w:noProof/>
            <w:webHidden/>
          </w:rPr>
          <w:fldChar w:fldCharType="separate"/>
        </w:r>
        <w:r w:rsidR="00B66E17">
          <w:rPr>
            <w:noProof/>
            <w:webHidden/>
          </w:rPr>
          <w:t>16</w:t>
        </w:r>
        <w:r w:rsidR="00B66E17">
          <w:rPr>
            <w:noProof/>
            <w:webHidden/>
          </w:rPr>
          <w:fldChar w:fldCharType="end"/>
        </w:r>
      </w:hyperlink>
    </w:p>
    <w:p w14:paraId="2D3787C8" w14:textId="77777777" w:rsidR="00B66E17" w:rsidRDefault="005B138F">
      <w:pPr>
        <w:pStyle w:val="TOC2"/>
        <w:tabs>
          <w:tab w:val="right" w:leader="dot" w:pos="9350"/>
        </w:tabs>
        <w:rPr>
          <w:rFonts w:eastAsiaTheme="minorEastAsia"/>
          <w:noProof/>
        </w:rPr>
      </w:pPr>
      <w:hyperlink w:anchor="_Toc448331063" w:history="1">
        <w:r w:rsidR="00B66E17" w:rsidRPr="00FD4F2C">
          <w:rPr>
            <w:rStyle w:val="Hyperlink"/>
            <w:noProof/>
          </w:rPr>
          <w:t>Variables Specified in the FAST Primary Input File</w:t>
        </w:r>
        <w:r w:rsidR="00B66E17">
          <w:rPr>
            <w:noProof/>
            <w:webHidden/>
          </w:rPr>
          <w:tab/>
        </w:r>
        <w:r w:rsidR="00B66E17">
          <w:rPr>
            <w:noProof/>
            <w:webHidden/>
          </w:rPr>
          <w:fldChar w:fldCharType="begin"/>
        </w:r>
        <w:r w:rsidR="00B66E17">
          <w:rPr>
            <w:noProof/>
            <w:webHidden/>
          </w:rPr>
          <w:instrText xml:space="preserve"> PAGEREF _Toc448331063 \h </w:instrText>
        </w:r>
        <w:r w:rsidR="00B66E17">
          <w:rPr>
            <w:noProof/>
            <w:webHidden/>
          </w:rPr>
        </w:r>
        <w:r w:rsidR="00B66E17">
          <w:rPr>
            <w:noProof/>
            <w:webHidden/>
          </w:rPr>
          <w:fldChar w:fldCharType="separate"/>
        </w:r>
        <w:r w:rsidR="00B66E17">
          <w:rPr>
            <w:noProof/>
            <w:webHidden/>
          </w:rPr>
          <w:t>19</w:t>
        </w:r>
        <w:r w:rsidR="00B66E17">
          <w:rPr>
            <w:noProof/>
            <w:webHidden/>
          </w:rPr>
          <w:fldChar w:fldCharType="end"/>
        </w:r>
      </w:hyperlink>
    </w:p>
    <w:p w14:paraId="4660CDAF" w14:textId="77777777" w:rsidR="00B66E17" w:rsidRDefault="005B138F">
      <w:pPr>
        <w:pStyle w:val="TOC2"/>
        <w:tabs>
          <w:tab w:val="right" w:leader="dot" w:pos="9350"/>
        </w:tabs>
        <w:rPr>
          <w:rFonts w:eastAsiaTheme="minorEastAsia"/>
          <w:noProof/>
        </w:rPr>
      </w:pPr>
      <w:hyperlink w:anchor="_Toc448331064" w:history="1">
        <w:r w:rsidR="00B66E17" w:rsidRPr="00FD4F2C">
          <w:rPr>
            <w:rStyle w:val="Hyperlink"/>
            <w:noProof/>
          </w:rPr>
          <w:t>Checkpoint Files (Restart Capability)</w:t>
        </w:r>
        <w:r w:rsidR="00B66E17">
          <w:rPr>
            <w:noProof/>
            <w:webHidden/>
          </w:rPr>
          <w:tab/>
        </w:r>
        <w:r w:rsidR="00B66E17">
          <w:rPr>
            <w:noProof/>
            <w:webHidden/>
          </w:rPr>
          <w:fldChar w:fldCharType="begin"/>
        </w:r>
        <w:r w:rsidR="00B66E17">
          <w:rPr>
            <w:noProof/>
            <w:webHidden/>
          </w:rPr>
          <w:instrText xml:space="preserve"> PAGEREF _Toc448331064 \h </w:instrText>
        </w:r>
        <w:r w:rsidR="00B66E17">
          <w:rPr>
            <w:noProof/>
            <w:webHidden/>
          </w:rPr>
        </w:r>
        <w:r w:rsidR="00B66E17">
          <w:rPr>
            <w:noProof/>
            <w:webHidden/>
          </w:rPr>
          <w:fldChar w:fldCharType="separate"/>
        </w:r>
        <w:r w:rsidR="00B66E17">
          <w:rPr>
            <w:noProof/>
            <w:webHidden/>
          </w:rPr>
          <w:t>29</w:t>
        </w:r>
        <w:r w:rsidR="00B66E17">
          <w:rPr>
            <w:noProof/>
            <w:webHidden/>
          </w:rPr>
          <w:fldChar w:fldCharType="end"/>
        </w:r>
      </w:hyperlink>
    </w:p>
    <w:p w14:paraId="0ABF9E1A" w14:textId="77777777" w:rsidR="00B66E17" w:rsidRDefault="005B138F">
      <w:pPr>
        <w:pStyle w:val="TOC2"/>
        <w:tabs>
          <w:tab w:val="right" w:leader="dot" w:pos="9350"/>
        </w:tabs>
        <w:rPr>
          <w:rFonts w:eastAsiaTheme="minorEastAsia"/>
          <w:noProof/>
        </w:rPr>
      </w:pPr>
      <w:hyperlink w:anchor="_Toc448331065" w:history="1">
        <w:r w:rsidR="00B66E17" w:rsidRPr="00FD4F2C">
          <w:rPr>
            <w:rStyle w:val="Hyperlink"/>
            <w:noProof/>
          </w:rPr>
          <w:t>Visualization Toolkit Files (Visualization Capability)</w:t>
        </w:r>
        <w:r w:rsidR="00B66E17">
          <w:rPr>
            <w:noProof/>
            <w:webHidden/>
          </w:rPr>
          <w:tab/>
        </w:r>
        <w:r w:rsidR="00B66E17">
          <w:rPr>
            <w:noProof/>
            <w:webHidden/>
          </w:rPr>
          <w:fldChar w:fldCharType="begin"/>
        </w:r>
        <w:r w:rsidR="00B66E17">
          <w:rPr>
            <w:noProof/>
            <w:webHidden/>
          </w:rPr>
          <w:instrText xml:space="preserve"> PAGEREF _Toc448331065 \h </w:instrText>
        </w:r>
        <w:r w:rsidR="00B66E17">
          <w:rPr>
            <w:noProof/>
            <w:webHidden/>
          </w:rPr>
        </w:r>
        <w:r w:rsidR="00B66E17">
          <w:rPr>
            <w:noProof/>
            <w:webHidden/>
          </w:rPr>
          <w:fldChar w:fldCharType="separate"/>
        </w:r>
        <w:r w:rsidR="00B66E17">
          <w:rPr>
            <w:noProof/>
            <w:webHidden/>
          </w:rPr>
          <w:t>29</w:t>
        </w:r>
        <w:r w:rsidR="00B66E17">
          <w:rPr>
            <w:noProof/>
            <w:webHidden/>
          </w:rPr>
          <w:fldChar w:fldCharType="end"/>
        </w:r>
      </w:hyperlink>
    </w:p>
    <w:p w14:paraId="7420F1A8" w14:textId="77777777" w:rsidR="00B66E17" w:rsidRDefault="005B138F">
      <w:pPr>
        <w:pStyle w:val="TOC1"/>
        <w:tabs>
          <w:tab w:val="right" w:leader="dot" w:pos="9350"/>
        </w:tabs>
        <w:rPr>
          <w:rFonts w:eastAsiaTheme="minorEastAsia"/>
          <w:noProof/>
        </w:rPr>
      </w:pPr>
      <w:hyperlink w:anchor="_Toc448331066" w:history="1">
        <w:r w:rsidR="00B66E17" w:rsidRPr="00FD4F2C">
          <w:rPr>
            <w:rStyle w:val="Hyperlink"/>
            <w:noProof/>
          </w:rPr>
          <w:t>Converting to FAST v8.15.x</w:t>
        </w:r>
        <w:r w:rsidR="00B66E17">
          <w:rPr>
            <w:noProof/>
            <w:webHidden/>
          </w:rPr>
          <w:tab/>
        </w:r>
        <w:r w:rsidR="00B66E17">
          <w:rPr>
            <w:noProof/>
            <w:webHidden/>
          </w:rPr>
          <w:fldChar w:fldCharType="begin"/>
        </w:r>
        <w:r w:rsidR="00B66E17">
          <w:rPr>
            <w:noProof/>
            <w:webHidden/>
          </w:rPr>
          <w:instrText xml:space="preserve"> PAGEREF _Toc448331066 \h </w:instrText>
        </w:r>
        <w:r w:rsidR="00B66E17">
          <w:rPr>
            <w:noProof/>
            <w:webHidden/>
          </w:rPr>
        </w:r>
        <w:r w:rsidR="00B66E17">
          <w:rPr>
            <w:noProof/>
            <w:webHidden/>
          </w:rPr>
          <w:fldChar w:fldCharType="separate"/>
        </w:r>
        <w:r w:rsidR="00B66E17">
          <w:rPr>
            <w:noProof/>
            <w:webHidden/>
          </w:rPr>
          <w:t>32</w:t>
        </w:r>
        <w:r w:rsidR="00B66E17">
          <w:rPr>
            <w:noProof/>
            <w:webHidden/>
          </w:rPr>
          <w:fldChar w:fldCharType="end"/>
        </w:r>
      </w:hyperlink>
    </w:p>
    <w:p w14:paraId="2EE3AC4C" w14:textId="77777777" w:rsidR="00B66E17" w:rsidRDefault="005B138F">
      <w:pPr>
        <w:pStyle w:val="TOC2"/>
        <w:tabs>
          <w:tab w:val="right" w:leader="dot" w:pos="9350"/>
        </w:tabs>
        <w:rPr>
          <w:rFonts w:eastAsiaTheme="minorEastAsia"/>
          <w:noProof/>
        </w:rPr>
      </w:pPr>
      <w:hyperlink w:anchor="_Toc448331067" w:history="1">
        <w:r w:rsidR="00B66E17" w:rsidRPr="00FD4F2C">
          <w:rPr>
            <w:rStyle w:val="Hyperlink"/>
            <w:noProof/>
          </w:rPr>
          <w:t>Summary of Changes to Inputs</w:t>
        </w:r>
        <w:r w:rsidR="00B66E17">
          <w:rPr>
            <w:noProof/>
            <w:webHidden/>
          </w:rPr>
          <w:tab/>
        </w:r>
        <w:r w:rsidR="00B66E17">
          <w:rPr>
            <w:noProof/>
            <w:webHidden/>
          </w:rPr>
          <w:fldChar w:fldCharType="begin"/>
        </w:r>
        <w:r w:rsidR="00B66E17">
          <w:rPr>
            <w:noProof/>
            <w:webHidden/>
          </w:rPr>
          <w:instrText xml:space="preserve"> PAGEREF _Toc448331067 \h </w:instrText>
        </w:r>
        <w:r w:rsidR="00B66E17">
          <w:rPr>
            <w:noProof/>
            <w:webHidden/>
          </w:rPr>
        </w:r>
        <w:r w:rsidR="00B66E17">
          <w:rPr>
            <w:noProof/>
            <w:webHidden/>
          </w:rPr>
          <w:fldChar w:fldCharType="separate"/>
        </w:r>
        <w:r w:rsidR="00B66E17">
          <w:rPr>
            <w:noProof/>
            <w:webHidden/>
          </w:rPr>
          <w:t>32</w:t>
        </w:r>
        <w:r w:rsidR="00B66E17">
          <w:rPr>
            <w:noProof/>
            <w:webHidden/>
          </w:rPr>
          <w:fldChar w:fldCharType="end"/>
        </w:r>
      </w:hyperlink>
    </w:p>
    <w:p w14:paraId="6F55B998" w14:textId="77777777" w:rsidR="00B66E17" w:rsidRDefault="005B138F">
      <w:pPr>
        <w:pStyle w:val="TOC2"/>
        <w:tabs>
          <w:tab w:val="right" w:leader="dot" w:pos="9350"/>
        </w:tabs>
        <w:rPr>
          <w:rFonts w:eastAsiaTheme="minorEastAsia"/>
          <w:noProof/>
        </w:rPr>
      </w:pPr>
      <w:hyperlink w:anchor="_Toc448331068" w:history="1">
        <w:r w:rsidR="00B66E17" w:rsidRPr="00FD4F2C">
          <w:rPr>
            <w:rStyle w:val="Hyperlink"/>
            <w:noProof/>
          </w:rPr>
          <w:t>MATLAB Conversion Scripts</w:t>
        </w:r>
        <w:r w:rsidR="00B66E17">
          <w:rPr>
            <w:noProof/>
            <w:webHidden/>
          </w:rPr>
          <w:tab/>
        </w:r>
        <w:r w:rsidR="00B66E17">
          <w:rPr>
            <w:noProof/>
            <w:webHidden/>
          </w:rPr>
          <w:fldChar w:fldCharType="begin"/>
        </w:r>
        <w:r w:rsidR="00B66E17">
          <w:rPr>
            <w:noProof/>
            <w:webHidden/>
          </w:rPr>
          <w:instrText xml:space="preserve"> PAGEREF _Toc448331068 \h </w:instrText>
        </w:r>
        <w:r w:rsidR="00B66E17">
          <w:rPr>
            <w:noProof/>
            <w:webHidden/>
          </w:rPr>
        </w:r>
        <w:r w:rsidR="00B66E17">
          <w:rPr>
            <w:noProof/>
            <w:webHidden/>
          </w:rPr>
          <w:fldChar w:fldCharType="separate"/>
        </w:r>
        <w:r w:rsidR="00B66E17">
          <w:rPr>
            <w:noProof/>
            <w:webHidden/>
          </w:rPr>
          <w:t>37</w:t>
        </w:r>
        <w:r w:rsidR="00B66E17">
          <w:rPr>
            <w:noProof/>
            <w:webHidden/>
          </w:rPr>
          <w:fldChar w:fldCharType="end"/>
        </w:r>
      </w:hyperlink>
    </w:p>
    <w:p w14:paraId="46BE0231" w14:textId="77777777" w:rsidR="00B66E17" w:rsidRDefault="005B138F">
      <w:pPr>
        <w:pStyle w:val="TOC1"/>
        <w:tabs>
          <w:tab w:val="right" w:leader="dot" w:pos="9350"/>
        </w:tabs>
        <w:rPr>
          <w:rFonts w:eastAsiaTheme="minorEastAsia"/>
          <w:noProof/>
        </w:rPr>
      </w:pPr>
      <w:hyperlink w:anchor="_Toc448331069" w:history="1">
        <w:r w:rsidR="00B66E17" w:rsidRPr="00FD4F2C">
          <w:rPr>
            <w:rStyle w:val="Hyperlink"/>
            <w:noProof/>
          </w:rPr>
          <w:t>Running FAST</w:t>
        </w:r>
        <w:r w:rsidR="00B66E17">
          <w:rPr>
            <w:noProof/>
            <w:webHidden/>
          </w:rPr>
          <w:tab/>
        </w:r>
        <w:r w:rsidR="00B66E17">
          <w:rPr>
            <w:noProof/>
            <w:webHidden/>
          </w:rPr>
          <w:fldChar w:fldCharType="begin"/>
        </w:r>
        <w:r w:rsidR="00B66E17">
          <w:rPr>
            <w:noProof/>
            <w:webHidden/>
          </w:rPr>
          <w:instrText xml:space="preserve"> PAGEREF _Toc448331069 \h </w:instrText>
        </w:r>
        <w:r w:rsidR="00B66E17">
          <w:rPr>
            <w:noProof/>
            <w:webHidden/>
          </w:rPr>
        </w:r>
        <w:r w:rsidR="00B66E17">
          <w:rPr>
            <w:noProof/>
            <w:webHidden/>
          </w:rPr>
          <w:fldChar w:fldCharType="separate"/>
        </w:r>
        <w:r w:rsidR="00B66E17">
          <w:rPr>
            <w:noProof/>
            <w:webHidden/>
          </w:rPr>
          <w:t>39</w:t>
        </w:r>
        <w:r w:rsidR="00B66E17">
          <w:rPr>
            <w:noProof/>
            <w:webHidden/>
          </w:rPr>
          <w:fldChar w:fldCharType="end"/>
        </w:r>
      </w:hyperlink>
    </w:p>
    <w:p w14:paraId="0266E2F4" w14:textId="77777777" w:rsidR="00B66E17" w:rsidRDefault="005B138F">
      <w:pPr>
        <w:pStyle w:val="TOC2"/>
        <w:tabs>
          <w:tab w:val="right" w:leader="dot" w:pos="9350"/>
        </w:tabs>
        <w:rPr>
          <w:rFonts w:eastAsiaTheme="minorEastAsia"/>
          <w:noProof/>
        </w:rPr>
      </w:pPr>
      <w:hyperlink w:anchor="_Toc448331070" w:history="1">
        <w:r w:rsidR="00B66E17" w:rsidRPr="00FD4F2C">
          <w:rPr>
            <w:rStyle w:val="Hyperlink"/>
            <w:noProof/>
          </w:rPr>
          <w:t>Normal Simulation: Starting FAST from an input file</w:t>
        </w:r>
        <w:r w:rsidR="00B66E17">
          <w:rPr>
            <w:noProof/>
            <w:webHidden/>
          </w:rPr>
          <w:tab/>
        </w:r>
        <w:r w:rsidR="00B66E17">
          <w:rPr>
            <w:noProof/>
            <w:webHidden/>
          </w:rPr>
          <w:fldChar w:fldCharType="begin"/>
        </w:r>
        <w:r w:rsidR="00B66E17">
          <w:rPr>
            <w:noProof/>
            <w:webHidden/>
          </w:rPr>
          <w:instrText xml:space="preserve"> PAGEREF _Toc448331070 \h </w:instrText>
        </w:r>
        <w:r w:rsidR="00B66E17">
          <w:rPr>
            <w:noProof/>
            <w:webHidden/>
          </w:rPr>
        </w:r>
        <w:r w:rsidR="00B66E17">
          <w:rPr>
            <w:noProof/>
            <w:webHidden/>
          </w:rPr>
          <w:fldChar w:fldCharType="separate"/>
        </w:r>
        <w:r w:rsidR="00B66E17">
          <w:rPr>
            <w:noProof/>
            <w:webHidden/>
          </w:rPr>
          <w:t>39</w:t>
        </w:r>
        <w:r w:rsidR="00B66E17">
          <w:rPr>
            <w:noProof/>
            <w:webHidden/>
          </w:rPr>
          <w:fldChar w:fldCharType="end"/>
        </w:r>
      </w:hyperlink>
    </w:p>
    <w:p w14:paraId="401D5341" w14:textId="77777777" w:rsidR="00B66E17" w:rsidRDefault="005B138F">
      <w:pPr>
        <w:pStyle w:val="TOC2"/>
        <w:tabs>
          <w:tab w:val="right" w:leader="dot" w:pos="9350"/>
        </w:tabs>
        <w:rPr>
          <w:rFonts w:eastAsiaTheme="minorEastAsia"/>
          <w:noProof/>
        </w:rPr>
      </w:pPr>
      <w:hyperlink w:anchor="_Toc448331071" w:history="1">
        <w:r w:rsidR="00B66E17" w:rsidRPr="00FD4F2C">
          <w:rPr>
            <w:rStyle w:val="Hyperlink"/>
            <w:noProof/>
          </w:rPr>
          <w:t>Restart: Starting FAST from a checkpoint file</w:t>
        </w:r>
        <w:r w:rsidR="00B66E17">
          <w:rPr>
            <w:noProof/>
            <w:webHidden/>
          </w:rPr>
          <w:tab/>
        </w:r>
        <w:r w:rsidR="00B66E17">
          <w:rPr>
            <w:noProof/>
            <w:webHidden/>
          </w:rPr>
          <w:fldChar w:fldCharType="begin"/>
        </w:r>
        <w:r w:rsidR="00B66E17">
          <w:rPr>
            <w:noProof/>
            <w:webHidden/>
          </w:rPr>
          <w:instrText xml:space="preserve"> PAGEREF _Toc448331071 \h </w:instrText>
        </w:r>
        <w:r w:rsidR="00B66E17">
          <w:rPr>
            <w:noProof/>
            <w:webHidden/>
          </w:rPr>
        </w:r>
        <w:r w:rsidR="00B66E17">
          <w:rPr>
            <w:noProof/>
            <w:webHidden/>
          </w:rPr>
          <w:fldChar w:fldCharType="separate"/>
        </w:r>
        <w:r w:rsidR="00B66E17">
          <w:rPr>
            <w:noProof/>
            <w:webHidden/>
          </w:rPr>
          <w:t>40</w:t>
        </w:r>
        <w:r w:rsidR="00B66E17">
          <w:rPr>
            <w:noProof/>
            <w:webHidden/>
          </w:rPr>
          <w:fldChar w:fldCharType="end"/>
        </w:r>
      </w:hyperlink>
    </w:p>
    <w:p w14:paraId="400FA953" w14:textId="77777777" w:rsidR="00B66E17" w:rsidRDefault="005B138F">
      <w:pPr>
        <w:pStyle w:val="TOC2"/>
        <w:tabs>
          <w:tab w:val="right" w:leader="dot" w:pos="9350"/>
        </w:tabs>
        <w:rPr>
          <w:rFonts w:eastAsiaTheme="minorEastAsia"/>
          <w:noProof/>
        </w:rPr>
      </w:pPr>
      <w:hyperlink w:anchor="_Toc448331072" w:history="1">
        <w:r w:rsidR="00B66E17" w:rsidRPr="00FD4F2C">
          <w:rPr>
            <w:rStyle w:val="Hyperlink"/>
            <w:noProof/>
          </w:rPr>
          <w:t>Modeling Tips</w:t>
        </w:r>
        <w:r w:rsidR="00B66E17">
          <w:rPr>
            <w:noProof/>
            <w:webHidden/>
          </w:rPr>
          <w:tab/>
        </w:r>
        <w:r w:rsidR="00B66E17">
          <w:rPr>
            <w:noProof/>
            <w:webHidden/>
          </w:rPr>
          <w:fldChar w:fldCharType="begin"/>
        </w:r>
        <w:r w:rsidR="00B66E17">
          <w:rPr>
            <w:noProof/>
            <w:webHidden/>
          </w:rPr>
          <w:instrText xml:space="preserve"> PAGEREF _Toc448331072 \h </w:instrText>
        </w:r>
        <w:r w:rsidR="00B66E17">
          <w:rPr>
            <w:noProof/>
            <w:webHidden/>
          </w:rPr>
        </w:r>
        <w:r w:rsidR="00B66E17">
          <w:rPr>
            <w:noProof/>
            <w:webHidden/>
          </w:rPr>
          <w:fldChar w:fldCharType="separate"/>
        </w:r>
        <w:r w:rsidR="00B66E17">
          <w:rPr>
            <w:noProof/>
            <w:webHidden/>
          </w:rPr>
          <w:t>40</w:t>
        </w:r>
        <w:r w:rsidR="00B66E17">
          <w:rPr>
            <w:noProof/>
            <w:webHidden/>
          </w:rPr>
          <w:fldChar w:fldCharType="end"/>
        </w:r>
      </w:hyperlink>
    </w:p>
    <w:p w14:paraId="33DFB549" w14:textId="77777777" w:rsidR="00B66E17" w:rsidRDefault="005B138F">
      <w:pPr>
        <w:pStyle w:val="TOC2"/>
        <w:tabs>
          <w:tab w:val="right" w:leader="dot" w:pos="9350"/>
        </w:tabs>
        <w:rPr>
          <w:rFonts w:eastAsiaTheme="minorEastAsia"/>
          <w:noProof/>
        </w:rPr>
      </w:pPr>
      <w:hyperlink w:anchor="_Toc448331073" w:history="1">
        <w:r w:rsidR="00B66E17" w:rsidRPr="00FD4F2C">
          <w:rPr>
            <w:rStyle w:val="Hyperlink"/>
            <w:noProof/>
          </w:rPr>
          <w:t>Certification Tests</w:t>
        </w:r>
        <w:r w:rsidR="00B66E17">
          <w:rPr>
            <w:noProof/>
            <w:webHidden/>
          </w:rPr>
          <w:tab/>
        </w:r>
        <w:r w:rsidR="00B66E17">
          <w:rPr>
            <w:noProof/>
            <w:webHidden/>
          </w:rPr>
          <w:fldChar w:fldCharType="begin"/>
        </w:r>
        <w:r w:rsidR="00B66E17">
          <w:rPr>
            <w:noProof/>
            <w:webHidden/>
          </w:rPr>
          <w:instrText xml:space="preserve"> PAGEREF _Toc448331073 \h </w:instrText>
        </w:r>
        <w:r w:rsidR="00B66E17">
          <w:rPr>
            <w:noProof/>
            <w:webHidden/>
          </w:rPr>
        </w:r>
        <w:r w:rsidR="00B66E17">
          <w:rPr>
            <w:noProof/>
            <w:webHidden/>
          </w:rPr>
          <w:fldChar w:fldCharType="separate"/>
        </w:r>
        <w:r w:rsidR="00B66E17">
          <w:rPr>
            <w:noProof/>
            <w:webHidden/>
          </w:rPr>
          <w:t>41</w:t>
        </w:r>
        <w:r w:rsidR="00B66E17">
          <w:rPr>
            <w:noProof/>
            <w:webHidden/>
          </w:rPr>
          <w:fldChar w:fldCharType="end"/>
        </w:r>
      </w:hyperlink>
    </w:p>
    <w:p w14:paraId="283A8D15" w14:textId="77777777" w:rsidR="00B66E17" w:rsidRDefault="005B138F">
      <w:pPr>
        <w:pStyle w:val="TOC1"/>
        <w:tabs>
          <w:tab w:val="right" w:leader="dot" w:pos="9350"/>
        </w:tabs>
        <w:rPr>
          <w:rFonts w:eastAsiaTheme="minorEastAsia"/>
          <w:noProof/>
        </w:rPr>
      </w:pPr>
      <w:hyperlink w:anchor="_Toc448331074" w:history="1">
        <w:r w:rsidR="00B66E17" w:rsidRPr="00FD4F2C">
          <w:rPr>
            <w:rStyle w:val="Hyperlink"/>
            <w:noProof/>
          </w:rPr>
          <w:t>Compiling FAST</w:t>
        </w:r>
        <w:r w:rsidR="00B66E17">
          <w:rPr>
            <w:noProof/>
            <w:webHidden/>
          </w:rPr>
          <w:tab/>
        </w:r>
        <w:r w:rsidR="00B66E17">
          <w:rPr>
            <w:noProof/>
            <w:webHidden/>
          </w:rPr>
          <w:fldChar w:fldCharType="begin"/>
        </w:r>
        <w:r w:rsidR="00B66E17">
          <w:rPr>
            <w:noProof/>
            <w:webHidden/>
          </w:rPr>
          <w:instrText xml:space="preserve"> PAGEREF _Toc448331074 \h </w:instrText>
        </w:r>
        <w:r w:rsidR="00B66E17">
          <w:rPr>
            <w:noProof/>
            <w:webHidden/>
          </w:rPr>
        </w:r>
        <w:r w:rsidR="00B66E17">
          <w:rPr>
            <w:noProof/>
            <w:webHidden/>
          </w:rPr>
          <w:fldChar w:fldCharType="separate"/>
        </w:r>
        <w:r w:rsidR="00B66E17">
          <w:rPr>
            <w:noProof/>
            <w:webHidden/>
          </w:rPr>
          <w:t>42</w:t>
        </w:r>
        <w:r w:rsidR="00B66E17">
          <w:rPr>
            <w:noProof/>
            <w:webHidden/>
          </w:rPr>
          <w:fldChar w:fldCharType="end"/>
        </w:r>
      </w:hyperlink>
    </w:p>
    <w:p w14:paraId="6943371E" w14:textId="77777777" w:rsidR="00B66E17" w:rsidRDefault="005B138F">
      <w:pPr>
        <w:pStyle w:val="TOC1"/>
        <w:tabs>
          <w:tab w:val="right" w:leader="dot" w:pos="9350"/>
        </w:tabs>
        <w:rPr>
          <w:rFonts w:eastAsiaTheme="minorEastAsia"/>
          <w:noProof/>
        </w:rPr>
      </w:pPr>
      <w:hyperlink w:anchor="_Toc448331075" w:history="1">
        <w:r w:rsidR="00B66E17" w:rsidRPr="00FD4F2C">
          <w:rPr>
            <w:rStyle w:val="Hyperlink"/>
            <w:noProof/>
          </w:rPr>
          <w:t>FAST v8 Interface to Simulink</w:t>
        </w:r>
        <w:r w:rsidR="00B66E17">
          <w:rPr>
            <w:noProof/>
            <w:webHidden/>
          </w:rPr>
          <w:tab/>
        </w:r>
        <w:r w:rsidR="00B66E17">
          <w:rPr>
            <w:noProof/>
            <w:webHidden/>
          </w:rPr>
          <w:fldChar w:fldCharType="begin"/>
        </w:r>
        <w:r w:rsidR="00B66E17">
          <w:rPr>
            <w:noProof/>
            <w:webHidden/>
          </w:rPr>
          <w:instrText xml:space="preserve"> PAGEREF _Toc448331075 \h </w:instrText>
        </w:r>
        <w:r w:rsidR="00B66E17">
          <w:rPr>
            <w:noProof/>
            <w:webHidden/>
          </w:rPr>
        </w:r>
        <w:r w:rsidR="00B66E17">
          <w:rPr>
            <w:noProof/>
            <w:webHidden/>
          </w:rPr>
          <w:fldChar w:fldCharType="separate"/>
        </w:r>
        <w:r w:rsidR="00B66E17">
          <w:rPr>
            <w:noProof/>
            <w:webHidden/>
          </w:rPr>
          <w:t>42</w:t>
        </w:r>
        <w:r w:rsidR="00B66E17">
          <w:rPr>
            <w:noProof/>
            <w:webHidden/>
          </w:rPr>
          <w:fldChar w:fldCharType="end"/>
        </w:r>
      </w:hyperlink>
    </w:p>
    <w:p w14:paraId="52A66798" w14:textId="77777777" w:rsidR="00B66E17" w:rsidRDefault="005B138F">
      <w:pPr>
        <w:pStyle w:val="TOC2"/>
        <w:tabs>
          <w:tab w:val="right" w:leader="dot" w:pos="9350"/>
        </w:tabs>
        <w:rPr>
          <w:rFonts w:eastAsiaTheme="minorEastAsia"/>
          <w:noProof/>
        </w:rPr>
      </w:pPr>
      <w:hyperlink w:anchor="_Toc448331076" w:history="1">
        <w:r w:rsidR="00B66E17" w:rsidRPr="00FD4F2C">
          <w:rPr>
            <w:rStyle w:val="Hyperlink"/>
            <w:noProof/>
          </w:rPr>
          <w:t>Major Changes Between the FAST v7 and v8 Interfaces to Simulink</w:t>
        </w:r>
        <w:r w:rsidR="00B66E17">
          <w:rPr>
            <w:noProof/>
            <w:webHidden/>
          </w:rPr>
          <w:tab/>
        </w:r>
        <w:r w:rsidR="00B66E17">
          <w:rPr>
            <w:noProof/>
            <w:webHidden/>
          </w:rPr>
          <w:fldChar w:fldCharType="begin"/>
        </w:r>
        <w:r w:rsidR="00B66E17">
          <w:rPr>
            <w:noProof/>
            <w:webHidden/>
          </w:rPr>
          <w:instrText xml:space="preserve"> PAGEREF _Toc448331076 \h </w:instrText>
        </w:r>
        <w:r w:rsidR="00B66E17">
          <w:rPr>
            <w:noProof/>
            <w:webHidden/>
          </w:rPr>
        </w:r>
        <w:r w:rsidR="00B66E17">
          <w:rPr>
            <w:noProof/>
            <w:webHidden/>
          </w:rPr>
          <w:fldChar w:fldCharType="separate"/>
        </w:r>
        <w:r w:rsidR="00B66E17">
          <w:rPr>
            <w:noProof/>
            <w:webHidden/>
          </w:rPr>
          <w:t>43</w:t>
        </w:r>
        <w:r w:rsidR="00B66E17">
          <w:rPr>
            <w:noProof/>
            <w:webHidden/>
          </w:rPr>
          <w:fldChar w:fldCharType="end"/>
        </w:r>
      </w:hyperlink>
    </w:p>
    <w:p w14:paraId="54E1090F" w14:textId="77777777" w:rsidR="00B66E17" w:rsidRDefault="005B138F">
      <w:pPr>
        <w:pStyle w:val="TOC2"/>
        <w:tabs>
          <w:tab w:val="right" w:leader="dot" w:pos="9350"/>
        </w:tabs>
        <w:rPr>
          <w:rFonts w:eastAsiaTheme="minorEastAsia"/>
          <w:noProof/>
        </w:rPr>
      </w:pPr>
      <w:hyperlink w:anchor="_Toc448331077" w:history="1">
        <w:r w:rsidR="00B66E17" w:rsidRPr="00FD4F2C">
          <w:rPr>
            <w:rStyle w:val="Hyperlink"/>
            <w:noProof/>
          </w:rPr>
          <w:t>Definition of the FAST v8 Interface to Simulink</w:t>
        </w:r>
        <w:r w:rsidR="00B66E17">
          <w:rPr>
            <w:noProof/>
            <w:webHidden/>
          </w:rPr>
          <w:tab/>
        </w:r>
        <w:r w:rsidR="00B66E17">
          <w:rPr>
            <w:noProof/>
            <w:webHidden/>
          </w:rPr>
          <w:fldChar w:fldCharType="begin"/>
        </w:r>
        <w:r w:rsidR="00B66E17">
          <w:rPr>
            <w:noProof/>
            <w:webHidden/>
          </w:rPr>
          <w:instrText xml:space="preserve"> PAGEREF _Toc448331077 \h </w:instrText>
        </w:r>
        <w:r w:rsidR="00B66E17">
          <w:rPr>
            <w:noProof/>
            <w:webHidden/>
          </w:rPr>
        </w:r>
        <w:r w:rsidR="00B66E17">
          <w:rPr>
            <w:noProof/>
            <w:webHidden/>
          </w:rPr>
          <w:fldChar w:fldCharType="separate"/>
        </w:r>
        <w:r w:rsidR="00B66E17">
          <w:rPr>
            <w:noProof/>
            <w:webHidden/>
          </w:rPr>
          <w:t>43</w:t>
        </w:r>
        <w:r w:rsidR="00B66E17">
          <w:rPr>
            <w:noProof/>
            <w:webHidden/>
          </w:rPr>
          <w:fldChar w:fldCharType="end"/>
        </w:r>
      </w:hyperlink>
    </w:p>
    <w:p w14:paraId="5825724B" w14:textId="77777777" w:rsidR="00B66E17" w:rsidRDefault="005B138F">
      <w:pPr>
        <w:pStyle w:val="TOC2"/>
        <w:tabs>
          <w:tab w:val="right" w:leader="dot" w:pos="9350"/>
        </w:tabs>
        <w:rPr>
          <w:rFonts w:eastAsiaTheme="minorEastAsia"/>
          <w:noProof/>
        </w:rPr>
      </w:pPr>
      <w:hyperlink w:anchor="_Toc448331078" w:history="1">
        <w:r w:rsidR="00B66E17" w:rsidRPr="00FD4F2C">
          <w:rPr>
            <w:rStyle w:val="Hyperlink"/>
            <w:noProof/>
          </w:rPr>
          <w:t>Converting FAST v7 Simulink Models to FAST v8</w:t>
        </w:r>
        <w:r w:rsidR="00B66E17">
          <w:rPr>
            <w:noProof/>
            <w:webHidden/>
          </w:rPr>
          <w:tab/>
        </w:r>
        <w:r w:rsidR="00B66E17">
          <w:rPr>
            <w:noProof/>
            <w:webHidden/>
          </w:rPr>
          <w:fldChar w:fldCharType="begin"/>
        </w:r>
        <w:r w:rsidR="00B66E17">
          <w:rPr>
            <w:noProof/>
            <w:webHidden/>
          </w:rPr>
          <w:instrText xml:space="preserve"> PAGEREF _Toc448331078 \h </w:instrText>
        </w:r>
        <w:r w:rsidR="00B66E17">
          <w:rPr>
            <w:noProof/>
            <w:webHidden/>
          </w:rPr>
        </w:r>
        <w:r w:rsidR="00B66E17">
          <w:rPr>
            <w:noProof/>
            <w:webHidden/>
          </w:rPr>
          <w:fldChar w:fldCharType="separate"/>
        </w:r>
        <w:r w:rsidR="00B66E17">
          <w:rPr>
            <w:noProof/>
            <w:webHidden/>
          </w:rPr>
          <w:t>46</w:t>
        </w:r>
        <w:r w:rsidR="00B66E17">
          <w:rPr>
            <w:noProof/>
            <w:webHidden/>
          </w:rPr>
          <w:fldChar w:fldCharType="end"/>
        </w:r>
      </w:hyperlink>
    </w:p>
    <w:p w14:paraId="2F9E8C07" w14:textId="77777777" w:rsidR="00B66E17" w:rsidRDefault="005B138F">
      <w:pPr>
        <w:pStyle w:val="TOC2"/>
        <w:tabs>
          <w:tab w:val="right" w:leader="dot" w:pos="9350"/>
        </w:tabs>
        <w:rPr>
          <w:rFonts w:eastAsiaTheme="minorEastAsia"/>
          <w:noProof/>
        </w:rPr>
      </w:pPr>
      <w:hyperlink w:anchor="_Toc448331079" w:history="1">
        <w:r w:rsidR="00B66E17" w:rsidRPr="00FD4F2C">
          <w:rPr>
            <w:rStyle w:val="Hyperlink"/>
            <w:noProof/>
          </w:rPr>
          <w:t>Running FAST in Simulink</w:t>
        </w:r>
        <w:r w:rsidR="00B66E17">
          <w:rPr>
            <w:noProof/>
            <w:webHidden/>
          </w:rPr>
          <w:tab/>
        </w:r>
        <w:r w:rsidR="00B66E17">
          <w:rPr>
            <w:noProof/>
            <w:webHidden/>
          </w:rPr>
          <w:fldChar w:fldCharType="begin"/>
        </w:r>
        <w:r w:rsidR="00B66E17">
          <w:rPr>
            <w:noProof/>
            <w:webHidden/>
          </w:rPr>
          <w:instrText xml:space="preserve"> PAGEREF _Toc448331079 \h </w:instrText>
        </w:r>
        <w:r w:rsidR="00B66E17">
          <w:rPr>
            <w:noProof/>
            <w:webHidden/>
          </w:rPr>
        </w:r>
        <w:r w:rsidR="00B66E17">
          <w:rPr>
            <w:noProof/>
            <w:webHidden/>
          </w:rPr>
          <w:fldChar w:fldCharType="separate"/>
        </w:r>
        <w:r w:rsidR="00B66E17">
          <w:rPr>
            <w:noProof/>
            <w:webHidden/>
          </w:rPr>
          <w:t>47</w:t>
        </w:r>
        <w:r w:rsidR="00B66E17">
          <w:rPr>
            <w:noProof/>
            <w:webHidden/>
          </w:rPr>
          <w:fldChar w:fldCharType="end"/>
        </w:r>
      </w:hyperlink>
    </w:p>
    <w:p w14:paraId="706EA7C8" w14:textId="77777777" w:rsidR="00B66E17" w:rsidRDefault="005B138F">
      <w:pPr>
        <w:pStyle w:val="TOC2"/>
        <w:tabs>
          <w:tab w:val="right" w:leader="dot" w:pos="9350"/>
        </w:tabs>
        <w:rPr>
          <w:rFonts w:eastAsiaTheme="minorEastAsia"/>
          <w:noProof/>
        </w:rPr>
      </w:pPr>
      <w:hyperlink w:anchor="_Toc448331080" w:history="1">
        <w:r w:rsidR="00B66E17" w:rsidRPr="00FD4F2C">
          <w:rPr>
            <w:rStyle w:val="Hyperlink"/>
            <w:noProof/>
          </w:rPr>
          <w:t>Compiling FAST for Simulink</w:t>
        </w:r>
        <w:r w:rsidR="00B66E17">
          <w:rPr>
            <w:noProof/>
            <w:webHidden/>
          </w:rPr>
          <w:tab/>
        </w:r>
        <w:r w:rsidR="00B66E17">
          <w:rPr>
            <w:noProof/>
            <w:webHidden/>
          </w:rPr>
          <w:fldChar w:fldCharType="begin"/>
        </w:r>
        <w:r w:rsidR="00B66E17">
          <w:rPr>
            <w:noProof/>
            <w:webHidden/>
          </w:rPr>
          <w:instrText xml:space="preserve"> PAGEREF _Toc448331080 \h </w:instrText>
        </w:r>
        <w:r w:rsidR="00B66E17">
          <w:rPr>
            <w:noProof/>
            <w:webHidden/>
          </w:rPr>
        </w:r>
        <w:r w:rsidR="00B66E17">
          <w:rPr>
            <w:noProof/>
            <w:webHidden/>
          </w:rPr>
          <w:fldChar w:fldCharType="separate"/>
        </w:r>
        <w:r w:rsidR="00B66E17">
          <w:rPr>
            <w:noProof/>
            <w:webHidden/>
          </w:rPr>
          <w:t>49</w:t>
        </w:r>
        <w:r w:rsidR="00B66E17">
          <w:rPr>
            <w:noProof/>
            <w:webHidden/>
          </w:rPr>
          <w:fldChar w:fldCharType="end"/>
        </w:r>
      </w:hyperlink>
    </w:p>
    <w:p w14:paraId="6027892F" w14:textId="77777777" w:rsidR="00B66E17" w:rsidRDefault="005B138F">
      <w:pPr>
        <w:pStyle w:val="TOC1"/>
        <w:tabs>
          <w:tab w:val="right" w:leader="dot" w:pos="9350"/>
        </w:tabs>
        <w:rPr>
          <w:rFonts w:eastAsiaTheme="minorEastAsia"/>
          <w:noProof/>
        </w:rPr>
      </w:pPr>
      <w:hyperlink w:anchor="_Toc448331081" w:history="1">
        <w:r w:rsidR="00B66E17" w:rsidRPr="00FD4F2C">
          <w:rPr>
            <w:rStyle w:val="Hyperlink"/>
            <w:noProof/>
          </w:rPr>
          <w:t>Future Work</w:t>
        </w:r>
        <w:r w:rsidR="00B66E17">
          <w:rPr>
            <w:noProof/>
            <w:webHidden/>
          </w:rPr>
          <w:tab/>
        </w:r>
        <w:r w:rsidR="00B66E17">
          <w:rPr>
            <w:noProof/>
            <w:webHidden/>
          </w:rPr>
          <w:fldChar w:fldCharType="begin"/>
        </w:r>
        <w:r w:rsidR="00B66E17">
          <w:rPr>
            <w:noProof/>
            <w:webHidden/>
          </w:rPr>
          <w:instrText xml:space="preserve"> PAGEREF _Toc448331081 \h </w:instrText>
        </w:r>
        <w:r w:rsidR="00B66E17">
          <w:rPr>
            <w:noProof/>
            <w:webHidden/>
          </w:rPr>
        </w:r>
        <w:r w:rsidR="00B66E17">
          <w:rPr>
            <w:noProof/>
            <w:webHidden/>
          </w:rPr>
          <w:fldChar w:fldCharType="separate"/>
        </w:r>
        <w:r w:rsidR="00B66E17">
          <w:rPr>
            <w:noProof/>
            <w:webHidden/>
          </w:rPr>
          <w:t>52</w:t>
        </w:r>
        <w:r w:rsidR="00B66E17">
          <w:rPr>
            <w:noProof/>
            <w:webHidden/>
          </w:rPr>
          <w:fldChar w:fldCharType="end"/>
        </w:r>
      </w:hyperlink>
    </w:p>
    <w:p w14:paraId="67C6AEB5" w14:textId="77777777" w:rsidR="00B66E17" w:rsidRDefault="005B138F">
      <w:pPr>
        <w:pStyle w:val="TOC1"/>
        <w:tabs>
          <w:tab w:val="right" w:leader="dot" w:pos="9350"/>
        </w:tabs>
        <w:rPr>
          <w:rFonts w:eastAsiaTheme="minorEastAsia"/>
          <w:noProof/>
        </w:rPr>
      </w:pPr>
      <w:hyperlink w:anchor="_Toc448331082" w:history="1">
        <w:r w:rsidR="00B66E17" w:rsidRPr="00FD4F2C">
          <w:rPr>
            <w:rStyle w:val="Hyperlink"/>
            <w:noProof/>
          </w:rPr>
          <w:t>Feedback</w:t>
        </w:r>
        <w:r w:rsidR="00B66E17">
          <w:rPr>
            <w:noProof/>
            <w:webHidden/>
          </w:rPr>
          <w:tab/>
        </w:r>
        <w:r w:rsidR="00B66E17">
          <w:rPr>
            <w:noProof/>
            <w:webHidden/>
          </w:rPr>
          <w:fldChar w:fldCharType="begin"/>
        </w:r>
        <w:r w:rsidR="00B66E17">
          <w:rPr>
            <w:noProof/>
            <w:webHidden/>
          </w:rPr>
          <w:instrText xml:space="preserve"> PAGEREF _Toc448331082 \h </w:instrText>
        </w:r>
        <w:r w:rsidR="00B66E17">
          <w:rPr>
            <w:noProof/>
            <w:webHidden/>
          </w:rPr>
        </w:r>
        <w:r w:rsidR="00B66E17">
          <w:rPr>
            <w:noProof/>
            <w:webHidden/>
          </w:rPr>
          <w:fldChar w:fldCharType="separate"/>
        </w:r>
        <w:r w:rsidR="00B66E17">
          <w:rPr>
            <w:noProof/>
            <w:webHidden/>
          </w:rPr>
          <w:t>52</w:t>
        </w:r>
        <w:r w:rsidR="00B66E17">
          <w:rPr>
            <w:noProof/>
            <w:webHidden/>
          </w:rPr>
          <w:fldChar w:fldCharType="end"/>
        </w:r>
      </w:hyperlink>
    </w:p>
    <w:p w14:paraId="4C293F67" w14:textId="77777777" w:rsidR="00B66E17" w:rsidRDefault="005B138F">
      <w:pPr>
        <w:pStyle w:val="TOC1"/>
        <w:tabs>
          <w:tab w:val="right" w:leader="dot" w:pos="9350"/>
        </w:tabs>
        <w:rPr>
          <w:rFonts w:eastAsiaTheme="minorEastAsia"/>
          <w:noProof/>
        </w:rPr>
      </w:pPr>
      <w:hyperlink w:anchor="_Toc448331083" w:history="1">
        <w:r w:rsidR="00B66E17" w:rsidRPr="00FD4F2C">
          <w:rPr>
            <w:rStyle w:val="Hyperlink"/>
            <w:noProof/>
          </w:rPr>
          <w:t>Appendix A: Example FAST v8.15.* Input File</w:t>
        </w:r>
        <w:r w:rsidR="00B66E17">
          <w:rPr>
            <w:noProof/>
            <w:webHidden/>
          </w:rPr>
          <w:tab/>
        </w:r>
        <w:r w:rsidR="00B66E17">
          <w:rPr>
            <w:noProof/>
            <w:webHidden/>
          </w:rPr>
          <w:fldChar w:fldCharType="begin"/>
        </w:r>
        <w:r w:rsidR="00B66E17">
          <w:rPr>
            <w:noProof/>
            <w:webHidden/>
          </w:rPr>
          <w:instrText xml:space="preserve"> PAGEREF _Toc448331083 \h </w:instrText>
        </w:r>
        <w:r w:rsidR="00B66E17">
          <w:rPr>
            <w:noProof/>
            <w:webHidden/>
          </w:rPr>
        </w:r>
        <w:r w:rsidR="00B66E17">
          <w:rPr>
            <w:noProof/>
            <w:webHidden/>
          </w:rPr>
          <w:fldChar w:fldCharType="separate"/>
        </w:r>
        <w:r w:rsidR="00B66E17">
          <w:rPr>
            <w:noProof/>
            <w:webHidden/>
          </w:rPr>
          <w:t>53</w:t>
        </w:r>
        <w:r w:rsidR="00B66E17">
          <w:rPr>
            <w:noProof/>
            <w:webHidden/>
          </w:rPr>
          <w:fldChar w:fldCharType="end"/>
        </w:r>
      </w:hyperlink>
    </w:p>
    <w:p w14:paraId="2164B0D4" w14:textId="77777777" w:rsidR="009E13A6" w:rsidRPr="006C131B" w:rsidRDefault="006C131B" w:rsidP="006C131B">
      <w:pPr>
        <w:sectPr w:rsidR="009E13A6" w:rsidRPr="006C131B">
          <w:footnotePr>
            <w:numFmt w:val="chicago"/>
          </w:footnotePr>
          <w:pgSz w:w="12240" w:h="15840"/>
          <w:pgMar w:top="1440" w:right="1440" w:bottom="1440" w:left="1440" w:header="720" w:footer="720" w:gutter="0"/>
          <w:cols w:space="720"/>
          <w:docGrid w:linePitch="360"/>
        </w:sectPr>
      </w:pPr>
      <w:r>
        <w:fldChar w:fldCharType="end"/>
      </w:r>
    </w:p>
    <w:p w14:paraId="2164B0D5" w14:textId="77777777" w:rsidR="00C13750" w:rsidRDefault="00C13750" w:rsidP="00992CCA">
      <w:pPr>
        <w:pStyle w:val="Heading1"/>
      </w:pPr>
      <w:bookmarkStart w:id="1" w:name="_Toc448331053"/>
      <w:r>
        <w:lastRenderedPageBreak/>
        <w:t>Introduction</w:t>
      </w:r>
      <w:bookmarkEnd w:id="1"/>
    </w:p>
    <w:p w14:paraId="2164B0D6" w14:textId="0DE3A73C" w:rsidR="00ED3F28" w:rsidRDefault="00CA74B5" w:rsidP="00ED3F28">
      <w:r>
        <w:t xml:space="preserve">This document is designed to guide you through </w:t>
      </w:r>
      <w:r w:rsidR="00E42E58">
        <w:t xml:space="preserve">some of </w:t>
      </w:r>
      <w:r>
        <w:t xml:space="preserve">the changes that </w:t>
      </w:r>
      <w:r w:rsidR="00E7113A">
        <w:t xml:space="preserve">the </w:t>
      </w:r>
      <w:r>
        <w:t xml:space="preserve">FAST </w:t>
      </w:r>
      <w:r w:rsidR="00E7113A">
        <w:t xml:space="preserve">wind turbine </w:t>
      </w:r>
      <w:r w:rsidR="00B63E95">
        <w:t>multi-physics engineering</w:t>
      </w:r>
      <w:r w:rsidR="00E7113A">
        <w:t xml:space="preserve"> tool </w:t>
      </w:r>
      <w:r>
        <w:t>is undergoing</w:t>
      </w:r>
      <w:r w:rsidR="00DA52C8">
        <w:t>, until complete documentation is made available</w:t>
      </w:r>
      <w:r>
        <w:t>. FAST v8.</w:t>
      </w:r>
      <w:r w:rsidR="009A3075">
        <w:t>1</w:t>
      </w:r>
      <w:r w:rsidR="006729B2">
        <w:t>5</w:t>
      </w:r>
      <w:r>
        <w:t>.0</w:t>
      </w:r>
      <w:r w:rsidR="00944CB5">
        <w:t>0</w:t>
      </w:r>
      <w:r w:rsidR="009A3075">
        <w:t>a</w:t>
      </w:r>
      <w:r>
        <w:t xml:space="preserve">-bjj is the </w:t>
      </w:r>
      <w:r w:rsidR="0033090B">
        <w:t xml:space="preserve">latest </w:t>
      </w:r>
      <w:r w:rsidR="00B63F27">
        <w:t xml:space="preserve">public </w:t>
      </w:r>
      <w:r>
        <w:t xml:space="preserve">release of FAST under the </w:t>
      </w:r>
      <w:hyperlink r:id="rId10" w:history="1">
        <w:r w:rsidRPr="00966397">
          <w:rPr>
            <w:rStyle w:val="Hyperlink"/>
          </w:rPr>
          <w:t>new modularization framework</w:t>
        </w:r>
      </w:hyperlink>
      <w:r>
        <w:t xml:space="preserve"> developed at NREL. </w:t>
      </w:r>
      <w:r w:rsidR="00B63F27">
        <w:t xml:space="preserve">The architecture of FAST v8 is entirely different </w:t>
      </w:r>
      <w:r w:rsidR="00254699">
        <w:t>from</w:t>
      </w:r>
      <w:r w:rsidR="00B63F27">
        <w:t xml:space="preserve"> FAST v7.02.00d-bjj. These differences are </w:t>
      </w:r>
      <w:r w:rsidR="00966397">
        <w:t>highlighted</w:t>
      </w:r>
      <w:r w:rsidR="00B63F27">
        <w:t xml:space="preserve"> in </w:t>
      </w:r>
      <w:r w:rsidR="00B63F27">
        <w:fldChar w:fldCharType="begin"/>
      </w:r>
      <w:r w:rsidR="00B63F27">
        <w:instrText xml:space="preserve"> REF _Ref368594244 \h </w:instrText>
      </w:r>
      <w:r w:rsidR="00B63F27">
        <w:fldChar w:fldCharType="separate"/>
      </w:r>
      <w:r w:rsidR="00B66E17">
        <w:t xml:space="preserve">Figure </w:t>
      </w:r>
      <w:r w:rsidR="00B66E17">
        <w:rPr>
          <w:noProof/>
        </w:rPr>
        <w:t>1</w:t>
      </w:r>
      <w:r w:rsidR="00B63F27">
        <w:fldChar w:fldCharType="end"/>
      </w:r>
      <w:r w:rsidR="00B63F27">
        <w:t>.</w:t>
      </w:r>
    </w:p>
    <w:p w14:paraId="2164B0D7" w14:textId="0417571D" w:rsidR="00ED3F28" w:rsidRDefault="00ED3F28" w:rsidP="00ED3F28">
      <w:r>
        <w:t xml:space="preserve">The modules of FAST (AeroDyn, HydroDyn, etc.) correspond to different physical domains of the coupled aero-hydro-servo-elastic solution, most of which are separated by spatial boundaries. </w:t>
      </w:r>
      <w:r>
        <w:fldChar w:fldCharType="begin"/>
      </w:r>
      <w:r>
        <w:instrText xml:space="preserve"> REF _Ref368606255 \h </w:instrText>
      </w:r>
      <w:r>
        <w:fldChar w:fldCharType="separate"/>
      </w:r>
      <w:r w:rsidR="00B66E17">
        <w:t xml:space="preserve">Figure </w:t>
      </w:r>
      <w:r w:rsidR="00B66E17">
        <w:rPr>
          <w:noProof/>
        </w:rPr>
        <w:t>2</w:t>
      </w:r>
      <w:r>
        <w:fldChar w:fldCharType="end"/>
      </w:r>
      <w:r>
        <w:t xml:space="preserve"> shows the control volumes associated with each module for fixed-bottom offshore wind turbines. </w:t>
      </w:r>
      <w:r w:rsidR="00C341C9">
        <w:t xml:space="preserve">Though not shown, </w:t>
      </w:r>
      <w:r w:rsidR="000B645A">
        <w:t xml:space="preserve">finite-element blade structural dynamics is optionally available through the BeamDyn module and </w:t>
      </w:r>
      <w:r w:rsidR="00C341C9">
        <w:t xml:space="preserve">loading from surface ice on fixed-bottom offshore wind turbines is optionally available through the IceFloe or IceDyn modules. </w:t>
      </w:r>
      <w:r>
        <w:t xml:space="preserve">For land-based wind turbines, the HydroDyn hydrodynamics module </w:t>
      </w:r>
      <w:r w:rsidR="00C341C9">
        <w:t xml:space="preserve">and ice modules </w:t>
      </w:r>
      <w:r>
        <w:t xml:space="preserve">would not be used and the SubDyn multi-member substructure structural-dynamics module is optional. </w:t>
      </w:r>
      <w:r>
        <w:fldChar w:fldCharType="begin"/>
      </w:r>
      <w:r>
        <w:instrText xml:space="preserve"> REF _Ref368606394 \h </w:instrText>
      </w:r>
      <w:r>
        <w:fldChar w:fldCharType="separate"/>
      </w:r>
      <w:r w:rsidR="00B66E17">
        <w:t xml:space="preserve">Figure </w:t>
      </w:r>
      <w:r w:rsidR="00B66E17">
        <w:rPr>
          <w:noProof/>
        </w:rPr>
        <w:t>3</w:t>
      </w:r>
      <w:r>
        <w:fldChar w:fldCharType="end"/>
      </w:r>
      <w:r>
        <w:t xml:space="preserve"> shows the control volumes associated with each module for floating offshore wind turbines.</w:t>
      </w:r>
      <w:r w:rsidR="000B645A">
        <w:t xml:space="preserve"> Though not shown, finite-element blade structural dynamics is optionally available through the BeamDyn module and mooring and hydrodynamics are optionally available through the </w:t>
      </w:r>
      <w:proofErr w:type="spellStart"/>
      <w:r w:rsidR="000B645A">
        <w:t>OrcaFlex</w:t>
      </w:r>
      <w:r w:rsidR="00DA52C8">
        <w:t>Interface</w:t>
      </w:r>
      <w:proofErr w:type="spellEnd"/>
      <w:r w:rsidR="000B645A">
        <w:t xml:space="preserve"> module.</w:t>
      </w:r>
    </w:p>
    <w:p w14:paraId="2164B0D8" w14:textId="450FCCFC" w:rsidR="00B1172F" w:rsidRDefault="00AC1E7D" w:rsidP="00B1172F">
      <w:pPr>
        <w:rPr>
          <w:ins w:id="2" w:author="Bonnie Jonkman" w:date="2016-05-12T09:19:00Z"/>
        </w:rPr>
      </w:pPr>
      <w:r>
        <w:t xml:space="preserve">While FAST v8 has many features not found in FAST v7, </w:t>
      </w:r>
      <w:r w:rsidR="0033090B">
        <w:t xml:space="preserve">some </w:t>
      </w:r>
      <w:r w:rsidR="00B1172F">
        <w:t xml:space="preserve">features of </w:t>
      </w:r>
      <w:hyperlink r:id="rId11" w:history="1">
        <w:r w:rsidR="00B1172F" w:rsidRPr="00CA74B5">
          <w:rPr>
            <w:rStyle w:val="Hyperlink"/>
          </w:rPr>
          <w:t>FAST v7.02.00d-bjj</w:t>
        </w:r>
      </w:hyperlink>
      <w:r w:rsidR="00B1172F">
        <w:t xml:space="preserve"> have not yet been added to FAST v8, so we will continue to support both versions of the software (FAST v7 and FAST v8) until FAST v8 </w:t>
      </w:r>
      <w:r w:rsidR="001E2045">
        <w:t>completely replaces FAST v7</w:t>
      </w:r>
      <w:r w:rsidR="00B1172F">
        <w:t xml:space="preserve">. </w:t>
      </w:r>
      <w:r w:rsidR="00B1172F">
        <w:fldChar w:fldCharType="begin"/>
      </w:r>
      <w:r w:rsidR="00B1172F">
        <w:instrText xml:space="preserve"> REF _Ref368603146 \h </w:instrText>
      </w:r>
      <w:r w:rsidR="00B1172F">
        <w:fldChar w:fldCharType="separate"/>
      </w:r>
      <w:r w:rsidR="00B66E17">
        <w:t xml:space="preserve">Table </w:t>
      </w:r>
      <w:r w:rsidR="00B66E17">
        <w:rPr>
          <w:noProof/>
        </w:rPr>
        <w:t>1</w:t>
      </w:r>
      <w:r w:rsidR="00B1172F">
        <w:fldChar w:fldCharType="end"/>
      </w:r>
      <w:r w:rsidR="00B1172F">
        <w:t xml:space="preserve"> summarizes the different features available in each version.</w:t>
      </w:r>
    </w:p>
    <w:p w14:paraId="0BB6A074" w14:textId="1398F140" w:rsidR="00304440" w:rsidRDefault="00304440">
      <w:pPr>
        <w:pStyle w:val="Heading2"/>
        <w:rPr>
          <w:ins w:id="3" w:author="Bonnie Jonkman" w:date="2016-05-12T09:20:00Z"/>
        </w:rPr>
        <w:pPrChange w:id="4" w:author="Bonnie Jonkman" w:date="2016-05-12T09:20:00Z">
          <w:pPr/>
        </w:pPrChange>
      </w:pPr>
      <w:ins w:id="5" w:author="Bonnie Jonkman" w:date="2016-05-12T09:20:00Z">
        <w:r>
          <w:t>Licens</w:t>
        </w:r>
      </w:ins>
      <w:ins w:id="6" w:author="Bonnie Jonkman" w:date="2016-05-12T09:22:00Z">
        <w:r>
          <w:t>e</w:t>
        </w:r>
      </w:ins>
    </w:p>
    <w:p w14:paraId="6542EF7F" w14:textId="62CB5991" w:rsidR="00304440" w:rsidRDefault="00304440" w:rsidP="00304440">
      <w:pPr>
        <w:rPr>
          <w:ins w:id="7" w:author="Bonnie Jonkman" w:date="2016-05-12T09:26:00Z"/>
        </w:rPr>
      </w:pPr>
      <w:ins w:id="8" w:author="Bonnie Jonkman" w:date="2016-05-12T09:20:00Z">
        <w:r>
          <w:t xml:space="preserve">FAST is </w:t>
        </w:r>
      </w:ins>
      <w:ins w:id="9" w:author="Bonnie Jonkman" w:date="2016-05-12T09:21:00Z">
        <w:r>
          <w:t>licensed under the</w:t>
        </w:r>
      </w:ins>
      <w:ins w:id="10" w:author="Bonnie Jonkman" w:date="2016-05-12T09:30:00Z">
        <w:r w:rsidR="00A22AEB">
          <w:t xml:space="preserve"> open source</w:t>
        </w:r>
      </w:ins>
      <w:ins w:id="11" w:author="Bonnie Jonkman" w:date="2016-05-12T09:21:00Z">
        <w:r>
          <w:t xml:space="preserve"> </w:t>
        </w:r>
      </w:ins>
      <w:ins w:id="12" w:author="Bonnie Jonkman" w:date="2016-05-12T09:22:00Z">
        <w:r>
          <w:fldChar w:fldCharType="begin"/>
        </w:r>
        <w:r>
          <w:instrText xml:space="preserve"> HYPERLINK "http://www.apache.org/licenses/LICENSE-2.0" </w:instrText>
        </w:r>
        <w:r>
          <w:fldChar w:fldCharType="separate"/>
        </w:r>
        <w:r w:rsidRPr="00304440">
          <w:rPr>
            <w:rStyle w:val="Hyperlink"/>
          </w:rPr>
          <w:t>Apache License, Version 2.0</w:t>
        </w:r>
        <w:r>
          <w:fldChar w:fldCharType="end"/>
        </w:r>
        <w:r>
          <w:t xml:space="preserve"> and is </w:t>
        </w:r>
      </w:ins>
      <w:ins w:id="13" w:author="Bonnie Jonkman" w:date="2016-05-12T09:23:00Z">
        <w:r>
          <w:t xml:space="preserve">also subject to </w:t>
        </w:r>
      </w:ins>
      <w:ins w:id="14" w:author="Bonnie Jonkman" w:date="2016-05-12T09:24:00Z">
        <w:r>
          <w:t xml:space="preserve">NREL’s </w:t>
        </w:r>
        <w:r>
          <w:fldChar w:fldCharType="begin"/>
        </w:r>
        <w:r>
          <w:instrText xml:space="preserve"> HYPERLINK "https://nwtc.nrel.gov/disclaimer" </w:instrText>
        </w:r>
        <w:r>
          <w:fldChar w:fldCharType="separate"/>
        </w:r>
        <w:r w:rsidRPr="00304440">
          <w:rPr>
            <w:rStyle w:val="Hyperlink"/>
          </w:rPr>
          <w:t>Data Use Disclaimer Agreement</w:t>
        </w:r>
        <w:r>
          <w:fldChar w:fldCharType="end"/>
        </w:r>
        <w:r>
          <w:t>.</w:t>
        </w:r>
      </w:ins>
    </w:p>
    <w:p w14:paraId="375455EC" w14:textId="33D5EDCB" w:rsidR="00304440" w:rsidRPr="00304440" w:rsidDel="00304440" w:rsidRDefault="00304440">
      <w:pPr>
        <w:rPr>
          <w:del w:id="15" w:author="Bonnie Jonkman" w:date="2016-05-12T09:22:00Z"/>
        </w:rPr>
      </w:pPr>
    </w:p>
    <w:p w14:paraId="2164B0D9" w14:textId="77777777" w:rsidR="000D16ED" w:rsidRDefault="000D16ED" w:rsidP="00CA74B5"/>
    <w:p w14:paraId="2164B0DA" w14:textId="0E4EFAF2" w:rsidR="009733A8" w:rsidRDefault="009D4FEA" w:rsidP="007231E1">
      <w:pPr>
        <w:keepNext/>
        <w:jc w:val="center"/>
      </w:pPr>
      <w:r>
        <w:rPr>
          <w:noProof/>
        </w:rPr>
        <w:lastRenderedPageBreak/>
        <w:drawing>
          <wp:inline distT="0" distB="0" distL="0" distR="0" wp14:anchorId="645D5BA6" wp14:editId="45D4C323">
            <wp:extent cx="5943511" cy="787018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architec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511" cy="7870189"/>
                    </a:xfrm>
                    <a:prstGeom prst="rect">
                      <a:avLst/>
                    </a:prstGeom>
                  </pic:spPr>
                </pic:pic>
              </a:graphicData>
            </a:graphic>
          </wp:inline>
        </w:drawing>
      </w:r>
      <w:r w:rsidR="003318D6">
        <w:t xml:space="preserve"> </w:t>
      </w:r>
    </w:p>
    <w:p w14:paraId="2164B0DB" w14:textId="77777777" w:rsidR="000D16ED" w:rsidRDefault="009733A8" w:rsidP="009733A8">
      <w:pPr>
        <w:pStyle w:val="Caption"/>
        <w:jc w:val="center"/>
      </w:pPr>
      <w:bookmarkStart w:id="16" w:name="_Ref368594244"/>
      <w:r>
        <w:t xml:space="preserve">Figure </w:t>
      </w:r>
      <w:r w:rsidR="005B138F">
        <w:fldChar w:fldCharType="begin"/>
      </w:r>
      <w:r w:rsidR="005B138F">
        <w:instrText xml:space="preserve"> SEQ Figure \* ARABIC </w:instrText>
      </w:r>
      <w:r w:rsidR="005B138F">
        <w:fldChar w:fldCharType="separate"/>
      </w:r>
      <w:r w:rsidR="00B66E17">
        <w:rPr>
          <w:noProof/>
        </w:rPr>
        <w:t>1</w:t>
      </w:r>
      <w:r w:rsidR="005B138F">
        <w:rPr>
          <w:noProof/>
        </w:rPr>
        <w:fldChar w:fldCharType="end"/>
      </w:r>
      <w:bookmarkEnd w:id="16"/>
      <w:r>
        <w:t xml:space="preserve">: Architectural </w:t>
      </w:r>
      <w:r w:rsidR="003318D6">
        <w:t>c</w:t>
      </w:r>
      <w:r>
        <w:t xml:space="preserve">omparison </w:t>
      </w:r>
      <w:r w:rsidR="003318D6">
        <w:t>of</w:t>
      </w:r>
      <w:r>
        <w:t xml:space="preserve"> FAST 7 and FAST 8</w:t>
      </w:r>
    </w:p>
    <w:p w14:paraId="2164B0DC" w14:textId="05EBBA13" w:rsidR="000D16ED" w:rsidRDefault="000B645A" w:rsidP="000D16ED">
      <w:pPr>
        <w:keepNext/>
        <w:jc w:val="center"/>
      </w:pPr>
      <w:r>
        <w:object w:dxaOrig="13365" w:dyaOrig="7066" w14:anchorId="2164B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6pt;height:243.95pt" o:ole="" o:bordertopcolor="black" o:borderleftcolor="black" o:borderbottomcolor="black" o:borderrightcolor="black" fillcolor="#e6e6e6">
            <v:imagedata r:id="rId13" o:title=""/>
            <w10:bordertop type="single" width="8"/>
            <w10:borderleft type="single" width="8"/>
            <w10:borderbottom type="single" width="8"/>
            <w10:borderright type="single" width="8"/>
          </v:shape>
          <o:OLEObject Type="Embed" ProgID="Visio.Drawing.11" ShapeID="_x0000_i1025" DrawAspect="Content" ObjectID="_1529840833" r:id="rId14"/>
        </w:object>
      </w:r>
    </w:p>
    <w:p w14:paraId="2164B0DD" w14:textId="58387831" w:rsidR="000D16ED" w:rsidRDefault="000D16ED" w:rsidP="000D16ED">
      <w:pPr>
        <w:pStyle w:val="Caption"/>
        <w:jc w:val="center"/>
      </w:pPr>
      <w:bookmarkStart w:id="17" w:name="_Ref368606255"/>
      <w:r>
        <w:t xml:space="preserve">Figure </w:t>
      </w:r>
      <w:r w:rsidR="005B138F">
        <w:fldChar w:fldCharType="begin"/>
      </w:r>
      <w:r w:rsidR="005B138F">
        <w:instrText xml:space="preserve"> SEQ Figure \* ARABIC </w:instrText>
      </w:r>
      <w:r w:rsidR="005B138F">
        <w:fldChar w:fldCharType="separate"/>
      </w:r>
      <w:r w:rsidR="00B66E17">
        <w:rPr>
          <w:noProof/>
        </w:rPr>
        <w:t>2</w:t>
      </w:r>
      <w:r w:rsidR="005B138F">
        <w:rPr>
          <w:noProof/>
        </w:rPr>
        <w:fldChar w:fldCharType="end"/>
      </w:r>
      <w:bookmarkEnd w:id="17"/>
      <w:r>
        <w:t>: FAST control volumes for fixed-bottom systems</w:t>
      </w:r>
      <w:r w:rsidR="00AC1E7D">
        <w:t xml:space="preserve"> (</w:t>
      </w:r>
      <w:r w:rsidR="00B63E95">
        <w:t>BeamDyn, IceFloe, and IceDyn</w:t>
      </w:r>
      <w:r w:rsidR="00AC1E7D">
        <w:t xml:space="preserve"> not shown)</w:t>
      </w:r>
    </w:p>
    <w:p w14:paraId="2164B0DE" w14:textId="77777777" w:rsidR="000D16ED" w:rsidRDefault="000D16ED" w:rsidP="000D16ED"/>
    <w:p w14:paraId="2164B0DF" w14:textId="0967E3B8" w:rsidR="000D16ED" w:rsidRDefault="000B645A" w:rsidP="000D16ED">
      <w:pPr>
        <w:keepNext/>
        <w:jc w:val="center"/>
      </w:pPr>
      <w:r>
        <w:object w:dxaOrig="13365" w:dyaOrig="7066" w14:anchorId="674DDCD2">
          <v:shape id="_x0000_i1026" type="#_x0000_t75" style="width:463.6pt;height:243.95pt" o:ole="" o:bordertopcolor="black" o:borderleftcolor="black" o:borderbottomcolor="black" o:borderrightcolor="black" filled="t" fillcolor="#e6e6e6">
            <v:imagedata r:id="rId15" o:title=""/>
            <w10:bordertop type="single" width="8"/>
            <w10:borderleft type="single" width="8"/>
            <w10:borderbottom type="single" width="8"/>
            <w10:borderright type="single" width="8"/>
          </v:shape>
          <o:OLEObject Type="Embed" ProgID="Visio.Drawing.11" ShapeID="_x0000_i1026" DrawAspect="Content" ObjectID="_1529840834" r:id="rId16"/>
        </w:object>
      </w:r>
    </w:p>
    <w:p w14:paraId="2164B0E0" w14:textId="05240908" w:rsidR="000D16ED" w:rsidRDefault="000D16ED" w:rsidP="000D16ED">
      <w:pPr>
        <w:pStyle w:val="Caption"/>
        <w:jc w:val="center"/>
      </w:pPr>
      <w:bookmarkStart w:id="18" w:name="_Ref368606394"/>
      <w:r>
        <w:t xml:space="preserve">Figure </w:t>
      </w:r>
      <w:r w:rsidR="005B138F">
        <w:fldChar w:fldCharType="begin"/>
      </w:r>
      <w:r w:rsidR="005B138F">
        <w:instrText xml:space="preserve"> SEQ Figure \* ARABIC </w:instrText>
      </w:r>
      <w:r w:rsidR="005B138F">
        <w:fldChar w:fldCharType="separate"/>
      </w:r>
      <w:r w:rsidR="00B66E17">
        <w:rPr>
          <w:noProof/>
        </w:rPr>
        <w:t>3</w:t>
      </w:r>
      <w:r w:rsidR="005B138F">
        <w:rPr>
          <w:noProof/>
        </w:rPr>
        <w:fldChar w:fldCharType="end"/>
      </w:r>
      <w:bookmarkEnd w:id="18"/>
      <w:r>
        <w:t>: FAST control volumes for floating systems</w:t>
      </w:r>
      <w:r w:rsidR="00B63E95">
        <w:t xml:space="preserve"> (BeamDyn and </w:t>
      </w:r>
      <w:proofErr w:type="spellStart"/>
      <w:r w:rsidR="00DA52C8">
        <w:t>OrcaFlexInterface</w:t>
      </w:r>
      <w:proofErr w:type="spellEnd"/>
      <w:r w:rsidR="00DA52C8">
        <w:t xml:space="preserve"> </w:t>
      </w:r>
      <w:r w:rsidR="00B63E95">
        <w:t>not shown)</w:t>
      </w:r>
    </w:p>
    <w:p w14:paraId="2164B0E1" w14:textId="77777777" w:rsidR="00CE6C50" w:rsidRDefault="00CE6C50" w:rsidP="00CE6C50">
      <w:r>
        <w:br w:type="page"/>
      </w:r>
    </w:p>
    <w:p w14:paraId="2164B0E2" w14:textId="1C03477E" w:rsidR="00960E61" w:rsidRDefault="00960E61" w:rsidP="00AC31AB">
      <w:pPr>
        <w:pStyle w:val="Caption"/>
        <w:keepNext/>
        <w:jc w:val="center"/>
      </w:pPr>
      <w:bookmarkStart w:id="19" w:name="_Ref368603146"/>
      <w:r>
        <w:lastRenderedPageBreak/>
        <w:t xml:space="preserve">Table </w:t>
      </w:r>
      <w:r w:rsidR="005B138F">
        <w:fldChar w:fldCharType="begin"/>
      </w:r>
      <w:r w:rsidR="005B138F">
        <w:instrText xml:space="preserve"> SEQ Table \* ARABIC </w:instrText>
      </w:r>
      <w:r w:rsidR="005B138F">
        <w:fldChar w:fldCharType="separate"/>
      </w:r>
      <w:r w:rsidR="00B66E17">
        <w:rPr>
          <w:noProof/>
        </w:rPr>
        <w:t>1</w:t>
      </w:r>
      <w:r w:rsidR="005B138F">
        <w:rPr>
          <w:noProof/>
        </w:rPr>
        <w:fldChar w:fldCharType="end"/>
      </w:r>
      <w:bookmarkEnd w:id="19"/>
      <w:r>
        <w:t>: Comparison of features between FAST v7 and v8</w:t>
      </w:r>
    </w:p>
    <w:tbl>
      <w:tblPr>
        <w:tblW w:w="8980" w:type="dxa"/>
        <w:tblInd w:w="93" w:type="dxa"/>
        <w:tblLook w:val="04A0" w:firstRow="1" w:lastRow="0" w:firstColumn="1" w:lastColumn="0" w:noHBand="0" w:noVBand="1"/>
      </w:tblPr>
      <w:tblGrid>
        <w:gridCol w:w="7060"/>
        <w:gridCol w:w="960"/>
        <w:gridCol w:w="960"/>
      </w:tblGrid>
      <w:tr w:rsidR="0032059E" w:rsidRPr="0032059E" w14:paraId="2164B0E6" w14:textId="77777777" w:rsidTr="0032059E">
        <w:trPr>
          <w:trHeight w:val="315"/>
        </w:trPr>
        <w:tc>
          <w:tcPr>
            <w:tcW w:w="7060" w:type="dxa"/>
            <w:tcBorders>
              <w:top w:val="nil"/>
              <w:left w:val="nil"/>
              <w:bottom w:val="nil"/>
              <w:right w:val="nil"/>
            </w:tcBorders>
            <w:shd w:val="clear" w:color="000000" w:fill="FFFFFF"/>
            <w:noWrap/>
            <w:vAlign w:val="bottom"/>
            <w:hideMark/>
          </w:tcPr>
          <w:p w14:paraId="2164B0E3"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Aerodynamics (AeroDyn and InflowWind)</w:t>
            </w:r>
          </w:p>
        </w:tc>
        <w:tc>
          <w:tcPr>
            <w:tcW w:w="960" w:type="dxa"/>
            <w:tcBorders>
              <w:top w:val="nil"/>
              <w:left w:val="nil"/>
              <w:bottom w:val="nil"/>
              <w:right w:val="nil"/>
            </w:tcBorders>
            <w:shd w:val="clear" w:color="000000" w:fill="FFFFFF"/>
            <w:noWrap/>
            <w:vAlign w:val="bottom"/>
            <w:hideMark/>
          </w:tcPr>
          <w:p w14:paraId="2164B0E4"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0E5"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32059E" w:rsidRPr="0032059E" w14:paraId="2164B0EA"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0E7"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0E8" w14:textId="77777777" w:rsidR="0032059E" w:rsidRPr="0032059E" w:rsidRDefault="0032059E"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0E9" w14:textId="247F92B9" w:rsidR="0032059E" w:rsidRPr="0032059E" w:rsidRDefault="0032059E" w:rsidP="00CB5590">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del w:id="20" w:author="Bonnie Jonkman" w:date="2016-07-12T14:58:00Z">
              <w:r w:rsidR="006729B2" w:rsidDel="00CB5590">
                <w:rPr>
                  <w:rFonts w:ascii="Calibri" w:eastAsia="Times New Roman" w:hAnsi="Calibri" w:cs="Times New Roman"/>
                  <w:b/>
                  <w:bCs/>
                  <w:color w:val="000000"/>
                </w:rPr>
                <w:delText>15</w:delText>
              </w:r>
            </w:del>
            <w:ins w:id="21" w:author="Bonnie Jonkman" w:date="2016-07-12T14:58:00Z">
              <w:r w:rsidR="00CB5590">
                <w:rPr>
                  <w:rFonts w:ascii="Calibri" w:eastAsia="Times New Roman" w:hAnsi="Calibri" w:cs="Times New Roman"/>
                  <w:b/>
                  <w:bCs/>
                  <w:color w:val="000000"/>
                </w:rPr>
                <w:t>1</w:t>
              </w:r>
              <w:r w:rsidR="00CB5590">
                <w:rPr>
                  <w:rFonts w:ascii="Calibri" w:eastAsia="Times New Roman" w:hAnsi="Calibri" w:cs="Times New Roman"/>
                  <w:b/>
                  <w:bCs/>
                  <w:color w:val="000000"/>
                </w:rPr>
                <w:t>6</w:t>
              </w:r>
            </w:ins>
            <w:bookmarkStart w:id="22" w:name="_GoBack"/>
            <w:bookmarkEnd w:id="22"/>
          </w:p>
        </w:tc>
      </w:tr>
      <w:tr w:rsidR="0032059E" w:rsidRPr="0032059E" w14:paraId="2164B0E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B"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Quasi-steady or dynamic wake</w:t>
            </w:r>
          </w:p>
        </w:tc>
        <w:tc>
          <w:tcPr>
            <w:tcW w:w="960" w:type="dxa"/>
            <w:tcBorders>
              <w:top w:val="nil"/>
              <w:left w:val="nil"/>
              <w:bottom w:val="nil"/>
              <w:right w:val="nil"/>
            </w:tcBorders>
            <w:shd w:val="clear" w:color="000000" w:fill="FFFFFF"/>
            <w:noWrap/>
            <w:vAlign w:val="bottom"/>
            <w:hideMark/>
          </w:tcPr>
          <w:p w14:paraId="2164B0EC"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ED"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32059E" w:rsidRPr="0032059E" w14:paraId="2164B0F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F"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Steady or unsteady airfoil aerodynamics</w:t>
            </w:r>
          </w:p>
        </w:tc>
        <w:tc>
          <w:tcPr>
            <w:tcW w:w="960" w:type="dxa"/>
            <w:tcBorders>
              <w:top w:val="nil"/>
              <w:left w:val="nil"/>
              <w:bottom w:val="nil"/>
              <w:right w:val="nil"/>
            </w:tcBorders>
            <w:shd w:val="clear" w:color="000000" w:fill="FFFFFF"/>
            <w:noWrap/>
            <w:vAlign w:val="bottom"/>
            <w:hideMark/>
          </w:tcPr>
          <w:p w14:paraId="2164B0F0"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1"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4629A4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C5664BF" w14:textId="6543E497"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Support for non</w:t>
            </w:r>
            <w:r w:rsidR="00C220DA">
              <w:rPr>
                <w:rFonts w:ascii="Calibri" w:eastAsia="Times New Roman" w:hAnsi="Calibri" w:cs="Times New Roman"/>
              </w:rPr>
              <w:t>-</w:t>
            </w:r>
            <w:r>
              <w:rPr>
                <w:rFonts w:ascii="Calibri" w:eastAsia="Times New Roman" w:hAnsi="Calibri" w:cs="Times New Roman"/>
              </w:rPr>
              <w:t>straight and highly flexible blades</w:t>
            </w:r>
          </w:p>
        </w:tc>
        <w:tc>
          <w:tcPr>
            <w:tcW w:w="960" w:type="dxa"/>
            <w:tcBorders>
              <w:top w:val="nil"/>
              <w:left w:val="nil"/>
              <w:bottom w:val="nil"/>
              <w:right w:val="nil"/>
            </w:tcBorders>
            <w:shd w:val="clear" w:color="000000" w:fill="FFFFFF"/>
            <w:noWrap/>
            <w:vAlign w:val="bottom"/>
          </w:tcPr>
          <w:p w14:paraId="4963DA91" w14:textId="4F6CCE1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16C4BBBA" w14:textId="1C2A4635"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3" w14:textId="6A655438"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shadow for downwind rotors</w:t>
            </w:r>
          </w:p>
        </w:tc>
        <w:tc>
          <w:tcPr>
            <w:tcW w:w="960" w:type="dxa"/>
            <w:tcBorders>
              <w:top w:val="nil"/>
              <w:left w:val="nil"/>
              <w:bottom w:val="nil"/>
              <w:right w:val="nil"/>
            </w:tcBorders>
            <w:shd w:val="clear" w:color="000000" w:fill="FFFFFF"/>
            <w:noWrap/>
            <w:vAlign w:val="bottom"/>
            <w:hideMark/>
          </w:tcPr>
          <w:p w14:paraId="2164B0F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7" w14:textId="4C5CD24B"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influence for upwind rotors</w:t>
            </w:r>
          </w:p>
        </w:tc>
        <w:tc>
          <w:tcPr>
            <w:tcW w:w="960" w:type="dxa"/>
            <w:tcBorders>
              <w:top w:val="nil"/>
              <w:left w:val="nil"/>
              <w:bottom w:val="nil"/>
              <w:right w:val="nil"/>
            </w:tcBorders>
            <w:shd w:val="clear" w:color="000000" w:fill="FFFFFF"/>
            <w:noWrap/>
            <w:vAlign w:val="bottom"/>
            <w:hideMark/>
          </w:tcPr>
          <w:p w14:paraId="2164B0F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B"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Tower drag loading</w:t>
            </w:r>
          </w:p>
        </w:tc>
        <w:tc>
          <w:tcPr>
            <w:tcW w:w="960" w:type="dxa"/>
            <w:tcBorders>
              <w:top w:val="nil"/>
              <w:left w:val="nil"/>
              <w:bottom w:val="nil"/>
              <w:right w:val="nil"/>
            </w:tcBorders>
            <w:shd w:val="clear" w:color="000000" w:fill="FFFFFF"/>
            <w:noWrap/>
            <w:vAlign w:val="bottom"/>
            <w:hideMark/>
          </w:tcPr>
          <w:p w14:paraId="2164B0FC"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0F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0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F"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Tail-fin aerodynamic loading</w:t>
            </w:r>
          </w:p>
        </w:tc>
        <w:tc>
          <w:tcPr>
            <w:tcW w:w="960" w:type="dxa"/>
            <w:tcBorders>
              <w:top w:val="nil"/>
              <w:left w:val="nil"/>
              <w:bottom w:val="nil"/>
              <w:right w:val="nil"/>
            </w:tcBorders>
            <w:shd w:val="clear" w:color="000000" w:fill="FFFFFF"/>
            <w:noWrap/>
            <w:vAlign w:val="bottom"/>
            <w:hideMark/>
          </w:tcPr>
          <w:p w14:paraId="2164B100"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0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3"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"Hub-height", TurbSim, and GH Bladed wind file formats</w:t>
            </w:r>
          </w:p>
        </w:tc>
        <w:tc>
          <w:tcPr>
            <w:tcW w:w="960" w:type="dxa"/>
            <w:tcBorders>
              <w:top w:val="nil"/>
              <w:left w:val="nil"/>
              <w:bottom w:val="nil"/>
              <w:right w:val="nil"/>
            </w:tcBorders>
            <w:shd w:val="clear" w:color="000000" w:fill="FFFFFF"/>
            <w:noWrap/>
            <w:vAlign w:val="bottom"/>
            <w:hideMark/>
          </w:tcPr>
          <w:p w14:paraId="2164B10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7CCB9A5"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32B611F7" w14:textId="3F258EED" w:rsidR="006663B2" w:rsidRPr="0032059E" w:rsidRDefault="006663B2" w:rsidP="004106F7">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HAWC wind file format</w:t>
            </w:r>
          </w:p>
        </w:tc>
        <w:tc>
          <w:tcPr>
            <w:tcW w:w="960" w:type="dxa"/>
            <w:tcBorders>
              <w:top w:val="nil"/>
              <w:left w:val="nil"/>
              <w:bottom w:val="nil"/>
              <w:right w:val="nil"/>
            </w:tcBorders>
            <w:shd w:val="clear" w:color="000000" w:fill="FFFFFF"/>
            <w:noWrap/>
            <w:vAlign w:val="bottom"/>
          </w:tcPr>
          <w:p w14:paraId="0DDC0241" w14:textId="1AC5CB7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C4F4311" w14:textId="55DA0E3C"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2164B10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7" w14:textId="0DA83D6C" w:rsidR="006663B2" w:rsidRPr="0032059E" w:rsidRDefault="006663B2" w:rsidP="00D26128">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sidR="00D26128">
              <w:rPr>
                <w:rFonts w:ascii="Calibri" w:eastAsia="Times New Roman" w:hAnsi="Calibri" w:cs="Times New Roman"/>
              </w:rPr>
              <w:t>Superimposed coherent turbulent structures from TurbSim</w:t>
            </w:r>
          </w:p>
        </w:tc>
        <w:tc>
          <w:tcPr>
            <w:tcW w:w="960" w:type="dxa"/>
            <w:tcBorders>
              <w:top w:val="nil"/>
              <w:left w:val="nil"/>
              <w:bottom w:val="nil"/>
              <w:right w:val="nil"/>
            </w:tcBorders>
            <w:shd w:val="clear" w:color="000000" w:fill="FFFFFF"/>
            <w:noWrap/>
            <w:vAlign w:val="bottom"/>
            <w:hideMark/>
          </w:tcPr>
          <w:p w14:paraId="2164B10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5F1D119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0EF00C88" w14:textId="18D415A6"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Wind propagates in arbitrary directions</w:t>
            </w:r>
          </w:p>
        </w:tc>
        <w:tc>
          <w:tcPr>
            <w:tcW w:w="960" w:type="dxa"/>
            <w:tcBorders>
              <w:top w:val="nil"/>
              <w:left w:val="nil"/>
              <w:bottom w:val="nil"/>
              <w:right w:val="nil"/>
            </w:tcBorders>
            <w:shd w:val="clear" w:color="000000" w:fill="FFFFFF"/>
            <w:noWrap/>
            <w:vAlign w:val="bottom"/>
          </w:tcPr>
          <w:p w14:paraId="2A1D8078" w14:textId="1B4F4CD6"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8D644E0" w14:textId="4C4364D0"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3B2AA67E"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39273655" w14:textId="661986FE"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Aeroacoustics (noise)</w:t>
            </w:r>
          </w:p>
        </w:tc>
        <w:tc>
          <w:tcPr>
            <w:tcW w:w="960" w:type="dxa"/>
            <w:tcBorders>
              <w:top w:val="nil"/>
              <w:left w:val="nil"/>
              <w:bottom w:val="single" w:sz="8" w:space="0" w:color="auto"/>
              <w:right w:val="nil"/>
            </w:tcBorders>
            <w:shd w:val="clear" w:color="000000" w:fill="FFFFFF"/>
            <w:noWrap/>
            <w:vAlign w:val="bottom"/>
          </w:tcPr>
          <w:p w14:paraId="305C237C" w14:textId="7C5CA24D"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tcPr>
          <w:p w14:paraId="59CA2642" w14:textId="08CB509F"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r>
      <w:tr w:rsidR="006663B2" w:rsidRPr="0032059E" w14:paraId="2164B113" w14:textId="77777777" w:rsidTr="0032059E">
        <w:trPr>
          <w:trHeight w:val="315"/>
        </w:trPr>
        <w:tc>
          <w:tcPr>
            <w:tcW w:w="7060" w:type="dxa"/>
            <w:tcBorders>
              <w:top w:val="nil"/>
              <w:left w:val="nil"/>
              <w:bottom w:val="nil"/>
              <w:right w:val="nil"/>
            </w:tcBorders>
            <w:shd w:val="clear" w:color="000000" w:fill="FFFFFF"/>
            <w:noWrap/>
            <w:vAlign w:val="bottom"/>
            <w:hideMark/>
          </w:tcPr>
          <w:p w14:paraId="2164B10F" w14:textId="77777777" w:rsidR="006663B2" w:rsidRDefault="006663B2" w:rsidP="0032059E">
            <w:pPr>
              <w:spacing w:after="0" w:line="240" w:lineRule="auto"/>
              <w:rPr>
                <w:rFonts w:ascii="Calibri" w:eastAsia="Times New Roman" w:hAnsi="Calibri" w:cs="Times New Roman"/>
                <w:b/>
                <w:bCs/>
                <w:color w:val="000000"/>
              </w:rPr>
            </w:pPr>
          </w:p>
          <w:p w14:paraId="2164B110" w14:textId="59A0E741"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Hydrodynamics (HydroDy</w:t>
            </w:r>
            <w:r w:rsidRPr="001E6823">
              <w:rPr>
                <w:rFonts w:ascii="Calibri" w:eastAsia="Times New Roman" w:hAnsi="Calibri" w:cs="Times New Roman"/>
                <w:b/>
                <w:bCs/>
                <w:color w:val="000000"/>
              </w:rPr>
              <w:t xml:space="preserve">n, </w:t>
            </w:r>
            <w:proofErr w:type="spellStart"/>
            <w:r w:rsidR="00DA52C8" w:rsidRPr="001E6823">
              <w:rPr>
                <w:b/>
              </w:rPr>
              <w:t>OrcaFlexInterface</w:t>
            </w:r>
            <w:proofErr w:type="spellEnd"/>
            <w:r w:rsidR="005602EF" w:rsidRPr="001E6823">
              <w:rPr>
                <w:rFonts w:ascii="Calibri" w:eastAsia="Times New Roman" w:hAnsi="Calibri" w:cs="Times New Roman"/>
                <w:b/>
                <w:bCs/>
                <w:color w:val="000000"/>
              </w:rPr>
              <w:t xml:space="preserve">, </w:t>
            </w:r>
            <w:r w:rsidRPr="001E6823">
              <w:rPr>
                <w:rFonts w:ascii="Calibri" w:eastAsia="Times New Roman" w:hAnsi="Calibri" w:cs="Times New Roman"/>
                <w:b/>
                <w:bCs/>
                <w:color w:val="000000"/>
              </w:rPr>
              <w:t>I</w:t>
            </w:r>
            <w:r>
              <w:rPr>
                <w:rFonts w:ascii="Calibri" w:eastAsia="Times New Roman" w:hAnsi="Calibri" w:cs="Times New Roman"/>
                <w:b/>
                <w:bCs/>
                <w:color w:val="000000"/>
              </w:rPr>
              <w:t>ceFloe, and IceDyn</w:t>
            </w:r>
            <w:r w:rsidRPr="0032059E">
              <w:rPr>
                <w:rFonts w:ascii="Calibri" w:eastAsia="Times New Roman" w:hAnsi="Calibri" w:cs="Times New Roman"/>
                <w:b/>
                <w:bCs/>
                <w:color w:val="000000"/>
              </w:rPr>
              <w:t>)</w:t>
            </w:r>
          </w:p>
        </w:tc>
        <w:tc>
          <w:tcPr>
            <w:tcW w:w="960" w:type="dxa"/>
            <w:tcBorders>
              <w:top w:val="nil"/>
              <w:left w:val="nil"/>
              <w:bottom w:val="nil"/>
              <w:right w:val="nil"/>
            </w:tcBorders>
            <w:shd w:val="clear" w:color="000000" w:fill="FFFFFF"/>
            <w:noWrap/>
            <w:vAlign w:val="bottom"/>
            <w:hideMark/>
          </w:tcPr>
          <w:p w14:paraId="2164B111"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12"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6663B2" w:rsidRPr="0032059E" w14:paraId="2164B117"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14" w14:textId="77777777"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15" w14:textId="77777777" w:rsidR="006663B2" w:rsidRPr="0032059E" w:rsidRDefault="006663B2"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16" w14:textId="004BC8A4" w:rsidR="006663B2" w:rsidRPr="0032059E" w:rsidRDefault="006663B2" w:rsidP="00CB5590">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del w:id="23" w:author="Bonnie Jonkman" w:date="2016-07-12T14:57:00Z">
              <w:r w:rsidR="006729B2" w:rsidDel="00CB5590">
                <w:rPr>
                  <w:rFonts w:ascii="Calibri" w:eastAsia="Times New Roman" w:hAnsi="Calibri" w:cs="Times New Roman"/>
                  <w:b/>
                  <w:bCs/>
                  <w:color w:val="000000"/>
                </w:rPr>
                <w:delText>15</w:delText>
              </w:r>
            </w:del>
            <w:ins w:id="24" w:author="Bonnie Jonkman" w:date="2016-07-12T14:57:00Z">
              <w:r w:rsidR="00CB5590">
                <w:rPr>
                  <w:rFonts w:ascii="Calibri" w:eastAsia="Times New Roman" w:hAnsi="Calibri" w:cs="Times New Roman"/>
                  <w:b/>
                  <w:bCs/>
                  <w:color w:val="000000"/>
                </w:rPr>
                <w:t>1</w:t>
              </w:r>
              <w:r w:rsidR="00CB5590">
                <w:rPr>
                  <w:rFonts w:ascii="Calibri" w:eastAsia="Times New Roman" w:hAnsi="Calibri" w:cs="Times New Roman"/>
                  <w:b/>
                  <w:bCs/>
                  <w:color w:val="000000"/>
                </w:rPr>
                <w:t>6</w:t>
              </w:r>
            </w:ins>
          </w:p>
        </w:tc>
      </w:tr>
      <w:tr w:rsidR="006663B2" w:rsidRPr="0032059E" w14:paraId="2164B11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18"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First-order</w:t>
            </w:r>
            <w:r w:rsidRPr="0032059E">
              <w:rPr>
                <w:rFonts w:ascii="Calibri" w:eastAsia="Times New Roman" w:hAnsi="Calibri" w:cs="Times New Roman"/>
              </w:rPr>
              <w:t xml:space="preserve"> regular or irregular waves</w:t>
            </w:r>
          </w:p>
        </w:tc>
        <w:tc>
          <w:tcPr>
            <w:tcW w:w="960" w:type="dxa"/>
            <w:tcBorders>
              <w:top w:val="nil"/>
              <w:left w:val="nil"/>
              <w:bottom w:val="nil"/>
              <w:right w:val="nil"/>
            </w:tcBorders>
            <w:shd w:val="clear" w:color="000000" w:fill="FFFFFF"/>
            <w:noWrap/>
            <w:vAlign w:val="bottom"/>
            <w:hideMark/>
          </w:tcPr>
          <w:p w14:paraId="2164B11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1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1F"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1C"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Second-order difference- and sum-frequency wave terms</w:t>
            </w:r>
          </w:p>
        </w:tc>
        <w:tc>
          <w:tcPr>
            <w:tcW w:w="960" w:type="dxa"/>
            <w:tcBorders>
              <w:top w:val="nil"/>
              <w:left w:val="nil"/>
              <w:bottom w:val="nil"/>
              <w:right w:val="nil"/>
            </w:tcBorders>
            <w:shd w:val="clear" w:color="000000" w:fill="FFFFFF"/>
            <w:noWrap/>
            <w:vAlign w:val="bottom"/>
            <w:hideMark/>
          </w:tcPr>
          <w:p w14:paraId="2164B11D"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1E"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White-noise waves</w:t>
            </w:r>
          </w:p>
        </w:tc>
        <w:tc>
          <w:tcPr>
            <w:tcW w:w="960" w:type="dxa"/>
            <w:tcBorders>
              <w:top w:val="nil"/>
              <w:left w:val="nil"/>
              <w:bottom w:val="nil"/>
              <w:right w:val="nil"/>
            </w:tcBorders>
            <w:shd w:val="clear" w:color="000000" w:fill="FFFFFF"/>
            <w:noWrap/>
            <w:vAlign w:val="bottom"/>
            <w:hideMark/>
          </w:tcPr>
          <w:p w14:paraId="2164B12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2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7"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2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Wave directional spreading</w:t>
            </w:r>
          </w:p>
        </w:tc>
        <w:tc>
          <w:tcPr>
            <w:tcW w:w="960" w:type="dxa"/>
            <w:tcBorders>
              <w:top w:val="nil"/>
              <w:left w:val="nil"/>
              <w:bottom w:val="nil"/>
              <w:right w:val="nil"/>
            </w:tcBorders>
            <w:shd w:val="clear" w:color="000000" w:fill="FFFFFF"/>
            <w:noWrap/>
            <w:vAlign w:val="bottom"/>
          </w:tcPr>
          <w:p w14:paraId="2164B125" w14:textId="77777777" w:rsidR="006663B2" w:rsidRPr="0032059E" w:rsidRDefault="006663B2" w:rsidP="008A0BA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26" w14:textId="77777777" w:rsidR="006663B2" w:rsidRPr="0032059E" w:rsidRDefault="006663B2" w:rsidP="008A0BA3">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Wave stretching</w:t>
            </w:r>
          </w:p>
        </w:tc>
        <w:tc>
          <w:tcPr>
            <w:tcW w:w="960" w:type="dxa"/>
            <w:tcBorders>
              <w:top w:val="nil"/>
              <w:left w:val="nil"/>
              <w:bottom w:val="nil"/>
              <w:right w:val="nil"/>
            </w:tcBorders>
            <w:shd w:val="clear" w:color="000000" w:fill="FFFFFF"/>
            <w:noWrap/>
            <w:vAlign w:val="bottom"/>
            <w:hideMark/>
          </w:tcPr>
          <w:p w14:paraId="2164B12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A"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2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Externally generated wave data</w:t>
            </w:r>
          </w:p>
        </w:tc>
        <w:tc>
          <w:tcPr>
            <w:tcW w:w="960" w:type="dxa"/>
            <w:tcBorders>
              <w:top w:val="nil"/>
              <w:left w:val="nil"/>
              <w:bottom w:val="nil"/>
              <w:right w:val="nil"/>
            </w:tcBorders>
            <w:shd w:val="clear" w:color="000000" w:fill="FFFFFF"/>
            <w:noWrap/>
            <w:vAlign w:val="bottom"/>
            <w:hideMark/>
          </w:tcPr>
          <w:p w14:paraId="2164B12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E" w14:textId="30807F4B" w:rsidR="006663B2" w:rsidRPr="00B214CB" w:rsidRDefault="003415E8"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0"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Sea current</w:t>
            </w:r>
          </w:p>
        </w:tc>
        <w:tc>
          <w:tcPr>
            <w:tcW w:w="960" w:type="dxa"/>
            <w:tcBorders>
              <w:top w:val="nil"/>
              <w:left w:val="nil"/>
              <w:bottom w:val="nil"/>
              <w:right w:val="nil"/>
            </w:tcBorders>
            <w:shd w:val="clear" w:color="000000" w:fill="FFFFFF"/>
            <w:noWrap/>
            <w:vAlign w:val="bottom"/>
            <w:hideMark/>
          </w:tcPr>
          <w:p w14:paraId="2164B13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4"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central member</w:t>
            </w:r>
          </w:p>
        </w:tc>
        <w:tc>
          <w:tcPr>
            <w:tcW w:w="960" w:type="dxa"/>
            <w:tcBorders>
              <w:top w:val="nil"/>
              <w:left w:val="nil"/>
              <w:bottom w:val="nil"/>
              <w:right w:val="nil"/>
            </w:tcBorders>
            <w:shd w:val="clear" w:color="000000" w:fill="FFFFFF"/>
            <w:noWrap/>
            <w:vAlign w:val="bottom"/>
            <w:hideMark/>
          </w:tcPr>
          <w:p w14:paraId="2164B13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8"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multiple intersecting members</w:t>
            </w:r>
          </w:p>
        </w:tc>
        <w:tc>
          <w:tcPr>
            <w:tcW w:w="960" w:type="dxa"/>
            <w:tcBorders>
              <w:top w:val="nil"/>
              <w:left w:val="nil"/>
              <w:bottom w:val="nil"/>
              <w:right w:val="nil"/>
            </w:tcBorders>
            <w:shd w:val="clear" w:color="000000" w:fill="FFFFFF"/>
            <w:noWrap/>
            <w:vAlign w:val="bottom"/>
            <w:hideMark/>
          </w:tcPr>
          <w:p w14:paraId="2164B13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3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3C"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Distributed static buoyancy</w:t>
            </w:r>
          </w:p>
        </w:tc>
        <w:tc>
          <w:tcPr>
            <w:tcW w:w="960" w:type="dxa"/>
            <w:tcBorders>
              <w:top w:val="nil"/>
              <w:left w:val="nil"/>
              <w:bottom w:val="nil"/>
              <w:right w:val="nil"/>
            </w:tcBorders>
            <w:shd w:val="clear" w:color="000000" w:fill="FFFFFF"/>
            <w:noWrap/>
            <w:vAlign w:val="bottom"/>
          </w:tcPr>
          <w:p w14:paraId="2164B13D"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3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40"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Concentrated loads on member ends</w:t>
            </w:r>
          </w:p>
        </w:tc>
        <w:tc>
          <w:tcPr>
            <w:tcW w:w="960" w:type="dxa"/>
            <w:tcBorders>
              <w:top w:val="nil"/>
              <w:left w:val="nil"/>
              <w:bottom w:val="nil"/>
              <w:right w:val="nil"/>
            </w:tcBorders>
            <w:shd w:val="clear" w:color="000000" w:fill="FFFFFF"/>
            <w:noWrap/>
            <w:vAlign w:val="bottom"/>
          </w:tcPr>
          <w:p w14:paraId="2164B141"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4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inclined and tapered members</w:t>
            </w:r>
          </w:p>
        </w:tc>
        <w:tc>
          <w:tcPr>
            <w:tcW w:w="960" w:type="dxa"/>
            <w:tcBorders>
              <w:top w:val="nil"/>
              <w:left w:val="nil"/>
              <w:bottom w:val="nil"/>
              <w:right w:val="nil"/>
            </w:tcBorders>
            <w:shd w:val="clear" w:color="000000" w:fill="FFFFFF"/>
            <w:noWrap/>
            <w:vAlign w:val="bottom"/>
            <w:hideMark/>
          </w:tcPr>
          <w:p w14:paraId="2164B145"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flooded and ballasted members</w:t>
            </w:r>
          </w:p>
        </w:tc>
        <w:tc>
          <w:tcPr>
            <w:tcW w:w="960" w:type="dxa"/>
            <w:tcBorders>
              <w:top w:val="nil"/>
              <w:left w:val="nil"/>
              <w:bottom w:val="nil"/>
              <w:right w:val="nil"/>
            </w:tcBorders>
            <w:shd w:val="clear" w:color="000000" w:fill="FFFFFF"/>
            <w:noWrap/>
            <w:vAlign w:val="bottom"/>
            <w:hideMark/>
          </w:tcPr>
          <w:p w14:paraId="2164B14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marine growth</w:t>
            </w:r>
          </w:p>
        </w:tc>
        <w:tc>
          <w:tcPr>
            <w:tcW w:w="960" w:type="dxa"/>
            <w:tcBorders>
              <w:top w:val="nil"/>
              <w:left w:val="nil"/>
              <w:bottom w:val="nil"/>
              <w:right w:val="nil"/>
            </w:tcBorders>
            <w:shd w:val="clear" w:color="000000" w:fill="FFFFFF"/>
            <w:noWrap/>
            <w:vAlign w:val="bottom"/>
            <w:hideMark/>
          </w:tcPr>
          <w:p w14:paraId="2164B14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First-order potential flow (</w:t>
            </w:r>
            <w:r>
              <w:rPr>
                <w:rFonts w:ascii="Calibri" w:eastAsia="Times New Roman" w:hAnsi="Calibri" w:cs="Times New Roman"/>
              </w:rPr>
              <w:t>via</w:t>
            </w:r>
            <w:r w:rsidRPr="0032059E">
              <w:rPr>
                <w:rFonts w:ascii="Calibri" w:eastAsia="Times New Roman" w:hAnsi="Calibri" w:cs="Times New Roman"/>
              </w:rPr>
              <w:t xml:space="preserve"> WAMIT)</w:t>
            </w:r>
          </w:p>
        </w:tc>
        <w:tc>
          <w:tcPr>
            <w:tcW w:w="960" w:type="dxa"/>
            <w:tcBorders>
              <w:top w:val="nil"/>
              <w:left w:val="nil"/>
              <w:bottom w:val="nil"/>
              <w:right w:val="nil"/>
            </w:tcBorders>
            <w:shd w:val="clear" w:color="000000" w:fill="FFFFFF"/>
            <w:noWrap/>
            <w:vAlign w:val="bottom"/>
            <w:hideMark/>
          </w:tcPr>
          <w:p w14:paraId="2164B15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7"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54" w14:textId="77777777" w:rsidR="006663B2" w:rsidRPr="0032059E" w:rsidRDefault="006663B2" w:rsidP="00980C9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w:t>
            </w:r>
            <w:r w:rsidRPr="0032059E">
              <w:rPr>
                <w:rFonts w:ascii="Calibri" w:eastAsia="Times New Roman" w:hAnsi="Calibri" w:cs="Times New Roman"/>
              </w:rPr>
              <w:t xml:space="preserve">-order </w:t>
            </w:r>
            <w:r>
              <w:rPr>
                <w:rFonts w:ascii="Calibri" w:eastAsia="Times New Roman" w:hAnsi="Calibri" w:cs="Times New Roman"/>
              </w:rPr>
              <w:t>diff.- and sum-frequency potential-flow terms (via WAMIT)</w:t>
            </w:r>
          </w:p>
        </w:tc>
        <w:tc>
          <w:tcPr>
            <w:tcW w:w="960" w:type="dxa"/>
            <w:tcBorders>
              <w:top w:val="nil"/>
              <w:left w:val="nil"/>
              <w:bottom w:val="nil"/>
              <w:right w:val="nil"/>
            </w:tcBorders>
            <w:shd w:val="clear" w:color="000000" w:fill="FFFFFF"/>
            <w:noWrap/>
            <w:vAlign w:val="bottom"/>
            <w:hideMark/>
          </w:tcPr>
          <w:p w14:paraId="2164B155"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56"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time-domain convolution</w:t>
            </w:r>
          </w:p>
        </w:tc>
        <w:tc>
          <w:tcPr>
            <w:tcW w:w="960" w:type="dxa"/>
            <w:tcBorders>
              <w:top w:val="nil"/>
              <w:left w:val="nil"/>
              <w:bottom w:val="nil"/>
              <w:right w:val="nil"/>
            </w:tcBorders>
            <w:shd w:val="clear" w:color="000000" w:fill="FFFFFF"/>
            <w:noWrap/>
            <w:vAlign w:val="bottom"/>
            <w:hideMark/>
          </w:tcPr>
          <w:p w14:paraId="2164B15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5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linear state-space form</w:t>
            </w:r>
          </w:p>
        </w:tc>
        <w:tc>
          <w:tcPr>
            <w:tcW w:w="960" w:type="dxa"/>
            <w:tcBorders>
              <w:top w:val="nil"/>
              <w:left w:val="nil"/>
              <w:bottom w:val="nil"/>
              <w:right w:val="nil"/>
            </w:tcBorders>
            <w:shd w:val="clear" w:color="000000" w:fill="FFFFFF"/>
            <w:noWrap/>
            <w:vAlign w:val="bottom"/>
          </w:tcPr>
          <w:p w14:paraId="2164B15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5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5602EF" w:rsidRPr="0032059E" w14:paraId="07C021F4"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5991BE7" w14:textId="7C3EFB76" w:rsidR="005602EF" w:rsidRPr="0032059E" w:rsidRDefault="005602EF" w:rsidP="00D226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proofErr w:type="spellStart"/>
            <w:r>
              <w:rPr>
                <w:rFonts w:ascii="Calibri" w:eastAsia="Times New Roman" w:hAnsi="Calibri" w:cs="Times New Roman"/>
              </w:rPr>
              <w:t>OrcaFlex</w:t>
            </w:r>
            <w:proofErr w:type="spellEnd"/>
            <w:r w:rsidRPr="0032059E">
              <w:rPr>
                <w:rFonts w:ascii="Calibri" w:eastAsia="Times New Roman" w:hAnsi="Calibri" w:cs="Times New Roman"/>
              </w:rPr>
              <w:t xml:space="preserve"> interface</w:t>
            </w:r>
            <w:bookmarkStart w:id="25" w:name="_Ref431939405"/>
            <w:r>
              <w:rPr>
                <w:rStyle w:val="FootnoteReference"/>
                <w:rFonts w:ascii="Calibri" w:eastAsia="Times New Roman" w:hAnsi="Calibri" w:cs="Times New Roman"/>
              </w:rPr>
              <w:footnoteReference w:id="1"/>
            </w:r>
            <w:bookmarkEnd w:id="25"/>
          </w:p>
        </w:tc>
        <w:tc>
          <w:tcPr>
            <w:tcW w:w="960" w:type="dxa"/>
            <w:tcBorders>
              <w:top w:val="nil"/>
              <w:left w:val="nil"/>
              <w:bottom w:val="nil"/>
              <w:right w:val="nil"/>
            </w:tcBorders>
            <w:shd w:val="clear" w:color="000000" w:fill="FFFFFF"/>
            <w:noWrap/>
            <w:vAlign w:val="bottom"/>
            <w:hideMark/>
          </w:tcPr>
          <w:p w14:paraId="3DD053F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C313B6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63" w14:textId="77777777" w:rsidTr="00F94BA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2164B160" w14:textId="77777777" w:rsidR="006663B2" w:rsidRPr="0032059E" w:rsidRDefault="006663B2" w:rsidP="004A0A8F">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Quasi-steady and dynamic surface-ice loading</w:t>
            </w:r>
          </w:p>
        </w:tc>
        <w:tc>
          <w:tcPr>
            <w:tcW w:w="960" w:type="dxa"/>
            <w:tcBorders>
              <w:top w:val="nil"/>
              <w:left w:val="nil"/>
              <w:bottom w:val="single" w:sz="8" w:space="0" w:color="auto"/>
              <w:right w:val="nil"/>
            </w:tcBorders>
            <w:shd w:val="clear" w:color="000000" w:fill="FFFFFF"/>
            <w:noWrap/>
            <w:vAlign w:val="bottom"/>
          </w:tcPr>
          <w:p w14:paraId="2164B16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single" w:sz="8" w:space="0" w:color="auto"/>
              <w:right w:val="single" w:sz="8" w:space="0" w:color="auto"/>
            </w:tcBorders>
            <w:shd w:val="clear" w:color="000000" w:fill="FFFFFF"/>
            <w:noWrap/>
            <w:vAlign w:val="bottom"/>
          </w:tcPr>
          <w:p w14:paraId="2164B16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bl>
    <w:p w14:paraId="2164B164"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
      <w:tr w:rsidR="004A0A8F" w:rsidRPr="0032059E" w14:paraId="2164B168" w14:textId="77777777" w:rsidTr="0032059E">
        <w:trPr>
          <w:trHeight w:val="315"/>
        </w:trPr>
        <w:tc>
          <w:tcPr>
            <w:tcW w:w="7060" w:type="dxa"/>
            <w:tcBorders>
              <w:top w:val="nil"/>
              <w:left w:val="nil"/>
              <w:bottom w:val="nil"/>
              <w:right w:val="nil"/>
            </w:tcBorders>
            <w:shd w:val="clear" w:color="000000" w:fill="FFFFFF"/>
            <w:noWrap/>
            <w:vAlign w:val="bottom"/>
            <w:hideMark/>
          </w:tcPr>
          <w:p w14:paraId="2164B165"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lastRenderedPageBreak/>
              <w:t>Control and Electrical System (Servo) Dynamics (ServoDyn)</w:t>
            </w:r>
          </w:p>
        </w:tc>
        <w:tc>
          <w:tcPr>
            <w:tcW w:w="960" w:type="dxa"/>
            <w:tcBorders>
              <w:top w:val="nil"/>
              <w:left w:val="nil"/>
              <w:bottom w:val="nil"/>
              <w:right w:val="nil"/>
            </w:tcBorders>
            <w:shd w:val="clear" w:color="000000" w:fill="FFFFFF"/>
            <w:noWrap/>
            <w:vAlign w:val="bottom"/>
            <w:hideMark/>
          </w:tcPr>
          <w:p w14:paraId="2164B166"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67"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4A0A8F" w:rsidRPr="0032059E" w14:paraId="2164B16C"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69"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6A" w14:textId="77777777" w:rsidR="004A0A8F" w:rsidRPr="0032059E" w:rsidRDefault="004A0A8F"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6B" w14:textId="425E85DB" w:rsidR="004A0A8F" w:rsidRPr="0032059E" w:rsidRDefault="004A0A8F" w:rsidP="00AA023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del w:id="26" w:author="Bonnie Jonkman" w:date="2016-07-12T14:57:00Z">
              <w:r w:rsidR="006729B2" w:rsidDel="00AA023E">
                <w:rPr>
                  <w:rFonts w:ascii="Calibri" w:eastAsia="Times New Roman" w:hAnsi="Calibri" w:cs="Times New Roman"/>
                  <w:b/>
                  <w:bCs/>
                  <w:color w:val="000000"/>
                </w:rPr>
                <w:delText>15</w:delText>
              </w:r>
            </w:del>
            <w:ins w:id="27" w:author="Bonnie Jonkman" w:date="2016-07-12T14:57:00Z">
              <w:r w:rsidR="00AA023E">
                <w:rPr>
                  <w:rFonts w:ascii="Calibri" w:eastAsia="Times New Roman" w:hAnsi="Calibri" w:cs="Times New Roman"/>
                  <w:b/>
                  <w:bCs/>
                  <w:color w:val="000000"/>
                </w:rPr>
                <w:t>1</w:t>
              </w:r>
              <w:r w:rsidR="00AA023E">
                <w:rPr>
                  <w:rFonts w:ascii="Calibri" w:eastAsia="Times New Roman" w:hAnsi="Calibri" w:cs="Times New Roman"/>
                  <w:b/>
                  <w:bCs/>
                  <w:color w:val="000000"/>
                </w:rPr>
                <w:t>6</w:t>
              </w:r>
            </w:ins>
          </w:p>
        </w:tc>
      </w:tr>
      <w:tr w:rsidR="004A0A8F" w:rsidRPr="0032059E" w14:paraId="2164B17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6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Blade-pitch control</w:t>
            </w:r>
          </w:p>
        </w:tc>
        <w:tc>
          <w:tcPr>
            <w:tcW w:w="960" w:type="dxa"/>
            <w:tcBorders>
              <w:top w:val="nil"/>
              <w:left w:val="nil"/>
              <w:bottom w:val="nil"/>
              <w:right w:val="nil"/>
            </w:tcBorders>
            <w:shd w:val="clear" w:color="000000" w:fill="FFFFFF"/>
            <w:noWrap/>
            <w:vAlign w:val="bottom"/>
            <w:hideMark/>
          </w:tcPr>
          <w:p w14:paraId="2164B16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6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pitch maneuvers</w:t>
            </w:r>
          </w:p>
        </w:tc>
        <w:tc>
          <w:tcPr>
            <w:tcW w:w="960" w:type="dxa"/>
            <w:tcBorders>
              <w:top w:val="nil"/>
              <w:left w:val="nil"/>
              <w:bottom w:val="nil"/>
              <w:right w:val="nil"/>
            </w:tcBorders>
            <w:shd w:val="clear" w:color="000000" w:fill="FFFFFF"/>
            <w:noWrap/>
            <w:vAlign w:val="bottom"/>
            <w:hideMark/>
          </w:tcPr>
          <w:p w14:paraId="2164B17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Generator models</w:t>
            </w:r>
          </w:p>
        </w:tc>
        <w:tc>
          <w:tcPr>
            <w:tcW w:w="960" w:type="dxa"/>
            <w:tcBorders>
              <w:top w:val="nil"/>
              <w:left w:val="nil"/>
              <w:bottom w:val="nil"/>
              <w:right w:val="nil"/>
            </w:tcBorders>
            <w:shd w:val="clear" w:color="000000" w:fill="FFFFFF"/>
            <w:noWrap/>
            <w:vAlign w:val="bottom"/>
            <w:hideMark/>
          </w:tcPr>
          <w:p w14:paraId="2164B17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Torque control</w:t>
            </w:r>
          </w:p>
        </w:tc>
        <w:tc>
          <w:tcPr>
            <w:tcW w:w="960" w:type="dxa"/>
            <w:tcBorders>
              <w:top w:val="nil"/>
              <w:left w:val="nil"/>
              <w:bottom w:val="nil"/>
              <w:right w:val="nil"/>
            </w:tcBorders>
            <w:shd w:val="clear" w:color="000000" w:fill="FFFFFF"/>
            <w:noWrap/>
            <w:vAlign w:val="bottom"/>
            <w:hideMark/>
          </w:tcPr>
          <w:p w14:paraId="2164B17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B"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High-speed shaft brake</w:t>
            </w:r>
          </w:p>
        </w:tc>
        <w:tc>
          <w:tcPr>
            <w:tcW w:w="960" w:type="dxa"/>
            <w:tcBorders>
              <w:top w:val="nil"/>
              <w:left w:val="nil"/>
              <w:bottom w:val="nil"/>
              <w:right w:val="nil"/>
            </w:tcBorders>
            <w:shd w:val="clear" w:color="000000" w:fill="FFFFFF"/>
            <w:noWrap/>
            <w:vAlign w:val="bottom"/>
            <w:hideMark/>
          </w:tcPr>
          <w:p w14:paraId="2164B17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F" w14:textId="35AD4CE6" w:rsidR="004A0A8F" w:rsidRPr="0032059E" w:rsidRDefault="001A5D50"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Nacelle-yaw control</w:t>
            </w:r>
          </w:p>
        </w:tc>
        <w:tc>
          <w:tcPr>
            <w:tcW w:w="960" w:type="dxa"/>
            <w:tcBorders>
              <w:top w:val="nil"/>
              <w:left w:val="nil"/>
              <w:bottom w:val="nil"/>
              <w:right w:val="nil"/>
            </w:tcBorders>
            <w:shd w:val="clear" w:color="000000" w:fill="FFFFFF"/>
            <w:noWrap/>
            <w:vAlign w:val="bottom"/>
            <w:hideMark/>
          </w:tcPr>
          <w:p w14:paraId="2164B18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yaw maneuvers</w:t>
            </w:r>
          </w:p>
        </w:tc>
        <w:tc>
          <w:tcPr>
            <w:tcW w:w="960" w:type="dxa"/>
            <w:tcBorders>
              <w:top w:val="nil"/>
              <w:left w:val="nil"/>
              <w:bottom w:val="nil"/>
              <w:right w:val="nil"/>
            </w:tcBorders>
            <w:shd w:val="clear" w:color="000000" w:fill="FFFFFF"/>
            <w:noWrap/>
            <w:vAlign w:val="bottom"/>
            <w:hideMark/>
          </w:tcPr>
          <w:p w14:paraId="2164B18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Blade-tip brakes</w:t>
            </w:r>
          </w:p>
        </w:tc>
        <w:tc>
          <w:tcPr>
            <w:tcW w:w="960" w:type="dxa"/>
            <w:tcBorders>
              <w:top w:val="nil"/>
              <w:left w:val="nil"/>
              <w:bottom w:val="nil"/>
              <w:right w:val="nil"/>
            </w:tcBorders>
            <w:shd w:val="clear" w:color="000000" w:fill="FFFFFF"/>
            <w:noWrap/>
            <w:vAlign w:val="bottom"/>
            <w:hideMark/>
          </w:tcPr>
          <w:p w14:paraId="2164B18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B"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F6EDE" w:rsidRPr="0032059E" w14:paraId="12A9BA6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2E7A108" w14:textId="72447A30" w:rsidR="004F6EDE" w:rsidRPr="0032059E" w:rsidRDefault="004F6EDE" w:rsidP="004F6ED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Nacelle-based tuned-mass dampers</w:t>
            </w:r>
          </w:p>
        </w:tc>
        <w:tc>
          <w:tcPr>
            <w:tcW w:w="960" w:type="dxa"/>
            <w:tcBorders>
              <w:top w:val="nil"/>
              <w:left w:val="nil"/>
              <w:bottom w:val="nil"/>
              <w:right w:val="nil"/>
            </w:tcBorders>
            <w:shd w:val="clear" w:color="000000" w:fill="FFFFFF"/>
            <w:noWrap/>
            <w:vAlign w:val="bottom"/>
          </w:tcPr>
          <w:p w14:paraId="6B1993B5" w14:textId="77777777" w:rsidR="004F6EDE" w:rsidRPr="0032059E" w:rsidRDefault="004F6EDE" w:rsidP="0032059E">
            <w:pPr>
              <w:spacing w:after="0" w:line="240" w:lineRule="auto"/>
              <w:jc w:val="center"/>
              <w:rPr>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4F4484DC" w14:textId="3904E574" w:rsidR="004F6EDE" w:rsidRPr="0032059E" w:rsidRDefault="004F6ED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9B2394" w:rsidRPr="0032059E" w14:paraId="09B40671"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53E4E09E" w14:textId="1707864F" w:rsidR="009B2394" w:rsidRPr="0032059E" w:rsidRDefault="009B2394" w:rsidP="009B2394">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Tower-based tuned-mass dampers</w:t>
            </w:r>
          </w:p>
        </w:tc>
        <w:tc>
          <w:tcPr>
            <w:tcW w:w="960" w:type="dxa"/>
            <w:tcBorders>
              <w:top w:val="nil"/>
              <w:left w:val="nil"/>
              <w:bottom w:val="nil"/>
              <w:right w:val="nil"/>
            </w:tcBorders>
            <w:shd w:val="clear" w:color="000000" w:fill="FFFFFF"/>
            <w:noWrap/>
            <w:vAlign w:val="bottom"/>
          </w:tcPr>
          <w:p w14:paraId="0E89FEC5" w14:textId="77777777" w:rsidR="009B2394" w:rsidRPr="0032059E" w:rsidRDefault="009B2394" w:rsidP="0032059E">
            <w:pPr>
              <w:spacing w:after="0" w:line="240" w:lineRule="auto"/>
              <w:jc w:val="center"/>
              <w:rPr>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5EFF7839" w14:textId="354D33CA" w:rsidR="009B2394" w:rsidRPr="0032059E" w:rsidRDefault="009B2394"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D" w14:textId="6FFA9FBD" w:rsidR="004A0A8F" w:rsidRPr="0032059E" w:rsidRDefault="004A0A8F" w:rsidP="00220BBA">
            <w:pPr>
              <w:spacing w:after="0" w:line="240" w:lineRule="auto"/>
              <w:rPr>
                <w:rFonts w:ascii="Calibri" w:eastAsia="Times New Roman" w:hAnsi="Calibri" w:cs="Times New Roman"/>
              </w:rPr>
            </w:pPr>
            <w:r w:rsidRPr="0032059E">
              <w:rPr>
                <w:rFonts w:ascii="Calibri" w:eastAsia="Times New Roman" w:hAnsi="Calibri" w:cs="Times New Roman"/>
              </w:rPr>
              <w:t>•  Bladed DLL interface</w:t>
            </w:r>
            <w:r w:rsidR="00576D9C" w:rsidRPr="00576D9C">
              <w:rPr>
                <w:rStyle w:val="FootnoteReference"/>
                <w:rFonts w:ascii="Calibri" w:eastAsia="Times New Roman" w:hAnsi="Calibri" w:cs="Times New Roman"/>
              </w:rPr>
              <w:fldChar w:fldCharType="begin"/>
            </w:r>
            <w:r w:rsidR="00576D9C" w:rsidRPr="00576D9C">
              <w:rPr>
                <w:rFonts w:ascii="Calibri" w:eastAsia="Times New Roman" w:hAnsi="Calibri" w:cs="Times New Roman"/>
                <w:vertAlign w:val="superscript"/>
              </w:rPr>
              <w:instrText xml:space="preserve"> NOTEREF _Ref431939405 \h </w:instrText>
            </w:r>
            <w:r w:rsidR="00576D9C" w:rsidRPr="00576D9C">
              <w:rPr>
                <w:rStyle w:val="FootnoteReference"/>
                <w:rFonts w:ascii="Calibri" w:eastAsia="Times New Roman" w:hAnsi="Calibri" w:cs="Times New Roman"/>
              </w:rPr>
              <w:instrText xml:space="preserve"> \* MERGEFORMAT </w:instrText>
            </w:r>
            <w:r w:rsidR="00576D9C" w:rsidRPr="00576D9C">
              <w:rPr>
                <w:rStyle w:val="FootnoteReference"/>
                <w:rFonts w:ascii="Calibri" w:eastAsia="Times New Roman" w:hAnsi="Calibri" w:cs="Times New Roman"/>
              </w:rPr>
            </w:r>
            <w:r w:rsidR="00576D9C" w:rsidRPr="00576D9C">
              <w:rPr>
                <w:rStyle w:val="FootnoteReference"/>
                <w:rFonts w:ascii="Calibri" w:eastAsia="Times New Roman" w:hAnsi="Calibri" w:cs="Times New Roman"/>
              </w:rPr>
              <w:fldChar w:fldCharType="separate"/>
            </w:r>
            <w:r w:rsidR="00B66E17">
              <w:rPr>
                <w:rFonts w:ascii="Calibri" w:eastAsia="Times New Roman" w:hAnsi="Calibri" w:cs="Times New Roman"/>
                <w:vertAlign w:val="superscript"/>
              </w:rPr>
              <w:t>*</w:t>
            </w:r>
            <w:r w:rsidR="00576D9C" w:rsidRPr="00576D9C">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2164B18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9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Simulink interface</w:t>
            </w:r>
          </w:p>
        </w:tc>
        <w:tc>
          <w:tcPr>
            <w:tcW w:w="960" w:type="dxa"/>
            <w:tcBorders>
              <w:top w:val="nil"/>
              <w:left w:val="nil"/>
              <w:bottom w:val="nil"/>
              <w:right w:val="nil"/>
            </w:tcBorders>
            <w:shd w:val="clear" w:color="000000" w:fill="FFFFFF"/>
            <w:noWrap/>
            <w:vAlign w:val="bottom"/>
            <w:hideMark/>
          </w:tcPr>
          <w:p w14:paraId="2164B19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93" w14:textId="546BD617" w:rsidR="004A0A8F" w:rsidRPr="0032059E" w:rsidRDefault="001A5D50"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8"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9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LabVIEW interface</w:t>
            </w:r>
          </w:p>
        </w:tc>
        <w:tc>
          <w:tcPr>
            <w:tcW w:w="960" w:type="dxa"/>
            <w:tcBorders>
              <w:top w:val="nil"/>
              <w:left w:val="nil"/>
              <w:bottom w:val="single" w:sz="8" w:space="0" w:color="auto"/>
              <w:right w:val="nil"/>
            </w:tcBorders>
            <w:shd w:val="clear" w:color="000000" w:fill="FFFFFF"/>
            <w:noWrap/>
            <w:vAlign w:val="bottom"/>
            <w:hideMark/>
          </w:tcPr>
          <w:p w14:paraId="2164B19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97"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725E3F" w:rsidRPr="001C051D" w14:paraId="2164B19D" w14:textId="77777777" w:rsidTr="00C86181">
        <w:trPr>
          <w:trHeight w:val="315"/>
        </w:trPr>
        <w:tc>
          <w:tcPr>
            <w:tcW w:w="8980" w:type="dxa"/>
            <w:gridSpan w:val="3"/>
            <w:tcBorders>
              <w:top w:val="nil"/>
              <w:left w:val="nil"/>
              <w:bottom w:val="nil"/>
              <w:right w:val="nil"/>
            </w:tcBorders>
            <w:shd w:val="clear" w:color="000000" w:fill="FFFFFF"/>
            <w:noWrap/>
            <w:vAlign w:val="bottom"/>
            <w:hideMark/>
          </w:tcPr>
          <w:p w14:paraId="7482D6B8" w14:textId="77777777" w:rsidR="00725E3F" w:rsidRDefault="00725E3F" w:rsidP="004A0A8F">
            <w:pPr>
              <w:spacing w:after="0" w:line="240" w:lineRule="auto"/>
              <w:rPr>
                <w:rFonts w:ascii="Calibri" w:eastAsia="Times New Roman" w:hAnsi="Calibri" w:cs="Times New Roman"/>
                <w:b/>
                <w:bCs/>
                <w:color w:val="000000"/>
              </w:rPr>
            </w:pPr>
          </w:p>
          <w:p w14:paraId="2164B19C" w14:textId="00CC77BE" w:rsidR="00725E3F" w:rsidRPr="001C051D" w:rsidRDefault="00725E3F" w:rsidP="005602EF">
            <w:pPr>
              <w:spacing w:after="0" w:line="240" w:lineRule="auto"/>
              <w:rPr>
                <w:rFonts w:ascii="Calibri" w:eastAsia="Times New Roman" w:hAnsi="Calibri" w:cs="Times New Roman"/>
                <w:color w:val="000000"/>
              </w:rPr>
            </w:pPr>
            <w:r w:rsidRPr="001C051D">
              <w:rPr>
                <w:rFonts w:ascii="Calibri" w:eastAsia="Times New Roman" w:hAnsi="Calibri" w:cs="Times New Roman"/>
                <w:b/>
                <w:bCs/>
                <w:color w:val="000000"/>
              </w:rPr>
              <w:t xml:space="preserve">Structural Dynamics (ElastoDyn, </w:t>
            </w:r>
            <w:r w:rsidR="00983177">
              <w:rPr>
                <w:rFonts w:ascii="Calibri" w:eastAsia="Times New Roman" w:hAnsi="Calibri" w:cs="Times New Roman"/>
                <w:b/>
                <w:bCs/>
                <w:color w:val="000000"/>
              </w:rPr>
              <w:t xml:space="preserve">BeamDyn, </w:t>
            </w:r>
            <w:r w:rsidRPr="001C051D">
              <w:rPr>
                <w:rFonts w:ascii="Calibri" w:eastAsia="Times New Roman" w:hAnsi="Calibri" w:cs="Times New Roman"/>
                <w:b/>
                <w:bCs/>
                <w:color w:val="000000"/>
              </w:rPr>
              <w:t>SubDyn, MAP</w:t>
            </w:r>
            <w:r>
              <w:rPr>
                <w:rFonts w:ascii="Calibri" w:eastAsia="Times New Roman" w:hAnsi="Calibri" w:cs="Times New Roman"/>
                <w:b/>
                <w:bCs/>
                <w:color w:val="000000"/>
              </w:rPr>
              <w:t xml:space="preserve">++, </w:t>
            </w:r>
            <w:proofErr w:type="spellStart"/>
            <w:r>
              <w:rPr>
                <w:rFonts w:ascii="Calibri" w:eastAsia="Times New Roman" w:hAnsi="Calibri" w:cs="Times New Roman"/>
                <w:b/>
                <w:bCs/>
                <w:color w:val="000000"/>
              </w:rPr>
              <w:t>MoorDyn</w:t>
            </w:r>
            <w:proofErr w:type="spellEnd"/>
            <w:r>
              <w:rPr>
                <w:rFonts w:ascii="Calibri" w:eastAsia="Times New Roman" w:hAnsi="Calibri" w:cs="Times New Roman"/>
                <w:b/>
                <w:bCs/>
                <w:color w:val="000000"/>
              </w:rPr>
              <w:t>, FEAMooring</w:t>
            </w:r>
            <w:r w:rsidR="005602EF">
              <w:rPr>
                <w:rFonts w:ascii="Calibri" w:eastAsia="Times New Roman" w:hAnsi="Calibri" w:cs="Times New Roman"/>
                <w:b/>
                <w:bCs/>
                <w:color w:val="000000"/>
              </w:rPr>
              <w:t xml:space="preserve">, and </w:t>
            </w:r>
            <w:proofErr w:type="spellStart"/>
            <w:r w:rsidR="00DA52C8" w:rsidRPr="000C565A">
              <w:rPr>
                <w:b/>
              </w:rPr>
              <w:t>OrcaFlexInterface</w:t>
            </w:r>
            <w:proofErr w:type="spellEnd"/>
            <w:r w:rsidRPr="001C051D">
              <w:rPr>
                <w:rFonts w:ascii="Calibri" w:eastAsia="Times New Roman" w:hAnsi="Calibri" w:cs="Times New Roman"/>
                <w:b/>
                <w:bCs/>
                <w:color w:val="000000"/>
              </w:rPr>
              <w:t>)</w:t>
            </w:r>
          </w:p>
        </w:tc>
      </w:tr>
      <w:tr w:rsidR="004A0A8F" w:rsidRPr="001C051D" w14:paraId="2164B1A1"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9E"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9F"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A0" w14:textId="23F961F1" w:rsidR="004A0A8F" w:rsidRPr="001C051D" w:rsidRDefault="004A0A8F" w:rsidP="00AA023E">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del w:id="28" w:author="Bonnie Jonkman" w:date="2016-07-12T14:57:00Z">
              <w:r w:rsidR="006729B2" w:rsidDel="00AA023E">
                <w:rPr>
                  <w:rFonts w:ascii="Calibri" w:eastAsia="Times New Roman" w:hAnsi="Calibri" w:cs="Times New Roman"/>
                  <w:b/>
                  <w:bCs/>
                  <w:color w:val="000000"/>
                </w:rPr>
                <w:delText>15</w:delText>
              </w:r>
            </w:del>
            <w:ins w:id="29" w:author="Bonnie Jonkman" w:date="2016-07-12T14:57:00Z">
              <w:r w:rsidR="00AA023E">
                <w:rPr>
                  <w:rFonts w:ascii="Calibri" w:eastAsia="Times New Roman" w:hAnsi="Calibri" w:cs="Times New Roman"/>
                  <w:b/>
                  <w:bCs/>
                  <w:color w:val="000000"/>
                </w:rPr>
                <w:t>1</w:t>
              </w:r>
              <w:r w:rsidR="00AA023E">
                <w:rPr>
                  <w:rFonts w:ascii="Calibri" w:eastAsia="Times New Roman" w:hAnsi="Calibri" w:cs="Times New Roman"/>
                  <w:b/>
                  <w:bCs/>
                  <w:color w:val="000000"/>
                </w:rPr>
                <w:t>6</w:t>
              </w:r>
            </w:ins>
          </w:p>
        </w:tc>
      </w:tr>
      <w:tr w:rsidR="004A0A8F" w:rsidRPr="001C051D" w14:paraId="2164B1A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xml:space="preserve">•  Blade-bending </w:t>
            </w:r>
            <w:r w:rsidR="008F1D42">
              <w:rPr>
                <w:rFonts w:ascii="Calibri" w:eastAsia="Times New Roman" w:hAnsi="Calibri" w:cs="Times New Roman"/>
              </w:rPr>
              <w:t>degrees-of-freedom (</w:t>
            </w:r>
            <w:r w:rsidRPr="001C051D">
              <w:rPr>
                <w:rFonts w:ascii="Calibri" w:eastAsia="Times New Roman" w:hAnsi="Calibri" w:cs="Times New Roman"/>
              </w:rPr>
              <w:t>DOFs</w:t>
            </w:r>
            <w:r w:rsidR="008F1D42">
              <w:rPr>
                <w:rFonts w:ascii="Calibri" w:eastAsia="Times New Roman" w:hAnsi="Calibri" w:cs="Times New Roman"/>
              </w:rPr>
              <w:t>)</w:t>
            </w:r>
          </w:p>
        </w:tc>
        <w:tc>
          <w:tcPr>
            <w:tcW w:w="960" w:type="dxa"/>
            <w:tcBorders>
              <w:top w:val="nil"/>
              <w:left w:val="nil"/>
              <w:bottom w:val="nil"/>
              <w:right w:val="nil"/>
            </w:tcBorders>
            <w:shd w:val="clear" w:color="000000" w:fill="FFFFFF"/>
            <w:noWrap/>
            <w:vAlign w:val="bottom"/>
            <w:hideMark/>
          </w:tcPr>
          <w:p w14:paraId="2164B1A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78CAD39F"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1981CF2D" w14:textId="5BDB5106"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Blade-</w:t>
            </w:r>
            <w:r>
              <w:rPr>
                <w:rFonts w:ascii="Calibri" w:eastAsia="Times New Roman" w:hAnsi="Calibri" w:cs="Times New Roman"/>
              </w:rPr>
              <w:t>shear, -extensional, and -torsion DOFs</w:t>
            </w:r>
          </w:p>
        </w:tc>
        <w:tc>
          <w:tcPr>
            <w:tcW w:w="960" w:type="dxa"/>
            <w:tcBorders>
              <w:top w:val="nil"/>
              <w:left w:val="nil"/>
              <w:bottom w:val="nil"/>
              <w:right w:val="nil"/>
            </w:tcBorders>
            <w:shd w:val="clear" w:color="000000" w:fill="FFFFFF"/>
            <w:noWrap/>
            <w:vAlign w:val="bottom"/>
            <w:hideMark/>
          </w:tcPr>
          <w:p w14:paraId="23F5ACFE" w14:textId="1BA782B9"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2FA563B"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440CC438"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2B1DD580" w14:textId="71D398C0"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Support for non</w:t>
            </w:r>
            <w:r w:rsidR="00A47957">
              <w:rPr>
                <w:rFonts w:ascii="Calibri" w:eastAsia="Times New Roman" w:hAnsi="Calibri" w:cs="Times New Roman"/>
              </w:rPr>
              <w:t>-</w:t>
            </w:r>
            <w:r>
              <w:rPr>
                <w:rFonts w:ascii="Calibri" w:eastAsia="Times New Roman" w:hAnsi="Calibri" w:cs="Times New Roman"/>
              </w:rPr>
              <w:t>straight, composite, and highly flexible blades</w:t>
            </w:r>
          </w:p>
        </w:tc>
        <w:tc>
          <w:tcPr>
            <w:tcW w:w="960" w:type="dxa"/>
            <w:tcBorders>
              <w:top w:val="nil"/>
              <w:left w:val="nil"/>
              <w:bottom w:val="nil"/>
              <w:right w:val="nil"/>
            </w:tcBorders>
            <w:shd w:val="clear" w:color="000000" w:fill="FFFFFF"/>
            <w:noWrap/>
            <w:vAlign w:val="bottom"/>
            <w:hideMark/>
          </w:tcPr>
          <w:p w14:paraId="3294582E"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0007BDE6"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6"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Rotor</w:t>
            </w:r>
            <w:r>
              <w:rPr>
                <w:rFonts w:ascii="Calibri" w:eastAsia="Times New Roman" w:hAnsi="Calibri" w:cs="Times New Roman"/>
              </w:rPr>
              <w:t>-</w:t>
            </w:r>
            <w:r w:rsidRPr="001C051D">
              <w:rPr>
                <w:rFonts w:ascii="Calibri" w:eastAsia="Times New Roman" w:hAnsi="Calibri" w:cs="Times New Roman"/>
              </w:rPr>
              <w:t>teeter DOF</w:t>
            </w:r>
          </w:p>
        </w:tc>
        <w:tc>
          <w:tcPr>
            <w:tcW w:w="960" w:type="dxa"/>
            <w:tcBorders>
              <w:top w:val="nil"/>
              <w:left w:val="nil"/>
              <w:bottom w:val="nil"/>
              <w:right w:val="nil"/>
            </w:tcBorders>
            <w:shd w:val="clear" w:color="000000" w:fill="FFFFFF"/>
            <w:noWrap/>
            <w:vAlign w:val="bottom"/>
            <w:hideMark/>
          </w:tcPr>
          <w:p w14:paraId="2164B1A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Generator azimuth and drivetrain torsion DOFs</w:t>
            </w:r>
          </w:p>
        </w:tc>
        <w:tc>
          <w:tcPr>
            <w:tcW w:w="960" w:type="dxa"/>
            <w:tcBorders>
              <w:top w:val="nil"/>
              <w:left w:val="nil"/>
              <w:bottom w:val="nil"/>
              <w:right w:val="nil"/>
            </w:tcBorders>
            <w:shd w:val="clear" w:color="000000" w:fill="FFFFFF"/>
            <w:noWrap/>
            <w:vAlign w:val="bottom"/>
            <w:hideMark/>
          </w:tcPr>
          <w:p w14:paraId="2164B1A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Nacelle-yaw DOF</w:t>
            </w:r>
          </w:p>
        </w:tc>
        <w:tc>
          <w:tcPr>
            <w:tcW w:w="960" w:type="dxa"/>
            <w:tcBorders>
              <w:top w:val="nil"/>
              <w:left w:val="nil"/>
              <w:bottom w:val="nil"/>
              <w:right w:val="nil"/>
            </w:tcBorders>
            <w:shd w:val="clear" w:color="000000" w:fill="FFFFFF"/>
            <w:noWrap/>
            <w:vAlign w:val="bottom"/>
            <w:hideMark/>
          </w:tcPr>
          <w:p w14:paraId="2164B1AF"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Tower-bending DOFs</w:t>
            </w:r>
          </w:p>
        </w:tc>
        <w:tc>
          <w:tcPr>
            <w:tcW w:w="960" w:type="dxa"/>
            <w:tcBorders>
              <w:top w:val="nil"/>
              <w:left w:val="nil"/>
              <w:bottom w:val="nil"/>
              <w:right w:val="nil"/>
            </w:tcBorders>
            <w:shd w:val="clear" w:color="000000" w:fill="FFFFFF"/>
            <w:noWrap/>
            <w:vAlign w:val="bottom"/>
            <w:hideMark/>
          </w:tcPr>
          <w:p w14:paraId="2164B1B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Rigid-body platform DOFs</w:t>
            </w:r>
          </w:p>
        </w:tc>
        <w:tc>
          <w:tcPr>
            <w:tcW w:w="960" w:type="dxa"/>
            <w:tcBorders>
              <w:top w:val="nil"/>
              <w:left w:val="nil"/>
              <w:bottom w:val="nil"/>
              <w:right w:val="nil"/>
            </w:tcBorders>
            <w:shd w:val="clear" w:color="000000" w:fill="FFFFFF"/>
            <w:noWrap/>
            <w:vAlign w:val="bottom"/>
            <w:hideMark/>
          </w:tcPr>
          <w:p w14:paraId="2164B1B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Furling DOFs</w:t>
            </w:r>
          </w:p>
        </w:tc>
        <w:tc>
          <w:tcPr>
            <w:tcW w:w="960" w:type="dxa"/>
            <w:tcBorders>
              <w:top w:val="nil"/>
              <w:left w:val="nil"/>
              <w:bottom w:val="nil"/>
              <w:right w:val="nil"/>
            </w:tcBorders>
            <w:shd w:val="clear" w:color="000000" w:fill="FFFFFF"/>
            <w:noWrap/>
            <w:vAlign w:val="bottom"/>
            <w:hideMark/>
          </w:tcPr>
          <w:p w14:paraId="2164B1B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1C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Fixed-bottom multi-member substructure DOFs</w:t>
            </w:r>
          </w:p>
        </w:tc>
        <w:tc>
          <w:tcPr>
            <w:tcW w:w="960" w:type="dxa"/>
            <w:tcBorders>
              <w:top w:val="nil"/>
              <w:left w:val="nil"/>
              <w:bottom w:val="nil"/>
              <w:right w:val="nil"/>
            </w:tcBorders>
            <w:shd w:val="clear" w:color="000000" w:fill="FFFFFF"/>
            <w:noWrap/>
            <w:vAlign w:val="bottom"/>
            <w:hideMark/>
          </w:tcPr>
          <w:p w14:paraId="2164B1B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C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Gravitational loading</w:t>
            </w:r>
          </w:p>
        </w:tc>
        <w:tc>
          <w:tcPr>
            <w:tcW w:w="960" w:type="dxa"/>
            <w:tcBorders>
              <w:top w:val="nil"/>
              <w:left w:val="nil"/>
              <w:bottom w:val="nil"/>
              <w:right w:val="nil"/>
            </w:tcBorders>
            <w:shd w:val="clear" w:color="000000" w:fill="FFFFFF"/>
            <w:noWrap/>
            <w:vAlign w:val="bottom"/>
            <w:hideMark/>
          </w:tcPr>
          <w:p w14:paraId="2164B1C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Gearbox friction</w:t>
            </w:r>
          </w:p>
        </w:tc>
        <w:tc>
          <w:tcPr>
            <w:tcW w:w="960" w:type="dxa"/>
            <w:tcBorders>
              <w:top w:val="nil"/>
              <w:left w:val="nil"/>
              <w:bottom w:val="nil"/>
              <w:right w:val="nil"/>
            </w:tcBorders>
            <w:shd w:val="clear" w:color="000000" w:fill="FFFFFF"/>
            <w:noWrap/>
            <w:vAlign w:val="bottom"/>
            <w:hideMark/>
          </w:tcPr>
          <w:p w14:paraId="2164B1C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8" w14:textId="530A7F7A" w:rsidR="004A0A8F" w:rsidRPr="001C051D" w:rsidRDefault="00CC7BFB"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C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independent mooring lines solved quasi-statically</w:t>
            </w:r>
          </w:p>
        </w:tc>
        <w:tc>
          <w:tcPr>
            <w:tcW w:w="960" w:type="dxa"/>
            <w:tcBorders>
              <w:top w:val="nil"/>
              <w:left w:val="nil"/>
              <w:bottom w:val="nil"/>
              <w:right w:val="nil"/>
            </w:tcBorders>
            <w:shd w:val="clear" w:color="000000" w:fill="FFFFFF"/>
            <w:noWrap/>
            <w:vAlign w:val="bottom"/>
            <w:hideMark/>
          </w:tcPr>
          <w:p w14:paraId="2164B1C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multi-segmented mooring lines solved quasi-statically</w:t>
            </w:r>
          </w:p>
        </w:tc>
        <w:tc>
          <w:tcPr>
            <w:tcW w:w="960" w:type="dxa"/>
            <w:tcBorders>
              <w:top w:val="nil"/>
              <w:left w:val="nil"/>
              <w:bottom w:val="nil"/>
              <w:right w:val="nil"/>
            </w:tcBorders>
            <w:shd w:val="clear" w:color="000000" w:fill="FFFFFF"/>
            <w:noWrap/>
            <w:vAlign w:val="bottom"/>
            <w:hideMark/>
          </w:tcPr>
          <w:p w14:paraId="2164B1C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D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5"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2164B1D2"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Mooring dynamics</w:t>
            </w:r>
          </w:p>
        </w:tc>
        <w:tc>
          <w:tcPr>
            <w:tcW w:w="960" w:type="dxa"/>
            <w:tcBorders>
              <w:top w:val="nil"/>
              <w:left w:val="nil"/>
              <w:bottom w:val="nil"/>
              <w:right w:val="nil"/>
            </w:tcBorders>
            <w:shd w:val="clear" w:color="000000" w:fill="FFFFFF"/>
            <w:noWrap/>
            <w:vAlign w:val="bottom"/>
          </w:tcPr>
          <w:p w14:paraId="2164B1D3"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D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83177" w:rsidRPr="0032059E" w14:paraId="5642956D"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263F950" w14:textId="5E2359C1" w:rsidR="00983177" w:rsidRPr="0032059E" w:rsidRDefault="00983177" w:rsidP="0023054B">
            <w:pPr>
              <w:spacing w:after="0" w:line="240" w:lineRule="auto"/>
              <w:rPr>
                <w:rFonts w:ascii="Calibri" w:eastAsia="Times New Roman" w:hAnsi="Calibri" w:cs="Times New Roman"/>
              </w:rPr>
            </w:pPr>
            <w:r w:rsidRPr="0032059E">
              <w:rPr>
                <w:rFonts w:ascii="Calibri" w:eastAsia="Times New Roman" w:hAnsi="Calibri" w:cs="Times New Roman"/>
              </w:rPr>
              <w:t xml:space="preserve">•  </w:t>
            </w:r>
            <w:proofErr w:type="spellStart"/>
            <w:r>
              <w:rPr>
                <w:rFonts w:ascii="Calibri" w:eastAsia="Times New Roman" w:hAnsi="Calibri" w:cs="Times New Roman"/>
              </w:rPr>
              <w:t>OrcaFlex</w:t>
            </w:r>
            <w:proofErr w:type="spellEnd"/>
            <w:r w:rsidRPr="0032059E">
              <w:rPr>
                <w:rFonts w:ascii="Calibri" w:eastAsia="Times New Roman" w:hAnsi="Calibri" w:cs="Times New Roman"/>
              </w:rPr>
              <w:t xml:space="preserve"> interface</w:t>
            </w:r>
            <w:r w:rsidR="0023054B" w:rsidRPr="0023054B">
              <w:rPr>
                <w:rStyle w:val="FootnoteReference"/>
                <w:rFonts w:ascii="Calibri" w:eastAsia="Times New Roman" w:hAnsi="Calibri" w:cs="Times New Roman"/>
              </w:rPr>
              <w:fldChar w:fldCharType="begin"/>
            </w:r>
            <w:r w:rsidR="0023054B" w:rsidRPr="0023054B">
              <w:rPr>
                <w:rFonts w:ascii="Calibri" w:eastAsia="Times New Roman" w:hAnsi="Calibri" w:cs="Times New Roman"/>
                <w:vertAlign w:val="superscript"/>
              </w:rPr>
              <w:instrText xml:space="preserve"> NOTEREF _Ref431939405 \h </w:instrText>
            </w:r>
            <w:r w:rsidR="0023054B" w:rsidRPr="0023054B">
              <w:rPr>
                <w:rStyle w:val="FootnoteReference"/>
                <w:rFonts w:ascii="Calibri" w:eastAsia="Times New Roman" w:hAnsi="Calibri" w:cs="Times New Roman"/>
              </w:rPr>
              <w:instrText xml:space="preserve"> \* MERGEFORMAT </w:instrText>
            </w:r>
            <w:r w:rsidR="0023054B" w:rsidRPr="0023054B">
              <w:rPr>
                <w:rStyle w:val="FootnoteReference"/>
                <w:rFonts w:ascii="Calibri" w:eastAsia="Times New Roman" w:hAnsi="Calibri" w:cs="Times New Roman"/>
              </w:rPr>
            </w:r>
            <w:r w:rsidR="0023054B" w:rsidRPr="0023054B">
              <w:rPr>
                <w:rStyle w:val="FootnoteReference"/>
                <w:rFonts w:ascii="Calibri" w:eastAsia="Times New Roman" w:hAnsi="Calibri" w:cs="Times New Roman"/>
              </w:rPr>
              <w:fldChar w:fldCharType="separate"/>
            </w:r>
            <w:r w:rsidR="00B66E17">
              <w:rPr>
                <w:rFonts w:ascii="Calibri" w:eastAsia="Times New Roman" w:hAnsi="Calibri" w:cs="Times New Roman"/>
                <w:vertAlign w:val="superscript"/>
              </w:rPr>
              <w:t>*</w:t>
            </w:r>
            <w:r w:rsidR="0023054B" w:rsidRPr="0023054B">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30605CE9"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BD9313B"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D9" w14:textId="77777777" w:rsidTr="001C051D">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D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Earthquake excitation</w:t>
            </w:r>
          </w:p>
        </w:tc>
        <w:tc>
          <w:tcPr>
            <w:tcW w:w="960" w:type="dxa"/>
            <w:tcBorders>
              <w:top w:val="nil"/>
              <w:left w:val="nil"/>
              <w:bottom w:val="single" w:sz="8" w:space="0" w:color="auto"/>
              <w:right w:val="nil"/>
            </w:tcBorders>
            <w:shd w:val="clear" w:color="000000" w:fill="FFFFFF"/>
            <w:noWrap/>
            <w:vAlign w:val="bottom"/>
            <w:hideMark/>
          </w:tcPr>
          <w:p w14:paraId="2164B1D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D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bl>
    <w:p w14:paraId="2164B1DA"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
      <w:tr w:rsidR="004A0A8F" w:rsidRPr="001C051D" w14:paraId="2164B1DE" w14:textId="77777777" w:rsidTr="001C051D">
        <w:trPr>
          <w:trHeight w:val="315"/>
        </w:trPr>
        <w:tc>
          <w:tcPr>
            <w:tcW w:w="7060" w:type="dxa"/>
            <w:tcBorders>
              <w:top w:val="nil"/>
              <w:left w:val="nil"/>
              <w:bottom w:val="nil"/>
              <w:right w:val="nil"/>
            </w:tcBorders>
            <w:shd w:val="clear" w:color="000000" w:fill="FFFFFF"/>
            <w:noWrap/>
            <w:vAlign w:val="bottom"/>
            <w:hideMark/>
          </w:tcPr>
          <w:p w14:paraId="2164B1DB"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lastRenderedPageBreak/>
              <w:t>General</w:t>
            </w:r>
          </w:p>
        </w:tc>
        <w:tc>
          <w:tcPr>
            <w:tcW w:w="960" w:type="dxa"/>
            <w:tcBorders>
              <w:top w:val="nil"/>
              <w:left w:val="nil"/>
              <w:bottom w:val="nil"/>
              <w:right w:val="nil"/>
            </w:tcBorders>
            <w:shd w:val="clear" w:color="000000" w:fill="FFFFFF"/>
            <w:noWrap/>
            <w:vAlign w:val="bottom"/>
            <w:hideMark/>
          </w:tcPr>
          <w:p w14:paraId="2164B1DC"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DD"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E2"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DF"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E0"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E1" w14:textId="484700DF" w:rsidR="004A0A8F" w:rsidRPr="001C051D" w:rsidRDefault="004A0A8F" w:rsidP="00AA023E">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del w:id="30" w:author="Bonnie Jonkman" w:date="2016-07-12T14:57:00Z">
              <w:r w:rsidR="001A5D50" w:rsidDel="00AA023E">
                <w:rPr>
                  <w:rFonts w:ascii="Calibri" w:eastAsia="Times New Roman" w:hAnsi="Calibri" w:cs="Times New Roman"/>
                  <w:b/>
                  <w:bCs/>
                  <w:color w:val="000000"/>
                </w:rPr>
                <w:delText>1</w:delText>
              </w:r>
              <w:r w:rsidR="006729B2" w:rsidDel="00AA023E">
                <w:rPr>
                  <w:rFonts w:ascii="Calibri" w:eastAsia="Times New Roman" w:hAnsi="Calibri" w:cs="Times New Roman"/>
                  <w:b/>
                  <w:bCs/>
                  <w:color w:val="000000"/>
                </w:rPr>
                <w:delText>5</w:delText>
              </w:r>
            </w:del>
            <w:ins w:id="31" w:author="Bonnie Jonkman" w:date="2016-07-12T14:57:00Z">
              <w:r w:rsidR="00AA023E">
                <w:rPr>
                  <w:rFonts w:ascii="Calibri" w:eastAsia="Times New Roman" w:hAnsi="Calibri" w:cs="Times New Roman"/>
                  <w:b/>
                  <w:bCs/>
                  <w:color w:val="000000"/>
                </w:rPr>
                <w:t>1</w:t>
              </w:r>
              <w:r w:rsidR="00AA023E">
                <w:rPr>
                  <w:rFonts w:ascii="Calibri" w:eastAsia="Times New Roman" w:hAnsi="Calibri" w:cs="Times New Roman"/>
                  <w:b/>
                  <w:bCs/>
                  <w:color w:val="000000"/>
                </w:rPr>
                <w:t>6</w:t>
              </w:r>
            </w:ins>
          </w:p>
        </w:tc>
      </w:tr>
      <w:tr w:rsidR="004A0A8F" w:rsidRPr="001C051D" w14:paraId="2164B1E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Time marching</w:t>
            </w:r>
          </w:p>
        </w:tc>
        <w:tc>
          <w:tcPr>
            <w:tcW w:w="960" w:type="dxa"/>
            <w:tcBorders>
              <w:top w:val="nil"/>
              <w:left w:val="nil"/>
              <w:bottom w:val="nil"/>
              <w:right w:val="nil"/>
            </w:tcBorders>
            <w:shd w:val="clear" w:color="000000" w:fill="FFFFFF"/>
            <w:noWrap/>
            <w:vAlign w:val="bottom"/>
            <w:hideMark/>
          </w:tcPr>
          <w:p w14:paraId="2164B1E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E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Operating-point determination</w:t>
            </w:r>
          </w:p>
        </w:tc>
        <w:tc>
          <w:tcPr>
            <w:tcW w:w="960" w:type="dxa"/>
            <w:tcBorders>
              <w:top w:val="nil"/>
              <w:left w:val="nil"/>
              <w:bottom w:val="nil"/>
              <w:right w:val="nil"/>
            </w:tcBorders>
            <w:shd w:val="clear" w:color="000000" w:fill="FFFFFF"/>
            <w:noWrap/>
            <w:vAlign w:val="bottom"/>
            <w:hideMark/>
          </w:tcPr>
          <w:p w14:paraId="2164B1E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9"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E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Linearization</w:t>
            </w:r>
          </w:p>
        </w:tc>
        <w:tc>
          <w:tcPr>
            <w:tcW w:w="960" w:type="dxa"/>
            <w:tcBorders>
              <w:top w:val="nil"/>
              <w:left w:val="nil"/>
              <w:bottom w:val="nil"/>
              <w:right w:val="nil"/>
            </w:tcBorders>
            <w:shd w:val="clear" w:color="000000" w:fill="FFFFFF"/>
            <w:noWrap/>
            <w:vAlign w:val="bottom"/>
            <w:hideMark/>
          </w:tcPr>
          <w:p w14:paraId="2164B1E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D" w14:textId="0588615C" w:rsidR="004A0A8F" w:rsidRPr="001C051D" w:rsidRDefault="00C83084" w:rsidP="001C051D">
            <w:pPr>
              <w:spacing w:after="0" w:line="240" w:lineRule="auto"/>
              <w:jc w:val="center"/>
              <w:rPr>
                <w:rFonts w:ascii="Wingdings" w:eastAsia="Times New Roman" w:hAnsi="Wingdings" w:cs="Times New Roman"/>
                <w:color w:val="000000"/>
              </w:rPr>
            </w:pPr>
            <w:ins w:id="32" w:author="Bonnie Jonkman" w:date="2016-07-12T14:57:00Z">
              <w:r w:rsidRPr="001C051D">
                <w:rPr>
                  <w:rFonts w:ascii="Wingdings" w:eastAsia="Times New Roman" w:hAnsi="Wingdings" w:cs="Times New Roman"/>
                  <w:color w:val="000000"/>
                </w:rPr>
                <w:t></w:t>
              </w:r>
            </w:ins>
            <w:del w:id="33" w:author="Bonnie Jonkman" w:date="2016-07-12T14:57:00Z">
              <w:r w:rsidR="004A0A8F" w:rsidRPr="001C051D" w:rsidDel="00C83084">
                <w:rPr>
                  <w:rFonts w:ascii="Calibri" w:eastAsia="Times New Roman" w:hAnsi="Calibri" w:cs="Times New Roman"/>
                </w:rPr>
                <w:delText> </w:delText>
              </w:r>
            </w:del>
          </w:p>
        </w:tc>
      </w:tr>
      <w:tr w:rsidR="004A0A8F" w:rsidRPr="001C051D" w14:paraId="2164B1F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FAST-to-ADAMS preprocessor</w:t>
            </w:r>
          </w:p>
        </w:tc>
        <w:tc>
          <w:tcPr>
            <w:tcW w:w="960" w:type="dxa"/>
            <w:tcBorders>
              <w:top w:val="nil"/>
              <w:left w:val="nil"/>
              <w:bottom w:val="nil"/>
              <w:right w:val="nil"/>
            </w:tcBorders>
            <w:shd w:val="clear" w:color="000000" w:fill="FFFFFF"/>
            <w:noWrap/>
            <w:vAlign w:val="bottom"/>
            <w:hideMark/>
          </w:tcPr>
          <w:p w14:paraId="2164B1F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F1"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F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Follows the new FAST modularization framework</w:t>
            </w:r>
          </w:p>
        </w:tc>
        <w:tc>
          <w:tcPr>
            <w:tcW w:w="960" w:type="dxa"/>
            <w:tcBorders>
              <w:top w:val="nil"/>
              <w:left w:val="nil"/>
              <w:bottom w:val="nil"/>
              <w:right w:val="nil"/>
            </w:tcBorders>
            <w:shd w:val="clear" w:color="000000" w:fill="FFFFFF"/>
            <w:noWrap/>
            <w:vAlign w:val="bottom"/>
            <w:hideMark/>
          </w:tcPr>
          <w:p w14:paraId="2164B1F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Structural and control routines separated from driver code</w:t>
            </w:r>
          </w:p>
        </w:tc>
        <w:tc>
          <w:tcPr>
            <w:tcW w:w="960" w:type="dxa"/>
            <w:tcBorders>
              <w:top w:val="nil"/>
              <w:left w:val="nil"/>
              <w:bottom w:val="nil"/>
              <w:right w:val="nil"/>
            </w:tcBorders>
            <w:shd w:val="clear" w:color="000000" w:fill="FFFFFF"/>
            <w:noWrap/>
            <w:vAlign w:val="bottom"/>
            <w:hideMark/>
          </w:tcPr>
          <w:p w14:paraId="2164B1F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time steps between modules</w:t>
            </w:r>
          </w:p>
        </w:tc>
        <w:tc>
          <w:tcPr>
            <w:tcW w:w="960" w:type="dxa"/>
            <w:tcBorders>
              <w:top w:val="nil"/>
              <w:left w:val="nil"/>
              <w:bottom w:val="nil"/>
              <w:right w:val="nil"/>
            </w:tcBorders>
            <w:shd w:val="clear" w:color="000000" w:fill="FFFFFF"/>
            <w:noWrap/>
            <w:vAlign w:val="bottom"/>
            <w:hideMark/>
          </w:tcPr>
          <w:p w14:paraId="2164B1F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2"/>
            </w:r>
          </w:p>
        </w:tc>
        <w:tc>
          <w:tcPr>
            <w:tcW w:w="960" w:type="dxa"/>
            <w:tcBorders>
              <w:top w:val="nil"/>
              <w:left w:val="nil"/>
              <w:bottom w:val="nil"/>
              <w:right w:val="single" w:sz="8" w:space="0" w:color="auto"/>
            </w:tcBorders>
            <w:shd w:val="clear" w:color="000000" w:fill="FFFFFF"/>
            <w:noWrap/>
            <w:vAlign w:val="bottom"/>
            <w:hideMark/>
          </w:tcPr>
          <w:p w14:paraId="2164B1FD"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r w:rsidRPr="00AC31AB">
              <w:rPr>
                <w:rStyle w:val="FootnoteReference"/>
                <w:rFonts w:eastAsia="Times New Roman" w:cs="Times New Roman"/>
                <w:color w:val="000000"/>
              </w:rPr>
              <w:footnoteReference w:id="3"/>
            </w:r>
          </w:p>
        </w:tc>
      </w:tr>
      <w:tr w:rsidR="004A0A8F" w:rsidRPr="001C051D" w14:paraId="2164B20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spatial discretization between modules</w:t>
            </w:r>
          </w:p>
        </w:tc>
        <w:tc>
          <w:tcPr>
            <w:tcW w:w="960" w:type="dxa"/>
            <w:tcBorders>
              <w:top w:val="nil"/>
              <w:left w:val="nil"/>
              <w:bottom w:val="nil"/>
              <w:right w:val="nil"/>
            </w:tcBorders>
            <w:shd w:val="clear" w:color="000000" w:fill="FFFFFF"/>
            <w:noWrap/>
            <w:vAlign w:val="bottom"/>
            <w:hideMark/>
          </w:tcPr>
          <w:p w14:paraId="2164B20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20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3"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Multiple integration options</w:t>
            </w:r>
          </w:p>
        </w:tc>
        <w:tc>
          <w:tcPr>
            <w:tcW w:w="960" w:type="dxa"/>
            <w:tcBorders>
              <w:top w:val="nil"/>
              <w:left w:val="nil"/>
              <w:bottom w:val="nil"/>
              <w:right w:val="nil"/>
            </w:tcBorders>
            <w:shd w:val="clear" w:color="000000" w:fill="FFFFFF"/>
            <w:noWrap/>
            <w:vAlign w:val="bottom"/>
            <w:hideMark/>
          </w:tcPr>
          <w:p w14:paraId="2164B204"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0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Loose coupling with predictor-corrector across modules</w:t>
            </w:r>
          </w:p>
        </w:tc>
        <w:tc>
          <w:tcPr>
            <w:tcW w:w="960" w:type="dxa"/>
            <w:tcBorders>
              <w:top w:val="nil"/>
              <w:left w:val="nil"/>
              <w:bottom w:val="nil"/>
              <w:right w:val="nil"/>
            </w:tcBorders>
            <w:shd w:val="clear" w:color="000000" w:fill="FFFFFF"/>
            <w:noWrap/>
            <w:vAlign w:val="bottom"/>
            <w:hideMark/>
          </w:tcPr>
          <w:p w14:paraId="2164B208" w14:textId="77777777" w:rsidR="004A0A8F" w:rsidRPr="001C051D" w:rsidRDefault="004A0A8F" w:rsidP="00F43F8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4"/>
            </w:r>
          </w:p>
        </w:tc>
        <w:tc>
          <w:tcPr>
            <w:tcW w:w="960" w:type="dxa"/>
            <w:tcBorders>
              <w:top w:val="nil"/>
              <w:left w:val="nil"/>
              <w:bottom w:val="nil"/>
              <w:right w:val="single" w:sz="8" w:space="0" w:color="auto"/>
            </w:tcBorders>
            <w:shd w:val="clear" w:color="000000" w:fill="FFFFFF"/>
            <w:noWrap/>
            <w:vAlign w:val="bottom"/>
            <w:hideMark/>
          </w:tcPr>
          <w:p w14:paraId="2164B20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B7C07" w:rsidRPr="001C051D" w14:paraId="356FE278"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426CC4B7" w14:textId="28782819" w:rsidR="009B7C07" w:rsidRPr="001C051D" w:rsidRDefault="009B7C07" w:rsidP="00465EDF">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xml:space="preserve">•  </w:t>
            </w:r>
            <w:r w:rsidR="00465EDF">
              <w:rPr>
                <w:rFonts w:ascii="Calibri" w:eastAsia="Times New Roman" w:hAnsi="Calibri" w:cs="Times New Roman"/>
                <w:color w:val="000000"/>
              </w:rPr>
              <w:t>Checkpoint-r</w:t>
            </w:r>
            <w:r>
              <w:rPr>
                <w:rFonts w:ascii="Calibri" w:eastAsia="Times New Roman" w:hAnsi="Calibri" w:cs="Times New Roman"/>
                <w:color w:val="000000"/>
              </w:rPr>
              <w:t>estart capability</w:t>
            </w:r>
          </w:p>
        </w:tc>
        <w:tc>
          <w:tcPr>
            <w:tcW w:w="960" w:type="dxa"/>
            <w:tcBorders>
              <w:top w:val="nil"/>
              <w:left w:val="nil"/>
              <w:bottom w:val="nil"/>
              <w:right w:val="nil"/>
            </w:tcBorders>
            <w:shd w:val="clear" w:color="000000" w:fill="FFFFFF"/>
            <w:noWrap/>
            <w:vAlign w:val="bottom"/>
          </w:tcPr>
          <w:p w14:paraId="61C36BC8" w14:textId="3A5550AE" w:rsidR="009B7C07" w:rsidRPr="001C051D" w:rsidRDefault="009B7C07"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tcPr>
          <w:p w14:paraId="210AC68D" w14:textId="7604EFB6" w:rsidR="009B7C07" w:rsidRPr="001C051D" w:rsidRDefault="009B7C07"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Both 32-bit and 64-bit applications available</w:t>
            </w:r>
          </w:p>
        </w:tc>
        <w:tc>
          <w:tcPr>
            <w:tcW w:w="960" w:type="dxa"/>
            <w:tcBorders>
              <w:top w:val="nil"/>
              <w:left w:val="nil"/>
              <w:bottom w:val="nil"/>
              <w:right w:val="nil"/>
            </w:tcBorders>
            <w:shd w:val="clear" w:color="000000" w:fill="FFFFFF"/>
            <w:noWrap/>
            <w:vAlign w:val="bottom"/>
            <w:hideMark/>
          </w:tcPr>
          <w:p w14:paraId="2164B20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0D" w14:textId="77777777" w:rsidR="004A0A8F" w:rsidRPr="001C051D" w:rsidRDefault="004A0A8F"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Supports both Windows and Linux operating systems</w:t>
            </w:r>
          </w:p>
        </w:tc>
        <w:tc>
          <w:tcPr>
            <w:tcW w:w="960" w:type="dxa"/>
            <w:tcBorders>
              <w:top w:val="nil"/>
              <w:left w:val="nil"/>
              <w:bottom w:val="nil"/>
              <w:right w:val="nil"/>
            </w:tcBorders>
            <w:shd w:val="clear" w:color="000000" w:fill="FFFFFF"/>
            <w:noWrap/>
            <w:vAlign w:val="bottom"/>
            <w:hideMark/>
          </w:tcPr>
          <w:p w14:paraId="2164B21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Optimized for efficiency</w:t>
            </w:r>
          </w:p>
        </w:tc>
        <w:tc>
          <w:tcPr>
            <w:tcW w:w="960" w:type="dxa"/>
            <w:tcBorders>
              <w:top w:val="nil"/>
              <w:left w:val="nil"/>
              <w:bottom w:val="nil"/>
              <w:right w:val="nil"/>
            </w:tcBorders>
            <w:shd w:val="clear" w:color="000000" w:fill="FFFFFF"/>
            <w:noWrap/>
            <w:vAlign w:val="bottom"/>
            <w:hideMark/>
          </w:tcPr>
          <w:p w14:paraId="2164B21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5" w14:textId="77777777" w:rsidR="004A0A8F" w:rsidRPr="001C051D" w:rsidRDefault="004A0A8F" w:rsidP="00F43F8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21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Supports mixed Fortran/C</w:t>
            </w:r>
          </w:p>
        </w:tc>
        <w:tc>
          <w:tcPr>
            <w:tcW w:w="960" w:type="dxa"/>
            <w:tcBorders>
              <w:top w:val="nil"/>
              <w:left w:val="nil"/>
              <w:bottom w:val="nil"/>
              <w:right w:val="nil"/>
            </w:tcBorders>
            <w:shd w:val="clear" w:color="000000" w:fill="FFFFFF"/>
            <w:noWrap/>
            <w:vAlign w:val="bottom"/>
            <w:hideMark/>
          </w:tcPr>
          <w:p w14:paraId="2164B218"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1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E" w14:textId="77777777" w:rsidTr="005C6F8A">
        <w:trPr>
          <w:trHeight w:val="315"/>
        </w:trPr>
        <w:tc>
          <w:tcPr>
            <w:tcW w:w="7060" w:type="dxa"/>
            <w:tcBorders>
              <w:top w:val="nil"/>
              <w:left w:val="single" w:sz="8" w:space="0" w:color="auto"/>
              <w:bottom w:val="nil"/>
              <w:right w:val="nil"/>
            </w:tcBorders>
            <w:shd w:val="clear" w:color="000000" w:fill="BFBFBF"/>
            <w:noWrap/>
            <w:vAlign w:val="bottom"/>
            <w:hideMark/>
          </w:tcPr>
          <w:p w14:paraId="2164B21B"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Compiles with gfortran</w:t>
            </w:r>
          </w:p>
        </w:tc>
        <w:tc>
          <w:tcPr>
            <w:tcW w:w="960" w:type="dxa"/>
            <w:tcBorders>
              <w:top w:val="nil"/>
              <w:left w:val="nil"/>
              <w:bottom w:val="nil"/>
              <w:right w:val="nil"/>
            </w:tcBorders>
            <w:shd w:val="clear" w:color="000000" w:fill="FFFFFF"/>
            <w:noWrap/>
            <w:vAlign w:val="bottom"/>
            <w:hideMark/>
          </w:tcPr>
          <w:p w14:paraId="2164B21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21D" w14:textId="24A72199" w:rsidR="004A0A8F" w:rsidRPr="001C051D" w:rsidRDefault="004A0A8F" w:rsidP="00A037C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6729B2" w:rsidRPr="001C051D" w14:paraId="67259D47" w14:textId="77777777" w:rsidTr="001C051D">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1D6716DA" w14:textId="0CD984F1" w:rsidR="006729B2" w:rsidRPr="001C051D" w:rsidRDefault="006729B2" w:rsidP="00D503DD">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sidR="00D503DD">
              <w:rPr>
                <w:rFonts w:ascii="Calibri" w:eastAsia="Times New Roman" w:hAnsi="Calibri" w:cs="Times New Roman"/>
              </w:rPr>
              <w:t xml:space="preserve">Visualization through </w:t>
            </w:r>
            <w:r>
              <w:rPr>
                <w:rFonts w:ascii="Calibri" w:eastAsia="Times New Roman" w:hAnsi="Calibri" w:cs="Times New Roman"/>
              </w:rPr>
              <w:t>VTK output files</w:t>
            </w:r>
          </w:p>
        </w:tc>
        <w:tc>
          <w:tcPr>
            <w:tcW w:w="960" w:type="dxa"/>
            <w:tcBorders>
              <w:top w:val="nil"/>
              <w:left w:val="nil"/>
              <w:bottom w:val="single" w:sz="8" w:space="0" w:color="auto"/>
              <w:right w:val="nil"/>
            </w:tcBorders>
            <w:shd w:val="clear" w:color="000000" w:fill="FFFFFF"/>
            <w:noWrap/>
            <w:vAlign w:val="bottom"/>
          </w:tcPr>
          <w:p w14:paraId="16E479E5" w14:textId="77777777" w:rsidR="006729B2" w:rsidRPr="001C051D" w:rsidRDefault="006729B2" w:rsidP="001C051D">
            <w:pPr>
              <w:spacing w:after="0" w:line="240" w:lineRule="auto"/>
              <w:jc w:val="center"/>
              <w:rPr>
                <w:rFonts w:ascii="Wingdings" w:eastAsia="Times New Roman" w:hAnsi="Wingdings" w:cs="Times New Roman"/>
              </w:rPr>
            </w:pPr>
          </w:p>
        </w:tc>
        <w:tc>
          <w:tcPr>
            <w:tcW w:w="960" w:type="dxa"/>
            <w:tcBorders>
              <w:top w:val="nil"/>
              <w:left w:val="nil"/>
              <w:bottom w:val="single" w:sz="8" w:space="0" w:color="auto"/>
              <w:right w:val="single" w:sz="8" w:space="0" w:color="auto"/>
            </w:tcBorders>
            <w:shd w:val="clear" w:color="000000" w:fill="FFFFFF"/>
            <w:noWrap/>
            <w:vAlign w:val="bottom"/>
          </w:tcPr>
          <w:p w14:paraId="562511B8" w14:textId="36A109A6" w:rsidR="006729B2" w:rsidRPr="001C051D" w:rsidRDefault="006729B2" w:rsidP="00A037C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bl>
    <w:p w14:paraId="2164B220" w14:textId="77777777" w:rsidR="008274A4" w:rsidRDefault="00CA74B5" w:rsidP="00992CCA">
      <w:pPr>
        <w:pStyle w:val="Heading1"/>
      </w:pPr>
      <w:bookmarkStart w:id="34" w:name="_Ref412116144"/>
      <w:bookmarkStart w:id="35" w:name="_Toc448331054"/>
      <w:r>
        <w:t>Major changes</w:t>
      </w:r>
      <w:r w:rsidR="008274A4">
        <w:t xml:space="preserve"> in FAST</w:t>
      </w:r>
      <w:bookmarkEnd w:id="34"/>
      <w:bookmarkEnd w:id="35"/>
    </w:p>
    <w:p w14:paraId="74F42DCA" w14:textId="09321C9B" w:rsidR="00C311AA" w:rsidRDefault="00C311AA" w:rsidP="00C311AA">
      <w:pPr>
        <w:pStyle w:val="Heading2"/>
        <w:rPr>
          <w:ins w:id="36" w:author="Bonnie Jonkman" w:date="2016-06-27T10:13:00Z"/>
        </w:rPr>
      </w:pPr>
      <w:bookmarkStart w:id="37" w:name="_Toc448331055"/>
      <w:proofErr w:type="gramStart"/>
      <w:ins w:id="38" w:author="Bonnie Jonkman" w:date="2016-06-27T10:13:00Z">
        <w:r>
          <w:t>v8.16.00a-bjj</w:t>
        </w:r>
        <w:proofErr w:type="gramEnd"/>
      </w:ins>
    </w:p>
    <w:p w14:paraId="568DA15B" w14:textId="463E4952" w:rsidR="00C311AA" w:rsidRDefault="00C311AA" w:rsidP="00C311AA">
      <w:pPr>
        <w:pStyle w:val="ListParagraph"/>
        <w:numPr>
          <w:ilvl w:val="0"/>
          <w:numId w:val="6"/>
        </w:numPr>
        <w:rPr>
          <w:ins w:id="39" w:author="Bonnie Jonkman" w:date="2016-06-27T10:13:00Z"/>
        </w:rPr>
      </w:pPr>
      <w:ins w:id="40" w:author="Bonnie Jonkman" w:date="2016-06-27T10:13:00Z">
        <w:r>
          <w:t>We added operating-point linearization capability.</w:t>
        </w:r>
      </w:ins>
    </w:p>
    <w:p w14:paraId="3E62E3D8" w14:textId="47D538F9" w:rsidR="000B6622" w:rsidRDefault="000B6622" w:rsidP="000B6622">
      <w:pPr>
        <w:pStyle w:val="Heading2"/>
      </w:pPr>
      <w:proofErr w:type="gramStart"/>
      <w:r>
        <w:t>v8.1</w:t>
      </w:r>
      <w:r w:rsidR="007101D0">
        <w:t>5</w:t>
      </w:r>
      <w:r>
        <w:t>.00a-bjj</w:t>
      </w:r>
      <w:bookmarkEnd w:id="37"/>
      <w:proofErr w:type="gramEnd"/>
    </w:p>
    <w:p w14:paraId="03397435" w14:textId="27A8A289" w:rsidR="003C78C1" w:rsidRDefault="003C78C1" w:rsidP="009F741E">
      <w:pPr>
        <w:pStyle w:val="ListParagraph"/>
        <w:numPr>
          <w:ilvl w:val="0"/>
          <w:numId w:val="6"/>
        </w:numPr>
      </w:pPr>
      <w:r>
        <w:t>We added visualization capability</w:t>
      </w:r>
      <w:r w:rsidR="009F741E">
        <w:t xml:space="preserve"> based on either surface or stick-figure geometry for model reference and initial configurations and time-series animation</w:t>
      </w:r>
      <w:r>
        <w:t xml:space="preserve">. FAST can now generate </w:t>
      </w:r>
      <w:r w:rsidR="009F741E">
        <w:t xml:space="preserve">Visualization </w:t>
      </w:r>
      <w:proofErr w:type="spellStart"/>
      <w:r w:rsidR="009F741E">
        <w:t>ToolKit</w:t>
      </w:r>
      <w:proofErr w:type="spellEnd"/>
      <w:r w:rsidR="009F741E">
        <w:t xml:space="preserve"> (VTK) output </w:t>
      </w:r>
      <w:r>
        <w:t xml:space="preserve">files that can be read and viewed in standard open-source visualization packages such as </w:t>
      </w:r>
      <w:hyperlink r:id="rId17" w:history="1">
        <w:proofErr w:type="spellStart"/>
        <w:r w:rsidRPr="003D203B">
          <w:rPr>
            <w:rStyle w:val="Hyperlink"/>
          </w:rPr>
          <w:t>ParaView</w:t>
        </w:r>
        <w:proofErr w:type="spellEnd"/>
      </w:hyperlink>
      <w:r>
        <w:t xml:space="preserve"> or </w:t>
      </w:r>
      <w:hyperlink r:id="rId18" w:history="1">
        <w:proofErr w:type="spellStart"/>
        <w:r w:rsidRPr="003D203B">
          <w:rPr>
            <w:rStyle w:val="Hyperlink"/>
          </w:rPr>
          <w:t>VisIt</w:t>
        </w:r>
        <w:proofErr w:type="spellEnd"/>
      </w:hyperlink>
      <w:r>
        <w:t>.</w:t>
      </w:r>
      <w:r w:rsidR="00D503DD">
        <w:t xml:space="preserve"> This feature is described in detail</w:t>
      </w:r>
      <w:r w:rsidR="009F741E">
        <w:t xml:space="preserve"> in later sections of this document</w:t>
      </w:r>
      <w:r w:rsidR="00D503DD">
        <w:t>.</w:t>
      </w:r>
    </w:p>
    <w:p w14:paraId="4574E784" w14:textId="0D6EE8B7" w:rsidR="000F122F" w:rsidRDefault="003C78C1" w:rsidP="00FA728E">
      <w:pPr>
        <w:pStyle w:val="ListParagraph"/>
        <w:numPr>
          <w:ilvl w:val="0"/>
          <w:numId w:val="6"/>
        </w:numPr>
      </w:pPr>
      <w:r>
        <w:t xml:space="preserve">The ServoDyn module now contains an option for tower-based tuned mass dampers </w:t>
      </w:r>
      <w:r w:rsidR="00D503DD">
        <w:t>in addition to</w:t>
      </w:r>
      <w:r>
        <w:t xml:space="preserve"> the nacelle-based tuned mass dampers released in the previous version of ServoDyn</w:t>
      </w:r>
      <w:r w:rsidR="00D503DD">
        <w:t xml:space="preserve"> through the TMD submodule</w:t>
      </w:r>
      <w:r>
        <w:t xml:space="preserve">. The at-rest position of the tower-based TMD is </w:t>
      </w:r>
      <w:r w:rsidR="00FA728E">
        <w:t xml:space="preserve">specified </w:t>
      </w:r>
      <w:r>
        <w:t>relative to the base</w:t>
      </w:r>
      <w:r w:rsidR="00FA728E">
        <w:t xml:space="preserve"> of the undeflected tower (and will move with the local tower deflection)</w:t>
      </w:r>
      <w:r>
        <w:t>, while the nacelle-based TMD is still relative to the nacelle reference position.</w:t>
      </w:r>
      <w:r w:rsidR="004D277E">
        <w:t xml:space="preserve"> New outputs related to the tower TMD are now available.</w:t>
      </w:r>
      <w:r w:rsidR="00D503DD">
        <w:t xml:space="preserve"> Furthermore, </w:t>
      </w:r>
      <w:r w:rsidR="00FA728E">
        <w:t>t</w:t>
      </w:r>
      <w:r w:rsidR="000F122F">
        <w:t xml:space="preserve">he TMD </w:t>
      </w:r>
      <w:r w:rsidR="000F122F">
        <w:lastRenderedPageBreak/>
        <w:t xml:space="preserve">submodule of ServoDyn </w:t>
      </w:r>
      <w:r w:rsidR="00EA1CDB">
        <w:t xml:space="preserve">(for both nacelle- and tower-based TMDs) </w:t>
      </w:r>
      <w:r w:rsidR="00FB2E6F">
        <w:t>has been updated with</w:t>
      </w:r>
      <w:r w:rsidR="000F122F">
        <w:t xml:space="preserve"> the option to model an </w:t>
      </w:r>
      <w:proofErr w:type="spellStart"/>
      <w:r w:rsidR="000F122F">
        <w:t>omni</w:t>
      </w:r>
      <w:proofErr w:type="spellEnd"/>
      <w:r w:rsidR="000F122F">
        <w:t xml:space="preserve">-directional tuned mass damper </w:t>
      </w:r>
      <w:r w:rsidR="00FA728E">
        <w:t>as an alternative to the</w:t>
      </w:r>
      <w:r w:rsidR="000F122F">
        <w:t xml:space="preserve"> two independent </w:t>
      </w:r>
      <w:r w:rsidR="009A5284">
        <w:t>DOFs</w:t>
      </w:r>
      <w:r w:rsidR="00FA728E">
        <w:t xml:space="preserve"> previously available</w:t>
      </w:r>
      <w:r w:rsidR="000F122F">
        <w:t>.</w:t>
      </w:r>
      <w:r w:rsidR="009A5284">
        <w:t xml:space="preserve"> It also contains </w:t>
      </w:r>
      <w:r w:rsidR="00EB6AE8">
        <w:t xml:space="preserve">a </w:t>
      </w:r>
      <w:r w:rsidR="00EA1CDB">
        <w:t>new</w:t>
      </w:r>
      <w:r w:rsidR="009A5284">
        <w:t xml:space="preserve"> option to use spring forces from a user-input table </w:t>
      </w:r>
      <w:r w:rsidR="00FB2E6F">
        <w:t>and</w:t>
      </w:r>
      <w:r w:rsidR="009A5284">
        <w:t xml:space="preserve"> several options for semi-active control.</w:t>
      </w:r>
    </w:p>
    <w:p w14:paraId="11F8CD64" w14:textId="507E67EC" w:rsidR="00EA1CDB" w:rsidRPr="00EA1CDB" w:rsidRDefault="00220BBA" w:rsidP="00EA1CDB">
      <w:pPr>
        <w:pStyle w:val="ListParagraph"/>
        <w:numPr>
          <w:ilvl w:val="0"/>
          <w:numId w:val="6"/>
        </w:numPr>
      </w:pPr>
      <w:r>
        <w:t>In ServoDyn, users may now input the</w:t>
      </w:r>
      <w:r w:rsidR="00EA1CDB" w:rsidRPr="00EA1CDB">
        <w:t xml:space="preserve"> name of the procedure in the Bladed-style interface that will be called. Previous versions of </w:t>
      </w:r>
      <w:r>
        <w:t>ServoDyn</w:t>
      </w:r>
      <w:r w:rsidR="00EA1CDB" w:rsidRPr="00EA1CDB">
        <w:t xml:space="preserve"> had this </w:t>
      </w:r>
      <w:r>
        <w:t>name</w:t>
      </w:r>
      <w:r w:rsidR="00EA1CDB" w:rsidRPr="00EA1CDB">
        <w:t xml:space="preserve"> hardcoded to "DISCON", but we have added it to the </w:t>
      </w:r>
      <w:r>
        <w:t xml:space="preserve">ServoDyn </w:t>
      </w:r>
      <w:r w:rsidR="00EA1CDB" w:rsidRPr="00EA1CDB">
        <w:t>input file so that users can easily create wrapper DLLs to call another Bladed DLL with the DISCON procedure already defined in it.</w:t>
      </w:r>
    </w:p>
    <w:p w14:paraId="5391E3AC" w14:textId="6D4A5FF3" w:rsidR="00646C14" w:rsidRDefault="00F73AB9" w:rsidP="000B6622">
      <w:pPr>
        <w:pStyle w:val="ListParagraph"/>
        <w:numPr>
          <w:ilvl w:val="0"/>
          <w:numId w:val="6"/>
        </w:numPr>
      </w:pPr>
      <w:r>
        <w:t>In AeroDyn</w:t>
      </w:r>
      <w:r w:rsidR="00EB6AE8">
        <w:t xml:space="preserve"> v15</w:t>
      </w:r>
      <w:r>
        <w:t>, w</w:t>
      </w:r>
      <w:r w:rsidR="00646C14">
        <w:t xml:space="preserve">e added unsteady </w:t>
      </w:r>
      <w:r w:rsidR="00FA728E">
        <w:t xml:space="preserve">airfoil </w:t>
      </w:r>
      <w:r w:rsidR="00646C14">
        <w:t>aerodynamics</w:t>
      </w:r>
      <w:r w:rsidR="00EB6AE8">
        <w:t>,</w:t>
      </w:r>
      <w:r>
        <w:t xml:space="preserve"> improved the existing BEMT code</w:t>
      </w:r>
      <w:r w:rsidR="00EB6AE8">
        <w:t>, and updated the documentation</w:t>
      </w:r>
      <w:r w:rsidR="00646C14">
        <w:t>.</w:t>
      </w:r>
    </w:p>
    <w:p w14:paraId="5C0750A6" w14:textId="2D68A1B2" w:rsidR="003951E8" w:rsidRDefault="003951E8" w:rsidP="003951E8">
      <w:pPr>
        <w:pStyle w:val="ListParagraph"/>
        <w:numPr>
          <w:ilvl w:val="0"/>
          <w:numId w:val="6"/>
        </w:numPr>
      </w:pPr>
      <w:r>
        <w:t>Documentation for BeamDyn has been updated.</w:t>
      </w:r>
    </w:p>
    <w:p w14:paraId="2B5EE651" w14:textId="384F9A9C" w:rsidR="000B7FD7" w:rsidRDefault="000B7FD7" w:rsidP="000B6622">
      <w:pPr>
        <w:pStyle w:val="ListParagraph"/>
        <w:numPr>
          <w:ilvl w:val="0"/>
          <w:numId w:val="6"/>
        </w:numPr>
      </w:pPr>
      <w:r>
        <w:t xml:space="preserve">We modified the interfaces of modules in the FAST framework to include a </w:t>
      </w:r>
      <w:r w:rsidR="000C1E34">
        <w:t>new “</w:t>
      </w:r>
      <w:proofErr w:type="spellStart"/>
      <w:r>
        <w:t>MiscVar</w:t>
      </w:r>
      <w:proofErr w:type="spellEnd"/>
      <w:r w:rsidR="000C1E34">
        <w:t>”</w:t>
      </w:r>
      <w:r>
        <w:t xml:space="preserve"> type</w:t>
      </w:r>
      <w:r w:rsidR="00220BBA">
        <w:t>;</w:t>
      </w:r>
      <w:r w:rsidR="00241375">
        <w:t xml:space="preserve"> most variables contained in the “</w:t>
      </w:r>
      <w:proofErr w:type="spellStart"/>
      <w:r w:rsidR="00241375">
        <w:t>OtherState</w:t>
      </w:r>
      <w:proofErr w:type="spellEnd"/>
      <w:r w:rsidR="00241375">
        <w:t>” type</w:t>
      </w:r>
      <w:r w:rsidR="00220BBA">
        <w:t>s</w:t>
      </w:r>
      <w:r w:rsidR="00241375">
        <w:t xml:space="preserve"> have been moved to the “</w:t>
      </w:r>
      <w:proofErr w:type="spellStart"/>
      <w:r w:rsidR="00241375">
        <w:t>MiscVar</w:t>
      </w:r>
      <w:proofErr w:type="spellEnd"/>
      <w:r w:rsidR="00241375">
        <w:t>” type</w:t>
      </w:r>
      <w:r w:rsidR="00220BBA">
        <w:t>s</w:t>
      </w:r>
      <w:r w:rsidR="00241375">
        <w:t xml:space="preserve">. </w:t>
      </w:r>
      <w:r w:rsidR="00FA728E">
        <w:t>“</w:t>
      </w:r>
      <w:proofErr w:type="spellStart"/>
      <w:r w:rsidR="00FA728E">
        <w:t>OtherState</w:t>
      </w:r>
      <w:proofErr w:type="spellEnd"/>
      <w:r w:rsidR="00FA728E">
        <w:t xml:space="preserve">” </w:t>
      </w:r>
      <w:r w:rsidR="00241375">
        <w:t xml:space="preserve">variables </w:t>
      </w:r>
      <w:r w:rsidR="00FA728E">
        <w:t xml:space="preserve">are now treated like the continuous, discrete, and constraint states in that the states are preserved during a correction step in the FAST glue code and are </w:t>
      </w:r>
      <w:proofErr w:type="gramStart"/>
      <w:r w:rsidR="00FA728E">
        <w:t>INTENT(</w:t>
      </w:r>
      <w:proofErr w:type="gramEnd"/>
      <w:r w:rsidR="00FA728E">
        <w:t>IN)</w:t>
      </w:r>
      <w:r w:rsidR="00241375">
        <w:t xml:space="preserve"> in a module’s </w:t>
      </w:r>
      <w:proofErr w:type="spellStart"/>
      <w:r w:rsidR="00241375">
        <w:t>CalcOutput</w:t>
      </w:r>
      <w:proofErr w:type="spellEnd"/>
      <w:r w:rsidR="00241375">
        <w:t xml:space="preserve"> routine. “</w:t>
      </w:r>
      <w:proofErr w:type="spellStart"/>
      <w:r w:rsidR="00241375">
        <w:t>MiscVar</w:t>
      </w:r>
      <w:proofErr w:type="spellEnd"/>
      <w:r w:rsidR="00241375">
        <w:t xml:space="preserve">” variables are not preserved during a correction step and are </w:t>
      </w:r>
      <w:proofErr w:type="gramStart"/>
      <w:r w:rsidR="00241375">
        <w:t>INTENT(</w:t>
      </w:r>
      <w:proofErr w:type="gramEnd"/>
      <w:r w:rsidR="00241375">
        <w:t xml:space="preserve">INOUT) in both a module’s </w:t>
      </w:r>
      <w:proofErr w:type="spellStart"/>
      <w:r w:rsidR="00241375">
        <w:t>UpdateStates</w:t>
      </w:r>
      <w:proofErr w:type="spellEnd"/>
      <w:r w:rsidR="00241375">
        <w:t xml:space="preserve"> and </w:t>
      </w:r>
      <w:proofErr w:type="spellStart"/>
      <w:r w:rsidR="00241375">
        <w:t>CalcOutput</w:t>
      </w:r>
      <w:proofErr w:type="spellEnd"/>
      <w:r w:rsidR="00241375">
        <w:t xml:space="preserve"> routines</w:t>
      </w:r>
      <w:r w:rsidR="00FA728E">
        <w:t xml:space="preserve">. </w:t>
      </w:r>
      <w:r>
        <w:t xml:space="preserve">This feature </w:t>
      </w:r>
      <w:r w:rsidR="000C1E34">
        <w:t>is</w:t>
      </w:r>
      <w:r>
        <w:t xml:space="preserve"> invisible to the user, but is essential for developers of new modules. This new </w:t>
      </w:r>
      <w:r w:rsidR="007C18F1">
        <w:t>“</w:t>
      </w:r>
      <w:proofErr w:type="spellStart"/>
      <w:r w:rsidR="00EB6AE8">
        <w:t>MiscVar</w:t>
      </w:r>
      <w:proofErr w:type="spellEnd"/>
      <w:r w:rsidR="00EB6AE8">
        <w:t xml:space="preserve">” </w:t>
      </w:r>
      <w:r>
        <w:t>type will aid in the development of linearization features in future releases.</w:t>
      </w:r>
    </w:p>
    <w:p w14:paraId="1BCF084B" w14:textId="3C659367" w:rsidR="00753714" w:rsidRDefault="00753714" w:rsidP="00753714">
      <w:pPr>
        <w:pStyle w:val="ListParagraph"/>
        <w:numPr>
          <w:ilvl w:val="0"/>
          <w:numId w:val="6"/>
        </w:numPr>
      </w:pPr>
      <w:r>
        <w:t xml:space="preserve">We added </w:t>
      </w:r>
      <w:hyperlink r:id="rId19" w:history="1">
        <w:r w:rsidRPr="00561535">
          <w:rPr>
            <w:rStyle w:val="Hyperlink"/>
          </w:rPr>
          <w:t>online documentation</w:t>
        </w:r>
      </w:hyperlink>
      <w:r>
        <w:t xml:space="preserve"> of the </w:t>
      </w:r>
      <w:proofErr w:type="spellStart"/>
      <w:r>
        <w:t>NWTC_Library</w:t>
      </w:r>
      <w:proofErr w:type="spellEnd"/>
      <w:r>
        <w:t xml:space="preserve"> source code, generated by </w:t>
      </w:r>
      <w:hyperlink r:id="rId20" w:history="1">
        <w:proofErr w:type="spellStart"/>
        <w:r w:rsidRPr="00311DC5">
          <w:rPr>
            <w:rStyle w:val="Hyperlink"/>
          </w:rPr>
          <w:t>doxygen</w:t>
        </w:r>
        <w:proofErr w:type="spellEnd"/>
      </w:hyperlink>
      <w:r>
        <w:t>.</w:t>
      </w:r>
    </w:p>
    <w:p w14:paraId="33925E37" w14:textId="7AF8085A" w:rsidR="00FE33DE" w:rsidRDefault="00FE33DE" w:rsidP="000B6622">
      <w:pPr>
        <w:pStyle w:val="ListParagraph"/>
        <w:numPr>
          <w:ilvl w:val="0"/>
          <w:numId w:val="6"/>
        </w:numPr>
      </w:pPr>
      <w:r>
        <w:t xml:space="preserve">We removed the fatal error that occurred when writing text files with simulations longer than 9999.999 </w:t>
      </w:r>
      <w:proofErr w:type="gramStart"/>
      <w:r>
        <w:t>seconds</w:t>
      </w:r>
      <w:proofErr w:type="gramEnd"/>
      <w:r>
        <w:t xml:space="preserve"> (because bigger numbers didn’t fit in the time-channel format of F10.4). Now, FAST will produce a warning and increase the width of the time channel</w:t>
      </w:r>
      <w:r w:rsidR="00241375">
        <w:t xml:space="preserve"> for longer simulations where text files are written</w:t>
      </w:r>
      <w:r>
        <w:t>.</w:t>
      </w:r>
    </w:p>
    <w:p w14:paraId="6E533361" w14:textId="5098DE53" w:rsidR="00241375" w:rsidRDefault="00241375" w:rsidP="00241375">
      <w:pPr>
        <w:pStyle w:val="ListParagraph"/>
        <w:numPr>
          <w:ilvl w:val="0"/>
          <w:numId w:val="6"/>
        </w:numPr>
      </w:pPr>
      <w:r>
        <w:t>We fixed a problem in BeamDyn that would negatively affect results when using Gaussian quadrature.</w:t>
      </w:r>
    </w:p>
    <w:p w14:paraId="5C4B5D0C" w14:textId="2A9DA18D" w:rsidR="00506F73" w:rsidRDefault="00506F73" w:rsidP="00506F73">
      <w:pPr>
        <w:pStyle w:val="ListParagraph"/>
        <w:numPr>
          <w:ilvl w:val="0"/>
          <w:numId w:val="6"/>
        </w:numPr>
      </w:pPr>
      <w:r>
        <w:t>We fixed a problem with in BeamDyn</w:t>
      </w:r>
      <w:r w:rsidRPr="00506F73">
        <w:t xml:space="preserve"> whereby an initially curved beam induces strain and motion.</w:t>
      </w:r>
    </w:p>
    <w:p w14:paraId="12408D25" w14:textId="1DFEDCA6" w:rsidR="00A35E6C" w:rsidRDefault="00A35E6C" w:rsidP="00241375">
      <w:pPr>
        <w:pStyle w:val="ListParagraph"/>
        <w:numPr>
          <w:ilvl w:val="0"/>
          <w:numId w:val="6"/>
        </w:numPr>
      </w:pPr>
      <w:r>
        <w:t xml:space="preserve">We fixed issues in MAP++ and </w:t>
      </w:r>
      <w:proofErr w:type="spellStart"/>
      <w:r>
        <w:t>MoorDyn</w:t>
      </w:r>
      <w:proofErr w:type="spellEnd"/>
      <w:r>
        <w:t xml:space="preserve"> that prevented simulation of multi-segmented mooring lines.</w:t>
      </w:r>
    </w:p>
    <w:p w14:paraId="70021F96" w14:textId="5E834988" w:rsidR="009E3E8B" w:rsidRDefault="009E3E8B" w:rsidP="009E3E8B">
      <w:pPr>
        <w:pStyle w:val="ListParagraph"/>
        <w:numPr>
          <w:ilvl w:val="0"/>
          <w:numId w:val="6"/>
        </w:numPr>
      </w:pPr>
      <w:r>
        <w:t>We fixed issues in HydroDyn that caused small differences in results (one time-step delay) and slow run times.</w:t>
      </w:r>
    </w:p>
    <w:p w14:paraId="3CC516A2" w14:textId="057F3AA1" w:rsidR="009E3E8B" w:rsidRDefault="009E3E8B" w:rsidP="00241375">
      <w:pPr>
        <w:pStyle w:val="ListParagraph"/>
        <w:numPr>
          <w:ilvl w:val="0"/>
          <w:numId w:val="6"/>
        </w:numPr>
      </w:pPr>
      <w:r>
        <w:t>We fixed a problem in HydroDyn that would cause the headers of the output channels to be over the wrong columns if second-order wave outputs were requested along with potential flow outputs.</w:t>
      </w:r>
    </w:p>
    <w:p w14:paraId="74EE1320" w14:textId="4C105C34" w:rsidR="009E3E8B" w:rsidRDefault="009E3E8B" w:rsidP="00241375">
      <w:pPr>
        <w:pStyle w:val="ListParagraph"/>
        <w:numPr>
          <w:ilvl w:val="0"/>
          <w:numId w:val="6"/>
        </w:numPr>
      </w:pPr>
      <w:r>
        <w:t>We fixed a problem where potential flow would not be used if the HydroDyn summary file wasn’t generated.</w:t>
      </w:r>
    </w:p>
    <w:p w14:paraId="77FF4C92" w14:textId="7C6CF970" w:rsidR="003F712E" w:rsidRDefault="003F712E" w:rsidP="0048246B">
      <w:pPr>
        <w:pStyle w:val="ListParagraph"/>
        <w:numPr>
          <w:ilvl w:val="0"/>
          <w:numId w:val="6"/>
        </w:numPr>
      </w:pPr>
      <w:r>
        <w:t xml:space="preserve">We fixed an issue </w:t>
      </w:r>
      <w:r w:rsidR="00241375">
        <w:t xml:space="preserve">in InflowWind </w:t>
      </w:r>
      <w:r>
        <w:t>that would allow users to enter invalid parameters describing HAWC wind files without throwing an error</w:t>
      </w:r>
      <w:r w:rsidR="00241375">
        <w:t>, which</w:t>
      </w:r>
      <w:r>
        <w:t xml:space="preserve"> would potentially </w:t>
      </w:r>
      <w:r w:rsidR="00241375">
        <w:t xml:space="preserve">have </w:t>
      </w:r>
      <w:r>
        <w:t>produce</w:t>
      </w:r>
      <w:r w:rsidR="00241375">
        <w:t>d</w:t>
      </w:r>
      <w:r>
        <w:t xml:space="preserve"> strange wind</w:t>
      </w:r>
      <w:r w:rsidR="00241375">
        <w:t>-</w:t>
      </w:r>
      <w:r>
        <w:t>inflow results.</w:t>
      </w:r>
    </w:p>
    <w:p w14:paraId="0C779E37" w14:textId="6AFE9E47" w:rsidR="003318C8" w:rsidRDefault="003318C8" w:rsidP="006C3228">
      <w:pPr>
        <w:pStyle w:val="ListParagraph"/>
        <w:numPr>
          <w:ilvl w:val="0"/>
          <w:numId w:val="6"/>
        </w:numPr>
      </w:pPr>
      <w:r>
        <w:lastRenderedPageBreak/>
        <w:t xml:space="preserve">We fixed issues in the </w:t>
      </w:r>
      <w:proofErr w:type="spellStart"/>
      <w:r>
        <w:t>OrcaFlex</w:t>
      </w:r>
      <w:proofErr w:type="spellEnd"/>
      <w:r>
        <w:t xml:space="preserve"> interface that would prevent </w:t>
      </w:r>
      <w:r w:rsidR="000D3D26">
        <w:t>FAST</w:t>
      </w:r>
      <w:r>
        <w:t xml:space="preserve"> from running when </w:t>
      </w:r>
      <w:proofErr w:type="spellStart"/>
      <w:r>
        <w:rPr>
          <w:b/>
        </w:rPr>
        <w:t>CompMooring</w:t>
      </w:r>
      <w:proofErr w:type="spellEnd"/>
      <w:r w:rsidRPr="006C3228">
        <w:t> = </w:t>
      </w:r>
      <w:proofErr w:type="gramStart"/>
      <w:r w:rsidRPr="006C3228">
        <w:t>4</w:t>
      </w:r>
      <w:proofErr w:type="gramEnd"/>
      <w:r>
        <w:t>.</w:t>
      </w:r>
    </w:p>
    <w:p w14:paraId="3DAB2D24" w14:textId="79C271BD" w:rsidR="00FE33DE" w:rsidRDefault="00FE33DE" w:rsidP="006C3228">
      <w:pPr>
        <w:pStyle w:val="ListParagraph"/>
        <w:numPr>
          <w:ilvl w:val="0"/>
          <w:numId w:val="6"/>
        </w:numPr>
      </w:pPr>
      <w:r>
        <w:t>We fixed a problem that would require the FAST-Simulink interface to be cleared from memory between FAST simulations.</w:t>
      </w:r>
    </w:p>
    <w:p w14:paraId="4BF3FC09" w14:textId="7D0DD2FD" w:rsidR="000E16D7" w:rsidRDefault="000E16D7" w:rsidP="006C3228">
      <w:pPr>
        <w:pStyle w:val="ListParagraph"/>
        <w:numPr>
          <w:ilvl w:val="0"/>
          <w:numId w:val="6"/>
        </w:numPr>
      </w:pPr>
      <w:r>
        <w:t xml:space="preserve">We compiled the 32-bit binaries </w:t>
      </w:r>
      <w:r w:rsidR="00DD261E">
        <w:t xml:space="preserve">in the Windows® archives </w:t>
      </w:r>
      <w:r>
        <w:t xml:space="preserve">without the increased stack-reserve size used in previous releases. This is to help with </w:t>
      </w:r>
      <w:r w:rsidR="00E750B5">
        <w:t xml:space="preserve">models using </w:t>
      </w:r>
      <w:r>
        <w:t xml:space="preserve">the </w:t>
      </w:r>
      <w:proofErr w:type="spellStart"/>
      <w:r>
        <w:t>OrcaFlex</w:t>
      </w:r>
      <w:proofErr w:type="spellEnd"/>
      <w:r>
        <w:t xml:space="preserve"> Interface, but some large models that previously ran on 32-bit Windows may need to use the 64-bit version instead.</w:t>
      </w:r>
    </w:p>
    <w:p w14:paraId="3C869BE3" w14:textId="71D8F235" w:rsidR="000E16D7" w:rsidRDefault="000E16D7" w:rsidP="006C3228">
      <w:pPr>
        <w:pStyle w:val="ListParagraph"/>
        <w:numPr>
          <w:ilvl w:val="0"/>
          <w:numId w:val="6"/>
        </w:numPr>
      </w:pPr>
      <w:r>
        <w:t>We added double-precision</w:t>
      </w:r>
      <w:r w:rsidR="00E750B5">
        <w:t xml:space="preserve"> versions of the FA</w:t>
      </w:r>
      <w:r>
        <w:t>ST executable</w:t>
      </w:r>
      <w:r w:rsidR="00E750B5">
        <w:t>s</w:t>
      </w:r>
      <w:r>
        <w:t xml:space="preserve"> to the Windows® archive</w:t>
      </w:r>
      <w:r w:rsidR="00E750B5">
        <w:t xml:space="preserve"> (named FAST_Win32d.exe and FAST_x64d.exe</w:t>
      </w:r>
      <w:r>
        <w:t xml:space="preserve">. We recommend using </w:t>
      </w:r>
      <w:r w:rsidR="00E750B5">
        <w:t>one of these</w:t>
      </w:r>
      <w:r>
        <w:t xml:space="preserve"> executable</w:t>
      </w:r>
      <w:r w:rsidR="00E750B5">
        <w:t>s</w:t>
      </w:r>
      <w:r>
        <w:t xml:space="preserve"> when running BeamDyn. If you need to use double precision</w:t>
      </w:r>
      <w:r w:rsidR="009E3E8B">
        <w:t xml:space="preserve"> FAST</w:t>
      </w:r>
      <w:r>
        <w:t xml:space="preserve"> with the Simulink S-Function</w:t>
      </w:r>
      <w:r w:rsidR="009E3E8B">
        <w:t xml:space="preserve"> (e.g., if you are using BeamDyn)</w:t>
      </w:r>
      <w:r>
        <w:t xml:space="preserve">, you will need to recompile </w:t>
      </w:r>
      <w:r w:rsidR="00E750B5">
        <w:t xml:space="preserve">those </w:t>
      </w:r>
      <w:r w:rsidR="0099334A">
        <w:t>DLLs.</w:t>
      </w:r>
    </w:p>
    <w:p w14:paraId="4C026504" w14:textId="646B165C" w:rsidR="000E16D7" w:rsidRDefault="008C3F7C" w:rsidP="000E16D7">
      <w:pPr>
        <w:pStyle w:val="ListParagraph"/>
        <w:numPr>
          <w:ilvl w:val="0"/>
          <w:numId w:val="6"/>
        </w:numPr>
      </w:pPr>
      <w:r>
        <w:t xml:space="preserve">FAST v8.15.00a-bjj is compiled with the components listed in </w:t>
      </w:r>
      <w:r w:rsidR="00646C14">
        <w:fldChar w:fldCharType="begin"/>
      </w:r>
      <w:r w:rsidR="00646C14">
        <w:instrText xml:space="preserve"> REF _Ref447128458 \h </w:instrText>
      </w:r>
      <w:r w:rsidR="00646C14">
        <w:fldChar w:fldCharType="separate"/>
      </w:r>
      <w:r w:rsidR="00B66E17">
        <w:t xml:space="preserve">Table </w:t>
      </w:r>
      <w:r w:rsidR="00B66E17">
        <w:rPr>
          <w:noProof/>
        </w:rPr>
        <w:t>2</w:t>
      </w:r>
      <w:r w:rsidR="00646C14">
        <w:fldChar w:fldCharType="end"/>
      </w:r>
      <w:r>
        <w:t>.</w:t>
      </w:r>
    </w:p>
    <w:p w14:paraId="45375401" w14:textId="1308FA0B" w:rsidR="008C3F7C" w:rsidRDefault="008C3F7C" w:rsidP="005B7A56">
      <w:pPr>
        <w:pStyle w:val="Caption"/>
        <w:keepNext/>
        <w:ind w:left="360"/>
        <w:jc w:val="center"/>
      </w:pPr>
      <w:bookmarkStart w:id="41" w:name="_Ref447128458"/>
      <w:r>
        <w:t xml:space="preserve">Table </w:t>
      </w:r>
      <w:r w:rsidR="005B138F">
        <w:fldChar w:fldCharType="begin"/>
      </w:r>
      <w:r w:rsidR="005B138F">
        <w:instrText xml:space="preserve"> SEQ Table \* ARABIC </w:instrText>
      </w:r>
      <w:r w:rsidR="005B138F">
        <w:fldChar w:fldCharType="separate"/>
      </w:r>
      <w:r w:rsidR="00B66E17">
        <w:rPr>
          <w:noProof/>
        </w:rPr>
        <w:t>2</w:t>
      </w:r>
      <w:r w:rsidR="005B138F">
        <w:rPr>
          <w:noProof/>
        </w:rPr>
        <w:fldChar w:fldCharType="end"/>
      </w:r>
      <w:bookmarkEnd w:id="41"/>
      <w:r>
        <w:t>: Components in FAST v8.15.00a-bjj</w:t>
      </w:r>
    </w:p>
    <w:tbl>
      <w:tblPr>
        <w:tblStyle w:val="LightList-Accent1"/>
        <w:tblW w:w="0" w:type="auto"/>
        <w:jc w:val="center"/>
        <w:tblLook w:val="04A0" w:firstRow="1" w:lastRow="0" w:firstColumn="1" w:lastColumn="0" w:noHBand="0" w:noVBand="1"/>
      </w:tblPr>
      <w:tblGrid>
        <w:gridCol w:w="2485"/>
        <w:gridCol w:w="2421"/>
        <w:gridCol w:w="2795"/>
      </w:tblGrid>
      <w:tr w:rsidR="008C3F7C" w14:paraId="2A84AC15" w14:textId="77777777" w:rsidTr="00FB2E6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4F81BD" w:themeColor="accent1"/>
            </w:tcBorders>
          </w:tcPr>
          <w:p w14:paraId="769E944F" w14:textId="77777777" w:rsidR="008C3F7C" w:rsidRDefault="008C3F7C" w:rsidP="00FB2E6F">
            <w:pPr>
              <w:rPr>
                <w:b w:val="0"/>
                <w:bCs w:val="0"/>
                <w:color w:val="auto"/>
              </w:rPr>
            </w:pPr>
            <w:r>
              <w:t>Component</w:t>
            </w:r>
          </w:p>
        </w:tc>
        <w:tc>
          <w:tcPr>
            <w:tcW w:w="0" w:type="auto"/>
            <w:tcBorders>
              <w:bottom w:val="single" w:sz="8" w:space="0" w:color="4F81BD" w:themeColor="accent1"/>
            </w:tcBorders>
          </w:tcPr>
          <w:p w14:paraId="3CAC94C2" w14:textId="77777777" w:rsidR="008C3F7C" w:rsidRDefault="008C3F7C" w:rsidP="00FB2E6F">
            <w:pPr>
              <w:cnfStyle w:val="100000000000" w:firstRow="1" w:lastRow="0" w:firstColumn="0" w:lastColumn="0" w:oddVBand="0" w:evenVBand="0" w:oddHBand="0" w:evenHBand="0" w:firstRowFirstColumn="0" w:firstRowLastColumn="0" w:lastRowFirstColumn="0" w:lastRowLastColumn="0"/>
            </w:pPr>
            <w:r>
              <w:t>Version</w:t>
            </w:r>
          </w:p>
        </w:tc>
        <w:tc>
          <w:tcPr>
            <w:tcW w:w="0" w:type="auto"/>
            <w:tcBorders>
              <w:bottom w:val="single" w:sz="8" w:space="0" w:color="4F81BD" w:themeColor="accent1"/>
            </w:tcBorders>
          </w:tcPr>
          <w:p w14:paraId="43D3AC45" w14:textId="77777777" w:rsidR="008C3F7C" w:rsidRDefault="008C3F7C" w:rsidP="00FB2E6F">
            <w:pPr>
              <w:cnfStyle w:val="100000000000" w:firstRow="1" w:lastRow="0" w:firstColumn="0" w:lastColumn="0" w:oddVBand="0" w:evenVBand="0" w:oddHBand="0" w:evenHBand="0" w:firstRowFirstColumn="0" w:firstRowLastColumn="0" w:lastRowFirstColumn="0" w:lastRowLastColumn="0"/>
            </w:pPr>
          </w:p>
        </w:tc>
      </w:tr>
      <w:tr w:rsidR="008C3F7C" w14:paraId="404D8F1F"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3ECA7360" w14:textId="77777777" w:rsidR="008C3F7C" w:rsidRPr="00405A94" w:rsidRDefault="008C3F7C" w:rsidP="00FB2E6F">
            <w:r w:rsidRPr="00405A94">
              <w:t>Modules</w:t>
            </w:r>
          </w:p>
        </w:tc>
        <w:tc>
          <w:tcPr>
            <w:tcW w:w="0" w:type="auto"/>
            <w:shd w:val="clear" w:color="auto" w:fill="B8CCE4" w:themeFill="accent1" w:themeFillTint="66"/>
          </w:tcPr>
          <w:p w14:paraId="77B90A3B" w14:textId="77777777" w:rsidR="008C3F7C" w:rsidRPr="00F65048" w:rsidRDefault="008C3F7C" w:rsidP="00FB2E6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10CA69E7" w14:textId="77777777" w:rsidR="008C3F7C" w:rsidRPr="00F65048" w:rsidRDefault="008C3F7C" w:rsidP="00FB2E6F">
            <w:pPr>
              <w:cnfStyle w:val="000000100000" w:firstRow="0" w:lastRow="0" w:firstColumn="0" w:lastColumn="0" w:oddVBand="0" w:evenVBand="0" w:oddHBand="1" w:evenHBand="0" w:firstRowFirstColumn="0" w:firstRowLastColumn="0" w:lastRowFirstColumn="0" w:lastRowLastColumn="0"/>
            </w:pPr>
            <w:proofErr w:type="spellStart"/>
            <w:r>
              <w:t>ModName</w:t>
            </w:r>
            <w:proofErr w:type="spellEnd"/>
            <w:r>
              <w:t xml:space="preserve"> </w:t>
            </w:r>
            <w:r w:rsidRPr="00F2770C">
              <w:rPr>
                <w:sz w:val="16"/>
              </w:rPr>
              <w:t>(</w:t>
            </w:r>
            <w:r>
              <w:rPr>
                <w:sz w:val="16"/>
              </w:rPr>
              <w:t>for o</w:t>
            </w:r>
            <w:r w:rsidRPr="00F2770C">
              <w:rPr>
                <w:sz w:val="16"/>
              </w:rPr>
              <w:t>utput file</w:t>
            </w:r>
            <w:r>
              <w:rPr>
                <w:sz w:val="16"/>
              </w:rPr>
              <w:t>s</w:t>
            </w:r>
            <w:r w:rsidRPr="00F2770C">
              <w:rPr>
                <w:sz w:val="16"/>
              </w:rPr>
              <w:t>)</w:t>
            </w:r>
          </w:p>
        </w:tc>
      </w:tr>
      <w:tr w:rsidR="008C3F7C" w14:paraId="4CAD19DE"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A7867AF" w14:textId="77777777" w:rsidR="008C3F7C" w:rsidRPr="008768D5" w:rsidRDefault="008C3F7C" w:rsidP="00FB2E6F">
            <w:pPr>
              <w:rPr>
                <w:b w:val="0"/>
              </w:rPr>
            </w:pPr>
            <w:r w:rsidRPr="008768D5">
              <w:rPr>
                <w:b w:val="0"/>
              </w:rPr>
              <w:t>ElastoDyn</w:t>
            </w:r>
          </w:p>
        </w:tc>
        <w:tc>
          <w:tcPr>
            <w:tcW w:w="2421" w:type="dxa"/>
          </w:tcPr>
          <w:p w14:paraId="782E9317" w14:textId="21EC2036" w:rsidR="008C3F7C" w:rsidRPr="0048246B" w:rsidRDefault="00596E01" w:rsidP="00FB2E6F">
            <w:pPr>
              <w:cnfStyle w:val="000000000000" w:firstRow="0" w:lastRow="0" w:firstColumn="0" w:lastColumn="0" w:oddVBand="0" w:evenVBand="0" w:oddHBand="0" w:evenHBand="0" w:firstRowFirstColumn="0" w:firstRowLastColumn="0" w:lastRowFirstColumn="0" w:lastRowLastColumn="0"/>
              <w:rPr>
                <w:highlight w:val="yellow"/>
              </w:rPr>
            </w:pPr>
            <w:r w:rsidRPr="00596E01">
              <w:t>v1.03.02a-bjj</w:t>
            </w:r>
          </w:p>
        </w:tc>
        <w:tc>
          <w:tcPr>
            <w:tcW w:w="2795" w:type="dxa"/>
          </w:tcPr>
          <w:p w14:paraId="2DCDD690"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ED</w:t>
            </w:r>
          </w:p>
        </w:tc>
      </w:tr>
      <w:tr w:rsidR="008C3F7C" w14:paraId="558BC580"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7C64566" w14:textId="77777777" w:rsidR="008C3F7C" w:rsidRPr="008768D5" w:rsidRDefault="008C3F7C" w:rsidP="00FB2E6F">
            <w:pPr>
              <w:rPr>
                <w:b w:val="0"/>
              </w:rPr>
            </w:pPr>
            <w:r w:rsidRPr="00AA173A">
              <w:rPr>
                <w:b w:val="0"/>
              </w:rPr>
              <w:t>BeamDyn</w:t>
            </w:r>
          </w:p>
        </w:tc>
        <w:tc>
          <w:tcPr>
            <w:tcW w:w="2421" w:type="dxa"/>
          </w:tcPr>
          <w:p w14:paraId="7C61152B" w14:textId="7A9C737C" w:rsidR="008C3F7C" w:rsidRPr="0090043E" w:rsidRDefault="00575C17" w:rsidP="00111BE7">
            <w:pPr>
              <w:cnfStyle w:val="000000100000" w:firstRow="0" w:lastRow="0" w:firstColumn="0" w:lastColumn="0" w:oddVBand="0" w:evenVBand="0" w:oddHBand="1" w:evenHBand="0" w:firstRowFirstColumn="0" w:firstRowLastColumn="0" w:lastRowFirstColumn="0" w:lastRowLastColumn="0"/>
            </w:pPr>
            <w:r w:rsidRPr="0090043E">
              <w:t>v1.01.0</w:t>
            </w:r>
            <w:r w:rsidR="00111BE7">
              <w:t>3</w:t>
            </w:r>
          </w:p>
        </w:tc>
        <w:tc>
          <w:tcPr>
            <w:tcW w:w="2795" w:type="dxa"/>
          </w:tcPr>
          <w:p w14:paraId="33761EE3"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BD</w:t>
            </w:r>
          </w:p>
        </w:tc>
      </w:tr>
      <w:tr w:rsidR="008C3F7C" w14:paraId="1E3B4A28"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E24B3F0" w14:textId="77777777" w:rsidR="008C3F7C" w:rsidRPr="00405A94" w:rsidRDefault="008C3F7C" w:rsidP="00FB2E6F">
            <w:pPr>
              <w:rPr>
                <w:b w:val="0"/>
              </w:rPr>
            </w:pPr>
            <w:r w:rsidRPr="00405A94">
              <w:rPr>
                <w:b w:val="0"/>
              </w:rPr>
              <w:t>AeroDyn</w:t>
            </w:r>
            <w:r>
              <w:rPr>
                <w:b w:val="0"/>
              </w:rPr>
              <w:t>14</w:t>
            </w:r>
          </w:p>
        </w:tc>
        <w:tc>
          <w:tcPr>
            <w:tcW w:w="2421" w:type="dxa"/>
          </w:tcPr>
          <w:p w14:paraId="1117E25F" w14:textId="5F074668" w:rsidR="008C3F7C" w:rsidRPr="00466DA1" w:rsidRDefault="00704D7B" w:rsidP="00FB2E6F">
            <w:pPr>
              <w:cnfStyle w:val="000000000000" w:firstRow="0" w:lastRow="0" w:firstColumn="0" w:lastColumn="0" w:oddVBand="0" w:evenVBand="0" w:oddHBand="0" w:evenHBand="0" w:firstRowFirstColumn="0" w:firstRowLastColumn="0" w:lastRowFirstColumn="0" w:lastRowLastColumn="0"/>
            </w:pPr>
            <w:r w:rsidRPr="00704D7B">
              <w:t>v14.05.00a-bjj</w:t>
            </w:r>
          </w:p>
        </w:tc>
        <w:tc>
          <w:tcPr>
            <w:tcW w:w="2795" w:type="dxa"/>
          </w:tcPr>
          <w:p w14:paraId="5C540471"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AD</w:t>
            </w:r>
          </w:p>
        </w:tc>
      </w:tr>
      <w:tr w:rsidR="008C3F7C" w14:paraId="27E5A93A"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398919C" w14:textId="77777777" w:rsidR="008C3F7C" w:rsidRPr="00C308E8" w:rsidRDefault="008C3F7C" w:rsidP="00FB2E6F">
            <w:pPr>
              <w:rPr>
                <w:b w:val="0"/>
              </w:rPr>
            </w:pPr>
            <w:r>
              <w:rPr>
                <w:b w:val="0"/>
              </w:rPr>
              <w:t>AeroDyn</w:t>
            </w:r>
          </w:p>
        </w:tc>
        <w:tc>
          <w:tcPr>
            <w:tcW w:w="2421" w:type="dxa"/>
          </w:tcPr>
          <w:p w14:paraId="6F16E689" w14:textId="3524EAA9" w:rsidR="008C3F7C" w:rsidRPr="005C6F8A" w:rsidRDefault="00026AC2" w:rsidP="0090043E">
            <w:pPr>
              <w:cnfStyle w:val="000000100000" w:firstRow="0" w:lastRow="0" w:firstColumn="0" w:lastColumn="0" w:oddVBand="0" w:evenVBand="0" w:oddHBand="1" w:evenHBand="0" w:firstRowFirstColumn="0" w:firstRowLastColumn="0" w:lastRowFirstColumn="0" w:lastRowLastColumn="0"/>
              <w:rPr>
                <w:highlight w:val="yellow"/>
              </w:rPr>
            </w:pPr>
            <w:r w:rsidRPr="0090043E">
              <w:t>v15.02.03</w:t>
            </w:r>
          </w:p>
        </w:tc>
        <w:tc>
          <w:tcPr>
            <w:tcW w:w="2795" w:type="dxa"/>
          </w:tcPr>
          <w:p w14:paraId="5C96FFF1"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AD</w:t>
            </w:r>
          </w:p>
        </w:tc>
      </w:tr>
      <w:tr w:rsidR="008C3F7C" w14:paraId="12CC2967"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099E665" w14:textId="77777777" w:rsidR="008C3F7C" w:rsidRPr="00405A94" w:rsidRDefault="008C3F7C" w:rsidP="00FB2E6F">
            <w:pPr>
              <w:rPr>
                <w:b w:val="0"/>
              </w:rPr>
            </w:pPr>
            <w:r w:rsidRPr="00405A94">
              <w:rPr>
                <w:b w:val="0"/>
              </w:rPr>
              <w:t>InflowWind</w:t>
            </w:r>
          </w:p>
        </w:tc>
        <w:tc>
          <w:tcPr>
            <w:tcW w:w="2421" w:type="dxa"/>
          </w:tcPr>
          <w:p w14:paraId="1B287FBE" w14:textId="644B17EE" w:rsidR="008C3F7C" w:rsidRPr="0048246B" w:rsidRDefault="003B4347" w:rsidP="00FB2E6F">
            <w:pPr>
              <w:cnfStyle w:val="000000000000" w:firstRow="0" w:lastRow="0" w:firstColumn="0" w:lastColumn="0" w:oddVBand="0" w:evenVBand="0" w:oddHBand="0" w:evenHBand="0" w:firstRowFirstColumn="0" w:firstRowLastColumn="0" w:lastRowFirstColumn="0" w:lastRowLastColumn="0"/>
              <w:rPr>
                <w:highlight w:val="yellow"/>
              </w:rPr>
            </w:pPr>
            <w:r w:rsidRPr="003B4347">
              <w:t>v3.02.00a-bjj</w:t>
            </w:r>
          </w:p>
        </w:tc>
        <w:tc>
          <w:tcPr>
            <w:tcW w:w="2795" w:type="dxa"/>
          </w:tcPr>
          <w:p w14:paraId="7BB967B3"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proofErr w:type="spellStart"/>
            <w:r w:rsidRPr="00F2770C">
              <w:t>IfW</w:t>
            </w:r>
            <w:proofErr w:type="spellEnd"/>
          </w:p>
        </w:tc>
      </w:tr>
      <w:tr w:rsidR="008C3F7C" w14:paraId="639F497C"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D5D1322" w14:textId="77777777" w:rsidR="008C3F7C" w:rsidRPr="00405A94" w:rsidRDefault="008C3F7C" w:rsidP="00FB2E6F">
            <w:pPr>
              <w:rPr>
                <w:b w:val="0"/>
              </w:rPr>
            </w:pPr>
            <w:r w:rsidRPr="00405A94">
              <w:rPr>
                <w:b w:val="0"/>
              </w:rPr>
              <w:t>ServoDyn</w:t>
            </w:r>
          </w:p>
        </w:tc>
        <w:tc>
          <w:tcPr>
            <w:tcW w:w="2421" w:type="dxa"/>
          </w:tcPr>
          <w:p w14:paraId="36B3DA77" w14:textId="2FE1EAB1" w:rsidR="008C3F7C" w:rsidRPr="0048246B" w:rsidRDefault="008E03AB" w:rsidP="00FB2E6F">
            <w:pPr>
              <w:cnfStyle w:val="000000100000" w:firstRow="0" w:lastRow="0" w:firstColumn="0" w:lastColumn="0" w:oddVBand="0" w:evenVBand="0" w:oddHBand="1" w:evenHBand="0" w:firstRowFirstColumn="0" w:firstRowLastColumn="0" w:lastRowFirstColumn="0" w:lastRowLastColumn="0"/>
              <w:rPr>
                <w:highlight w:val="yellow"/>
              </w:rPr>
            </w:pPr>
            <w:r w:rsidRPr="008E03AB">
              <w:t>v1.05.00a-bjj</w:t>
            </w:r>
          </w:p>
        </w:tc>
        <w:tc>
          <w:tcPr>
            <w:tcW w:w="2795" w:type="dxa"/>
          </w:tcPr>
          <w:p w14:paraId="2CD0DC47"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proofErr w:type="spellStart"/>
            <w:r w:rsidRPr="00F2770C">
              <w:t>SrvD</w:t>
            </w:r>
            <w:proofErr w:type="spellEnd"/>
          </w:p>
        </w:tc>
      </w:tr>
      <w:tr w:rsidR="008C3F7C" w14:paraId="32B0D0BC"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0D31500" w14:textId="77777777" w:rsidR="008C3F7C" w:rsidRPr="00405A94" w:rsidRDefault="008C3F7C" w:rsidP="00FB2E6F">
            <w:pPr>
              <w:rPr>
                <w:b w:val="0"/>
              </w:rPr>
            </w:pPr>
            <w:r>
              <w:rPr>
                <w:b w:val="0"/>
              </w:rPr>
              <w:t>TMD (part of ServoDyn)</w:t>
            </w:r>
          </w:p>
        </w:tc>
        <w:tc>
          <w:tcPr>
            <w:tcW w:w="2421" w:type="dxa"/>
          </w:tcPr>
          <w:p w14:paraId="6CD9A3F9" w14:textId="08F54AFE" w:rsidR="008C3F7C" w:rsidRPr="005C6F8A" w:rsidRDefault="008E03AB" w:rsidP="00FB2E6F">
            <w:pPr>
              <w:cnfStyle w:val="000000000000" w:firstRow="0" w:lastRow="0" w:firstColumn="0" w:lastColumn="0" w:oddVBand="0" w:evenVBand="0" w:oddHBand="0" w:evenHBand="0" w:firstRowFirstColumn="0" w:firstRowLastColumn="0" w:lastRowFirstColumn="0" w:lastRowLastColumn="0"/>
              <w:rPr>
                <w:highlight w:val="yellow"/>
              </w:rPr>
            </w:pPr>
            <w:r w:rsidRPr="008E03AB">
              <w:t>v1.02.01-sp</w:t>
            </w:r>
          </w:p>
        </w:tc>
        <w:tc>
          <w:tcPr>
            <w:tcW w:w="2795" w:type="dxa"/>
          </w:tcPr>
          <w:p w14:paraId="747474C6"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t>TMD</w:t>
            </w:r>
          </w:p>
        </w:tc>
      </w:tr>
      <w:tr w:rsidR="008C3F7C" w14:paraId="23FEF39D"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4447910" w14:textId="77777777" w:rsidR="008C3F7C" w:rsidRPr="00405A94" w:rsidRDefault="008C3F7C" w:rsidP="00FB2E6F">
            <w:pPr>
              <w:rPr>
                <w:b w:val="0"/>
              </w:rPr>
            </w:pPr>
            <w:r w:rsidRPr="00405A94">
              <w:rPr>
                <w:b w:val="0"/>
              </w:rPr>
              <w:t>HydroDyn</w:t>
            </w:r>
          </w:p>
        </w:tc>
        <w:tc>
          <w:tcPr>
            <w:tcW w:w="2421" w:type="dxa"/>
          </w:tcPr>
          <w:p w14:paraId="11E54091" w14:textId="454A98B6" w:rsidR="008C3F7C" w:rsidRPr="0048246B" w:rsidRDefault="003B4347" w:rsidP="00FB2E6F">
            <w:pPr>
              <w:cnfStyle w:val="000000100000" w:firstRow="0" w:lastRow="0" w:firstColumn="0" w:lastColumn="0" w:oddVBand="0" w:evenVBand="0" w:oddHBand="1" w:evenHBand="0" w:firstRowFirstColumn="0" w:firstRowLastColumn="0" w:lastRowFirstColumn="0" w:lastRowLastColumn="0"/>
              <w:rPr>
                <w:highlight w:val="yellow"/>
              </w:rPr>
            </w:pPr>
            <w:r w:rsidRPr="003B4347">
              <w:t>v2.05.00</w:t>
            </w:r>
          </w:p>
        </w:tc>
        <w:tc>
          <w:tcPr>
            <w:tcW w:w="2795" w:type="dxa"/>
          </w:tcPr>
          <w:p w14:paraId="22EAC7C7"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HD</w:t>
            </w:r>
          </w:p>
        </w:tc>
      </w:tr>
      <w:tr w:rsidR="008C3F7C" w14:paraId="06A3351E"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06D48B1B" w14:textId="77777777" w:rsidR="008C3F7C" w:rsidRPr="00473920" w:rsidRDefault="008C3F7C" w:rsidP="00FB2E6F">
            <w:pPr>
              <w:rPr>
                <w:b w:val="0"/>
              </w:rPr>
            </w:pPr>
            <w:r w:rsidRPr="00473920">
              <w:rPr>
                <w:b w:val="0"/>
              </w:rPr>
              <w:t>SubDyn</w:t>
            </w:r>
          </w:p>
        </w:tc>
        <w:tc>
          <w:tcPr>
            <w:tcW w:w="2421" w:type="dxa"/>
          </w:tcPr>
          <w:p w14:paraId="22E93FB6" w14:textId="59D15EEC" w:rsidR="008C3F7C" w:rsidRPr="0048246B" w:rsidRDefault="00A07477" w:rsidP="00FB2E6F">
            <w:pPr>
              <w:cnfStyle w:val="000000000000" w:firstRow="0" w:lastRow="0" w:firstColumn="0" w:lastColumn="0" w:oddVBand="0" w:evenVBand="0" w:oddHBand="0" w:evenHBand="0" w:firstRowFirstColumn="0" w:firstRowLastColumn="0" w:lastRowFirstColumn="0" w:lastRowLastColumn="0"/>
              <w:rPr>
                <w:highlight w:val="yellow"/>
              </w:rPr>
            </w:pPr>
            <w:r w:rsidRPr="00A07477">
              <w:t>v1.03.00</w:t>
            </w:r>
          </w:p>
        </w:tc>
        <w:tc>
          <w:tcPr>
            <w:tcW w:w="2795" w:type="dxa"/>
          </w:tcPr>
          <w:p w14:paraId="693DE5BB"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SD</w:t>
            </w:r>
          </w:p>
        </w:tc>
      </w:tr>
      <w:tr w:rsidR="008C3F7C" w14:paraId="41ACB04F"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E396EE1" w14:textId="77777777" w:rsidR="008C3F7C" w:rsidRPr="00405A94" w:rsidRDefault="008C3F7C" w:rsidP="00FB2E6F">
            <w:pPr>
              <w:rPr>
                <w:b w:val="0"/>
              </w:rPr>
            </w:pPr>
            <w:r w:rsidRPr="00405A94">
              <w:rPr>
                <w:b w:val="0"/>
              </w:rPr>
              <w:t>MAP</w:t>
            </w:r>
            <w:r>
              <w:rPr>
                <w:b w:val="0"/>
              </w:rPr>
              <w:t>++</w:t>
            </w:r>
          </w:p>
        </w:tc>
        <w:tc>
          <w:tcPr>
            <w:tcW w:w="2421" w:type="dxa"/>
          </w:tcPr>
          <w:p w14:paraId="3C5F834F" w14:textId="503377A6" w:rsidR="008C3F7C" w:rsidRPr="0048246B" w:rsidRDefault="00246AC2" w:rsidP="00246AC2">
            <w:pPr>
              <w:cnfStyle w:val="000000100000" w:firstRow="0" w:lastRow="0" w:firstColumn="0" w:lastColumn="0" w:oddVBand="0" w:evenVBand="0" w:oddHBand="1" w:evenHBand="0" w:firstRowFirstColumn="0" w:firstRowLastColumn="0" w:lastRowFirstColumn="0" w:lastRowLastColumn="0"/>
              <w:rPr>
                <w:highlight w:val="yellow"/>
              </w:rPr>
            </w:pPr>
            <w:r>
              <w:t>1.2</w:t>
            </w:r>
            <w:r w:rsidR="00E965E2">
              <w:t>0</w:t>
            </w:r>
            <w:r>
              <w:t>.10</w:t>
            </w:r>
          </w:p>
        </w:tc>
        <w:tc>
          <w:tcPr>
            <w:tcW w:w="2795" w:type="dxa"/>
          </w:tcPr>
          <w:p w14:paraId="373D31CF"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MAP</w:t>
            </w:r>
          </w:p>
        </w:tc>
      </w:tr>
      <w:tr w:rsidR="008C3F7C" w14:paraId="2794BCF9"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8F4A5F0" w14:textId="77777777" w:rsidR="008C3F7C" w:rsidRPr="00405A94" w:rsidRDefault="008C3F7C" w:rsidP="00FB2E6F">
            <w:pPr>
              <w:rPr>
                <w:b w:val="0"/>
              </w:rPr>
            </w:pPr>
            <w:r w:rsidRPr="00405A94">
              <w:rPr>
                <w:b w:val="0"/>
              </w:rPr>
              <w:t>FEAMooring</w:t>
            </w:r>
          </w:p>
        </w:tc>
        <w:tc>
          <w:tcPr>
            <w:tcW w:w="2421" w:type="dxa"/>
          </w:tcPr>
          <w:p w14:paraId="7C8E967D" w14:textId="6181F511" w:rsidR="008C3F7C" w:rsidRPr="0048246B" w:rsidRDefault="00E20FFD" w:rsidP="00FB2E6F">
            <w:pPr>
              <w:cnfStyle w:val="000000000000" w:firstRow="0" w:lastRow="0" w:firstColumn="0" w:lastColumn="0" w:oddVBand="0" w:evenVBand="0" w:oddHBand="0" w:evenHBand="0" w:firstRowFirstColumn="0" w:firstRowLastColumn="0" w:lastRowFirstColumn="0" w:lastRowLastColumn="0"/>
              <w:rPr>
                <w:highlight w:val="yellow"/>
              </w:rPr>
            </w:pPr>
            <w:r w:rsidRPr="00E20FFD">
              <w:t>v1.02.00</w:t>
            </w:r>
          </w:p>
        </w:tc>
        <w:tc>
          <w:tcPr>
            <w:tcW w:w="2795" w:type="dxa"/>
          </w:tcPr>
          <w:p w14:paraId="0530435B"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FEAM</w:t>
            </w:r>
          </w:p>
        </w:tc>
      </w:tr>
      <w:tr w:rsidR="008C3F7C" w14:paraId="6595688E"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02257CE" w14:textId="77777777" w:rsidR="008C3F7C" w:rsidRPr="005509D5" w:rsidRDefault="008C3F7C" w:rsidP="00FB2E6F">
            <w:pPr>
              <w:rPr>
                <w:b w:val="0"/>
              </w:rPr>
            </w:pPr>
            <w:proofErr w:type="spellStart"/>
            <w:r w:rsidRPr="005509D5">
              <w:rPr>
                <w:b w:val="0"/>
              </w:rPr>
              <w:t>MoorDyn</w:t>
            </w:r>
            <w:proofErr w:type="spellEnd"/>
          </w:p>
        </w:tc>
        <w:tc>
          <w:tcPr>
            <w:tcW w:w="2421" w:type="dxa"/>
          </w:tcPr>
          <w:p w14:paraId="108F27EC" w14:textId="2E349F93" w:rsidR="008C3F7C" w:rsidRPr="0048246B" w:rsidRDefault="00E860E1" w:rsidP="00E860E1">
            <w:pPr>
              <w:cnfStyle w:val="000000100000" w:firstRow="0" w:lastRow="0" w:firstColumn="0" w:lastColumn="0" w:oddVBand="0" w:evenVBand="0" w:oddHBand="1" w:evenHBand="0" w:firstRowFirstColumn="0" w:firstRowLastColumn="0" w:lastRowFirstColumn="0" w:lastRowLastColumn="0"/>
              <w:rPr>
                <w:highlight w:val="yellow"/>
              </w:rPr>
            </w:pPr>
            <w:r w:rsidRPr="00E860E1">
              <w:t>v1.01.02F</w:t>
            </w:r>
          </w:p>
        </w:tc>
        <w:tc>
          <w:tcPr>
            <w:tcW w:w="2795" w:type="dxa"/>
          </w:tcPr>
          <w:p w14:paraId="5EFB310B"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MD</w:t>
            </w:r>
          </w:p>
        </w:tc>
      </w:tr>
      <w:tr w:rsidR="008C3F7C" w14:paraId="4B5969F0"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FD90F91" w14:textId="77777777" w:rsidR="008C3F7C" w:rsidRPr="00405A94" w:rsidRDefault="008C3F7C" w:rsidP="00FB2E6F">
            <w:pPr>
              <w:rPr>
                <w:b w:val="0"/>
              </w:rPr>
            </w:pPr>
            <w:proofErr w:type="spellStart"/>
            <w:r>
              <w:rPr>
                <w:b w:val="0"/>
              </w:rPr>
              <w:t>OrcaFlexInterface</w:t>
            </w:r>
            <w:proofErr w:type="spellEnd"/>
          </w:p>
        </w:tc>
        <w:tc>
          <w:tcPr>
            <w:tcW w:w="2421" w:type="dxa"/>
          </w:tcPr>
          <w:p w14:paraId="3536EA72" w14:textId="51A37E3E" w:rsidR="008C3F7C" w:rsidRPr="005C6F8A" w:rsidRDefault="004B55FE" w:rsidP="00FB2E6F">
            <w:pPr>
              <w:cnfStyle w:val="000000000000" w:firstRow="0" w:lastRow="0" w:firstColumn="0" w:lastColumn="0" w:oddVBand="0" w:evenVBand="0" w:oddHBand="0" w:evenHBand="0" w:firstRowFirstColumn="0" w:firstRowLastColumn="0" w:lastRowFirstColumn="0" w:lastRowLastColumn="0"/>
              <w:rPr>
                <w:highlight w:val="yellow"/>
              </w:rPr>
            </w:pPr>
            <w:r>
              <w:t>v1.01.01</w:t>
            </w:r>
          </w:p>
        </w:tc>
        <w:tc>
          <w:tcPr>
            <w:tcW w:w="2795" w:type="dxa"/>
          </w:tcPr>
          <w:p w14:paraId="16CCD6CE"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t>Orca</w:t>
            </w:r>
          </w:p>
        </w:tc>
      </w:tr>
      <w:tr w:rsidR="008C3F7C" w14:paraId="206EC836"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041F281" w14:textId="77777777" w:rsidR="008C3F7C" w:rsidRPr="00405A94" w:rsidRDefault="008C3F7C" w:rsidP="00FB2E6F">
            <w:pPr>
              <w:rPr>
                <w:b w:val="0"/>
              </w:rPr>
            </w:pPr>
            <w:r w:rsidRPr="00405A94">
              <w:rPr>
                <w:b w:val="0"/>
              </w:rPr>
              <w:t>IceFloe</w:t>
            </w:r>
          </w:p>
        </w:tc>
        <w:tc>
          <w:tcPr>
            <w:tcW w:w="2421" w:type="dxa"/>
          </w:tcPr>
          <w:p w14:paraId="3D01224B" w14:textId="082EEE0A" w:rsidR="008C3F7C" w:rsidRPr="0048246B" w:rsidRDefault="00561BB9" w:rsidP="00FB2E6F">
            <w:pPr>
              <w:cnfStyle w:val="000000100000" w:firstRow="0" w:lastRow="0" w:firstColumn="0" w:lastColumn="0" w:oddVBand="0" w:evenVBand="0" w:oddHBand="1" w:evenHBand="0" w:firstRowFirstColumn="0" w:firstRowLastColumn="0" w:lastRowFirstColumn="0" w:lastRowLastColumn="0"/>
              <w:rPr>
                <w:highlight w:val="yellow"/>
              </w:rPr>
            </w:pPr>
            <w:r w:rsidRPr="00561BB9">
              <w:t>v1.01.00</w:t>
            </w:r>
          </w:p>
        </w:tc>
        <w:tc>
          <w:tcPr>
            <w:tcW w:w="2795" w:type="dxa"/>
          </w:tcPr>
          <w:p w14:paraId="6F8D7282"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proofErr w:type="spellStart"/>
            <w:r w:rsidRPr="00F2770C">
              <w:t>IceF</w:t>
            </w:r>
            <w:proofErr w:type="spellEnd"/>
          </w:p>
        </w:tc>
      </w:tr>
      <w:tr w:rsidR="008C3F7C" w14:paraId="583115CC"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5037125" w14:textId="77777777" w:rsidR="008C3F7C" w:rsidRPr="00405A94" w:rsidRDefault="008C3F7C" w:rsidP="00FB2E6F">
            <w:pPr>
              <w:rPr>
                <w:b w:val="0"/>
              </w:rPr>
            </w:pPr>
            <w:r w:rsidRPr="00405A94">
              <w:rPr>
                <w:b w:val="0"/>
              </w:rPr>
              <w:t>IceDyn</w:t>
            </w:r>
          </w:p>
        </w:tc>
        <w:tc>
          <w:tcPr>
            <w:tcW w:w="2421" w:type="dxa"/>
          </w:tcPr>
          <w:p w14:paraId="001874C2" w14:textId="0B6E9D20" w:rsidR="008C3F7C" w:rsidRPr="0048246B" w:rsidRDefault="008731C7" w:rsidP="00FB2E6F">
            <w:pPr>
              <w:cnfStyle w:val="000000000000" w:firstRow="0" w:lastRow="0" w:firstColumn="0" w:lastColumn="0" w:oddVBand="0" w:evenVBand="0" w:oddHBand="0" w:evenHBand="0" w:firstRowFirstColumn="0" w:firstRowLastColumn="0" w:lastRowFirstColumn="0" w:lastRowLastColumn="0"/>
              <w:rPr>
                <w:highlight w:val="yellow"/>
              </w:rPr>
            </w:pPr>
            <w:r w:rsidRPr="008731C7">
              <w:t>v1.02.00</w:t>
            </w:r>
          </w:p>
        </w:tc>
        <w:tc>
          <w:tcPr>
            <w:tcW w:w="2795" w:type="dxa"/>
          </w:tcPr>
          <w:p w14:paraId="4543E18F"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proofErr w:type="spellStart"/>
            <w:r w:rsidRPr="00F2770C">
              <w:t>IceD</w:t>
            </w:r>
            <w:proofErr w:type="spellEnd"/>
          </w:p>
        </w:tc>
      </w:tr>
      <w:tr w:rsidR="008C3F7C" w:rsidRPr="000F3583" w14:paraId="00667B48" w14:textId="77777777" w:rsidTr="00FB2E6F">
        <w:trPr>
          <w:cnfStyle w:val="000000100000" w:firstRow="0" w:lastRow="0" w:firstColumn="0" w:lastColumn="0" w:oddVBand="0" w:evenVBand="0" w:oddHBand="1" w:evenHBand="0" w:firstRowFirstColumn="0" w:firstRowLastColumn="0" w:lastRowFirstColumn="0" w:lastRowLastColumn="0"/>
          <w:cantSplit/>
          <w:trHeight w:val="304"/>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6E1E1B55" w14:textId="5F7952EE" w:rsidR="008C3F7C" w:rsidRPr="00AC31AB" w:rsidRDefault="008C3F7C" w:rsidP="00FB2E6F">
            <w:r w:rsidRPr="00AC31AB">
              <w:t>Other Component</w:t>
            </w:r>
            <w:r>
              <w:t>s</w:t>
            </w:r>
          </w:p>
        </w:tc>
        <w:tc>
          <w:tcPr>
            <w:tcW w:w="0" w:type="auto"/>
            <w:shd w:val="clear" w:color="auto" w:fill="B8CCE4" w:themeFill="accent1" w:themeFillTint="66"/>
          </w:tcPr>
          <w:p w14:paraId="140B7F1F" w14:textId="77777777" w:rsidR="008C3F7C" w:rsidRPr="00424574" w:rsidRDefault="008C3F7C" w:rsidP="00FB2E6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181889AD" w14:textId="77777777" w:rsidR="008C3F7C" w:rsidRPr="00424574" w:rsidRDefault="008C3F7C" w:rsidP="00FB2E6F">
            <w:pPr>
              <w:cnfStyle w:val="000000100000" w:firstRow="0" w:lastRow="0" w:firstColumn="0" w:lastColumn="0" w:oddVBand="0" w:evenVBand="0" w:oddHBand="1" w:evenHBand="0" w:firstRowFirstColumn="0" w:firstRowLastColumn="0" w:lastRowFirstColumn="0" w:lastRowLastColumn="0"/>
            </w:pPr>
          </w:p>
        </w:tc>
      </w:tr>
      <w:tr w:rsidR="008C3F7C" w14:paraId="0516E806"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6942CEE" w14:textId="77777777" w:rsidR="008C3F7C" w:rsidRPr="00405A94" w:rsidRDefault="008C3F7C" w:rsidP="00FB2E6F">
            <w:pPr>
              <w:rPr>
                <w:b w:val="0"/>
              </w:rPr>
            </w:pPr>
            <w:r w:rsidRPr="00405A94">
              <w:rPr>
                <w:b w:val="0"/>
              </w:rPr>
              <w:t>NWTC Subroutine Library</w:t>
            </w:r>
          </w:p>
        </w:tc>
        <w:tc>
          <w:tcPr>
            <w:tcW w:w="0" w:type="auto"/>
            <w:gridSpan w:val="2"/>
          </w:tcPr>
          <w:p w14:paraId="2D8C9402" w14:textId="2D8E7D8A" w:rsidR="008C3F7C" w:rsidRPr="0090043E" w:rsidRDefault="00D76BFB" w:rsidP="00ED6864">
            <w:pPr>
              <w:cnfStyle w:val="000000000000" w:firstRow="0" w:lastRow="0" w:firstColumn="0" w:lastColumn="0" w:oddVBand="0" w:evenVBand="0" w:oddHBand="0" w:evenHBand="0" w:firstRowFirstColumn="0" w:firstRowLastColumn="0" w:lastRowFirstColumn="0" w:lastRowLastColumn="0"/>
            </w:pPr>
            <w:r>
              <w:t>v</w:t>
            </w:r>
            <w:r w:rsidR="00F201C8" w:rsidRPr="0090043E">
              <w:t>2</w:t>
            </w:r>
            <w:r w:rsidR="00ED6864">
              <w:t>.08.00</w:t>
            </w:r>
          </w:p>
        </w:tc>
      </w:tr>
      <w:tr w:rsidR="008C3F7C" w14:paraId="0841718B"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ACFD2BE" w14:textId="77777777" w:rsidR="008C3F7C" w:rsidRPr="00405A94" w:rsidRDefault="008C3F7C" w:rsidP="00FB2E6F">
            <w:pPr>
              <w:rPr>
                <w:b w:val="0"/>
              </w:rPr>
            </w:pPr>
            <w:r w:rsidRPr="00405A94">
              <w:rPr>
                <w:b w:val="0"/>
              </w:rPr>
              <w:t>FAST Registry</w:t>
            </w:r>
            <w:r w:rsidRPr="00405A94">
              <w:rPr>
                <w:rStyle w:val="FootnoteReference"/>
                <w:b w:val="0"/>
              </w:rPr>
              <w:footnoteReference w:id="5"/>
            </w:r>
          </w:p>
        </w:tc>
        <w:tc>
          <w:tcPr>
            <w:tcW w:w="0" w:type="auto"/>
            <w:gridSpan w:val="2"/>
          </w:tcPr>
          <w:p w14:paraId="71D4B570" w14:textId="4945C3CC" w:rsidR="008C3F7C" w:rsidRPr="0048246B" w:rsidRDefault="0003288E" w:rsidP="00FB2E6F">
            <w:pPr>
              <w:cnfStyle w:val="000000100000" w:firstRow="0" w:lastRow="0" w:firstColumn="0" w:lastColumn="0" w:oddVBand="0" w:evenVBand="0" w:oddHBand="1" w:evenHBand="0" w:firstRowFirstColumn="0" w:firstRowLastColumn="0" w:lastRowFirstColumn="0" w:lastRowLastColumn="0"/>
              <w:rPr>
                <w:highlight w:val="yellow"/>
              </w:rPr>
            </w:pPr>
            <w:r w:rsidRPr="0003288E">
              <w:t>v3.01.00</w:t>
            </w:r>
          </w:p>
        </w:tc>
      </w:tr>
      <w:tr w:rsidR="008C3F7C" w:rsidRPr="000F3583" w14:paraId="609F32EA" w14:textId="77777777" w:rsidTr="00FB2E6F">
        <w:trPr>
          <w:cantSplit/>
          <w:trHeight w:val="232"/>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51AD8B88" w14:textId="77777777" w:rsidR="008C3F7C" w:rsidRPr="00AC31AB" w:rsidRDefault="008C3F7C" w:rsidP="00FB2E6F">
            <w:r>
              <w:t>Third Party Content</w:t>
            </w:r>
          </w:p>
        </w:tc>
        <w:tc>
          <w:tcPr>
            <w:tcW w:w="0" w:type="auto"/>
            <w:shd w:val="clear" w:color="auto" w:fill="B8CCE4" w:themeFill="accent1" w:themeFillTint="66"/>
          </w:tcPr>
          <w:p w14:paraId="09CEB66D" w14:textId="77777777" w:rsidR="008C3F7C" w:rsidRPr="00424574" w:rsidRDefault="008C3F7C" w:rsidP="00FB2E6F">
            <w:pPr>
              <w:cnfStyle w:val="000000000000" w:firstRow="0" w:lastRow="0" w:firstColumn="0" w:lastColumn="0" w:oddVBand="0" w:evenVBand="0" w:oddHBand="0" w:evenHBand="0" w:firstRowFirstColumn="0" w:firstRowLastColumn="0" w:lastRowFirstColumn="0" w:lastRowLastColumn="0"/>
            </w:pPr>
          </w:p>
        </w:tc>
        <w:tc>
          <w:tcPr>
            <w:tcW w:w="0" w:type="auto"/>
            <w:shd w:val="clear" w:color="auto" w:fill="B8CCE4" w:themeFill="accent1" w:themeFillTint="66"/>
          </w:tcPr>
          <w:p w14:paraId="5A393B27" w14:textId="77777777" w:rsidR="008C3F7C" w:rsidRPr="00424574" w:rsidRDefault="008C3F7C" w:rsidP="00FB2E6F">
            <w:pPr>
              <w:cnfStyle w:val="000000000000" w:firstRow="0" w:lastRow="0" w:firstColumn="0" w:lastColumn="0" w:oddVBand="0" w:evenVBand="0" w:oddHBand="0" w:evenHBand="0" w:firstRowFirstColumn="0" w:firstRowLastColumn="0" w:lastRowFirstColumn="0" w:lastRowLastColumn="0"/>
            </w:pPr>
          </w:p>
        </w:tc>
      </w:tr>
      <w:tr w:rsidR="008C3F7C" w14:paraId="09EF2086"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6711C7D" w14:textId="77777777" w:rsidR="008C3F7C" w:rsidRPr="00405A94" w:rsidRDefault="008C3F7C" w:rsidP="00FB2E6F">
            <w:pPr>
              <w:rPr>
                <w:b w:val="0"/>
              </w:rPr>
            </w:pPr>
            <w:r w:rsidRPr="00405A94">
              <w:rPr>
                <w:b w:val="0"/>
              </w:rPr>
              <w:t>LAPACK</w:t>
            </w:r>
          </w:p>
        </w:tc>
        <w:tc>
          <w:tcPr>
            <w:tcW w:w="0" w:type="auto"/>
            <w:gridSpan w:val="2"/>
          </w:tcPr>
          <w:p w14:paraId="4C5ECD50"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 xml:space="preserve">v3.4.1 as part of Intel® Math Kernel Library; </w:t>
            </w:r>
          </w:p>
          <w:p w14:paraId="6BF75119"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(v3.5.0 compiled with gfortran)</w:t>
            </w:r>
          </w:p>
        </w:tc>
      </w:tr>
      <w:tr w:rsidR="008C3F7C" w14:paraId="48CFF131"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5BF727F" w14:textId="77777777" w:rsidR="008C3F7C" w:rsidRPr="00405A94" w:rsidRDefault="008C3F7C" w:rsidP="00FB2E6F">
            <w:pPr>
              <w:rPr>
                <w:b w:val="0"/>
              </w:rPr>
            </w:pPr>
            <w:proofErr w:type="spellStart"/>
            <w:r w:rsidRPr="00405A94">
              <w:rPr>
                <w:b w:val="0"/>
              </w:rPr>
              <w:t>ScaLAPACK</w:t>
            </w:r>
            <w:proofErr w:type="spellEnd"/>
          </w:p>
        </w:tc>
        <w:tc>
          <w:tcPr>
            <w:tcW w:w="0" w:type="auto"/>
            <w:gridSpan w:val="2"/>
          </w:tcPr>
          <w:p w14:paraId="0C98465C" w14:textId="77777777" w:rsidR="008C3F7C" w:rsidRDefault="008C3F7C" w:rsidP="00FB2E6F">
            <w:pPr>
              <w:cnfStyle w:val="000000000000" w:firstRow="0" w:lastRow="0" w:firstColumn="0" w:lastColumn="0" w:oddVBand="0" w:evenVBand="0" w:oddHBand="0" w:evenHBand="0" w:firstRowFirstColumn="0" w:firstRowLastColumn="0" w:lastRowFirstColumn="0" w:lastRowLastColumn="0"/>
            </w:pPr>
            <w:r>
              <w:t>2.0.2</w:t>
            </w:r>
          </w:p>
        </w:tc>
      </w:tr>
      <w:tr w:rsidR="008C3F7C" w14:paraId="2A5CD334"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C64C05C" w14:textId="77777777" w:rsidR="008C3F7C" w:rsidRPr="00405A94" w:rsidRDefault="008C3F7C" w:rsidP="00FB2E6F">
            <w:pPr>
              <w:rPr>
                <w:b w:val="0"/>
              </w:rPr>
            </w:pPr>
            <w:r w:rsidRPr="00405A94">
              <w:rPr>
                <w:b w:val="0"/>
              </w:rPr>
              <w:t>FFTPACK</w:t>
            </w:r>
          </w:p>
        </w:tc>
        <w:tc>
          <w:tcPr>
            <w:tcW w:w="0" w:type="auto"/>
            <w:gridSpan w:val="2"/>
          </w:tcPr>
          <w:p w14:paraId="70348846"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v4.1</w:t>
            </w:r>
          </w:p>
        </w:tc>
      </w:tr>
      <w:tr w:rsidR="008C3F7C" w14:paraId="5CDB9FC6"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61F296A" w14:textId="77777777" w:rsidR="008C3F7C" w:rsidRPr="00E050C3" w:rsidRDefault="008C3F7C" w:rsidP="00FB2E6F">
            <w:pPr>
              <w:rPr>
                <w:b w:val="0"/>
              </w:rPr>
            </w:pPr>
            <w:proofErr w:type="spellStart"/>
            <w:r w:rsidRPr="00AA173A">
              <w:rPr>
                <w:b w:val="0"/>
              </w:rPr>
              <w:t>FitPack</w:t>
            </w:r>
            <w:proofErr w:type="spellEnd"/>
            <w:r>
              <w:rPr>
                <w:b w:val="0"/>
              </w:rPr>
              <w:t xml:space="preserve"> (</w:t>
            </w:r>
            <w:proofErr w:type="spellStart"/>
            <w:r w:rsidRPr="00C0755E">
              <w:rPr>
                <w:b w:val="0"/>
              </w:rPr>
              <w:t>Dierckx</w:t>
            </w:r>
            <w:proofErr w:type="spellEnd"/>
            <w:r>
              <w:rPr>
                <w:b w:val="0"/>
              </w:rPr>
              <w:t>)</w:t>
            </w:r>
          </w:p>
        </w:tc>
        <w:tc>
          <w:tcPr>
            <w:tcW w:w="0" w:type="auto"/>
            <w:gridSpan w:val="2"/>
          </w:tcPr>
          <w:p w14:paraId="348491D6" w14:textId="5A6D2254" w:rsidR="008C3F7C" w:rsidRDefault="008C3F7C" w:rsidP="00FB2E6F">
            <w:pPr>
              <w:cnfStyle w:val="000000000000" w:firstRow="0" w:lastRow="0" w:firstColumn="0" w:lastColumn="0" w:oddVBand="0" w:evenVBand="0" w:oddHBand="0" w:evenHBand="0" w:firstRowFirstColumn="0" w:firstRowLastColumn="0" w:lastRowFirstColumn="0" w:lastRowLastColumn="0"/>
            </w:pPr>
            <w:r>
              <w:t>1993?</w:t>
            </w:r>
          </w:p>
        </w:tc>
      </w:tr>
    </w:tbl>
    <w:p w14:paraId="155CF24B" w14:textId="77777777" w:rsidR="008C3F7C" w:rsidRDefault="008C3F7C" w:rsidP="005C6F8A"/>
    <w:p w14:paraId="7FB9A931" w14:textId="7F56270E" w:rsidR="00B92E37" w:rsidRDefault="00B92E37" w:rsidP="00B92E37">
      <w:pPr>
        <w:pStyle w:val="Heading2"/>
      </w:pPr>
      <w:bookmarkStart w:id="42" w:name="_Toc448331056"/>
      <w:proofErr w:type="gramStart"/>
      <w:r>
        <w:t>v8.1</w:t>
      </w:r>
      <w:r w:rsidR="001A0C92">
        <w:t>2</w:t>
      </w:r>
      <w:r>
        <w:t>.00a-bjj</w:t>
      </w:r>
      <w:bookmarkEnd w:id="42"/>
      <w:proofErr w:type="gramEnd"/>
    </w:p>
    <w:p w14:paraId="418C2910" w14:textId="093BC0B0" w:rsidR="00C051F9" w:rsidRDefault="006D3E20" w:rsidP="006D3E20">
      <w:pPr>
        <w:pStyle w:val="ListParagraph"/>
        <w:numPr>
          <w:ilvl w:val="0"/>
          <w:numId w:val="6"/>
        </w:numPr>
      </w:pPr>
      <w:r>
        <w:t xml:space="preserve">We introduced </w:t>
      </w:r>
      <w:r w:rsidRPr="006D3E20">
        <w:t xml:space="preserve">new </w:t>
      </w:r>
      <w:r w:rsidR="00C051F9">
        <w:t xml:space="preserve">features </w:t>
      </w:r>
      <w:r w:rsidR="00C051F9" w:rsidRPr="006D3E20">
        <w:t>to support the analysis of advanced aero-elastically tailored blades</w:t>
      </w:r>
      <w:r w:rsidR="00C051F9">
        <w:t>:</w:t>
      </w:r>
    </w:p>
    <w:p w14:paraId="768FA0C9" w14:textId="29D5FEAF" w:rsidR="00C051F9" w:rsidRDefault="00C051F9" w:rsidP="00A47957">
      <w:pPr>
        <w:pStyle w:val="ListParagraph"/>
        <w:numPr>
          <w:ilvl w:val="1"/>
          <w:numId w:val="6"/>
        </w:numPr>
      </w:pPr>
      <w:r>
        <w:t>A new structural-dynamics module (</w:t>
      </w:r>
      <w:hyperlink r:id="rId21" w:history="1">
        <w:r w:rsidRPr="00947A12">
          <w:rPr>
            <w:rStyle w:val="Hyperlink"/>
          </w:rPr>
          <w:t>BeamDyn</w:t>
        </w:r>
      </w:hyperlink>
      <w:r>
        <w:t xml:space="preserve">) </w:t>
      </w:r>
      <w:r w:rsidR="000A6F08">
        <w:t xml:space="preserve">for blades </w:t>
      </w:r>
      <w:r>
        <w:t>has been introduced.</w:t>
      </w:r>
      <w:r w:rsidRPr="00C051F9">
        <w:t xml:space="preserve"> </w:t>
      </w:r>
      <w:r w:rsidR="002B6AD2">
        <w:t>BeamDyn is based on geometrically exact beam theory (GEBT) and implemented using Legendre spectral finite elements. The model includes full geometric nonlinearity supporting large deflection, with bending, torsion, shear, and extensional DOFs; anisotropic composite material couplings (using full 6x6 mass and stiffness matrices, including bend-twist coupling); and a reference axis that permits blades that are not straight (supporting built-in curve, sweep, and sectional offsets).</w:t>
      </w:r>
      <w:r w:rsidR="000A6F08">
        <w:t>When these advanced features are needed, BeamDyn replaces the more simpli</w:t>
      </w:r>
      <w:r w:rsidR="00A47957">
        <w:t>fi</w:t>
      </w:r>
      <w:r w:rsidR="000A6F08">
        <w:t xml:space="preserve">ed blade structural model of ElastoDyn that is still available as an option, but is only applicable to straight isotropic blades dominated by bending. </w:t>
      </w:r>
      <w:r>
        <w:t>See the new documentation provided with BeamDyn for more information.</w:t>
      </w:r>
    </w:p>
    <w:p w14:paraId="0870241F" w14:textId="27492727" w:rsidR="006D3E20" w:rsidRDefault="00C051F9" w:rsidP="00A47957">
      <w:pPr>
        <w:pStyle w:val="ListParagraph"/>
        <w:numPr>
          <w:ilvl w:val="1"/>
          <w:numId w:val="6"/>
        </w:numPr>
      </w:pPr>
      <w:r>
        <w:t>An overhauled version of the aerodynamics module (</w:t>
      </w:r>
      <w:hyperlink r:id="rId22" w:history="1">
        <w:r w:rsidRPr="00947A12">
          <w:rPr>
            <w:rStyle w:val="Hyperlink"/>
          </w:rPr>
          <w:t>AeroDyn v15</w:t>
        </w:r>
      </w:hyperlink>
      <w:r>
        <w:t xml:space="preserve">) has been introduced, including </w:t>
      </w:r>
      <w:r w:rsidR="006D3E20" w:rsidRPr="006D3E20">
        <w:t>new capability for the modeling of highly flexible and non</w:t>
      </w:r>
      <w:r w:rsidR="00A47957">
        <w:t>-</w:t>
      </w:r>
      <w:r w:rsidR="006D3E20" w:rsidRPr="006D3E20">
        <w:t>straight blades.</w:t>
      </w:r>
      <w:r>
        <w:t xml:space="preserve"> </w:t>
      </w:r>
      <w:r w:rsidR="000A6F08">
        <w:t xml:space="preserve">With AeroDyn v15, </w:t>
      </w:r>
      <w:r w:rsidR="000A6F08" w:rsidRPr="000A6F08">
        <w:t>blade and tower discretizations are indep</w:t>
      </w:r>
      <w:r w:rsidR="000A6F08">
        <w:t>endent of discretizations in the ElastoDyn or BeamDyn modules</w:t>
      </w:r>
      <w:r w:rsidR="000A6F08" w:rsidRPr="000A6F08">
        <w:t>.</w:t>
      </w:r>
      <w:r w:rsidR="000A6F08">
        <w:t xml:space="preserve"> </w:t>
      </w:r>
      <w:r>
        <w:t>See the new documentation provided with AeroDyn v15 for more information.</w:t>
      </w:r>
      <w:r w:rsidR="000A6F08">
        <w:t xml:space="preserve"> </w:t>
      </w:r>
      <w:r w:rsidR="000A6F08" w:rsidRPr="000A6F08">
        <w:t>We will remove AeroDyn v14 after AeroDyn v15 is deemed a suitable replacement for it.</w:t>
      </w:r>
    </w:p>
    <w:p w14:paraId="5DC45F8F" w14:textId="12EF25AD" w:rsidR="00C051F9" w:rsidRDefault="00C051F9" w:rsidP="00C051F9">
      <w:pPr>
        <w:pStyle w:val="ListParagraph"/>
        <w:numPr>
          <w:ilvl w:val="0"/>
          <w:numId w:val="6"/>
        </w:numPr>
      </w:pPr>
      <w:r>
        <w:t xml:space="preserve">As part of the AeroDyn overhaul, the InflowWind wind module has been separated from AeroDyn and made a core module of FAST, called from the FAST glue code, with its own input file. The updated </w:t>
      </w:r>
      <w:r w:rsidRPr="00C051F9">
        <w:t xml:space="preserve">InflowWind </w:t>
      </w:r>
      <w:r>
        <w:t>module</w:t>
      </w:r>
      <w:r w:rsidRPr="00C051F9">
        <w:t xml:space="preserve"> supports HAWC wind file formats and arbitrary wind directions for all wind file types</w:t>
      </w:r>
      <w:r>
        <w:t>. See the new documentation provided with InflowWind for more information.</w:t>
      </w:r>
    </w:p>
    <w:p w14:paraId="7EAFD9F1" w14:textId="3C6FC255" w:rsidR="00BE1CEA" w:rsidRDefault="00374137" w:rsidP="00B92E37">
      <w:pPr>
        <w:pStyle w:val="ListParagraph"/>
        <w:numPr>
          <w:ilvl w:val="0"/>
          <w:numId w:val="6"/>
        </w:numPr>
      </w:pPr>
      <w:r>
        <w:t>We a</w:t>
      </w:r>
      <w:r w:rsidR="00BE1CEA">
        <w:t>dded integrations for the FAST v8-</w:t>
      </w:r>
      <w:r w:rsidR="002B6AD2">
        <w:t>SOWFA/</w:t>
      </w:r>
      <w:proofErr w:type="spellStart"/>
      <w:r w:rsidR="00BE1CEA">
        <w:t>OpenFOAM</w:t>
      </w:r>
      <w:proofErr w:type="spellEnd"/>
      <w:r w:rsidR="00BE1CEA">
        <w:t xml:space="preserve"> interface</w:t>
      </w:r>
      <w:r w:rsidR="002B6AD2">
        <w:t>.</w:t>
      </w:r>
      <w:r w:rsidR="008768D5">
        <w:t xml:space="preserve"> More details will be available at a later date when a release of SOWFA utilizes FAST v8. </w:t>
      </w:r>
    </w:p>
    <w:p w14:paraId="47E487B3" w14:textId="77777777" w:rsidR="008C0460" w:rsidRDefault="002B6AD2" w:rsidP="002B6AD2">
      <w:pPr>
        <w:pStyle w:val="ListParagraph"/>
        <w:numPr>
          <w:ilvl w:val="0"/>
          <w:numId w:val="6"/>
        </w:numPr>
      </w:pPr>
      <w:r>
        <w:t xml:space="preserve">In ServoDyn, we added a time step for the Bladed-style DLL controllers independent from the ServoDyn time step, as well as a linear ramp and </w:t>
      </w:r>
      <w:r w:rsidRPr="002B6AD2">
        <w:t>first-order low-pass filter applied to the blade-pitch command from the Bladed-style DLL</w:t>
      </w:r>
      <w:r>
        <w:t>.</w:t>
      </w:r>
    </w:p>
    <w:p w14:paraId="45EB5774" w14:textId="700E8D71" w:rsidR="002B6AD2" w:rsidRDefault="008C0460" w:rsidP="002B6AD2">
      <w:pPr>
        <w:pStyle w:val="ListParagraph"/>
        <w:numPr>
          <w:ilvl w:val="0"/>
          <w:numId w:val="6"/>
        </w:numPr>
      </w:pPr>
      <w:r>
        <w:t>We updated ServoDyn to use version 4.0 of the Bladed-style DLL interface instead of version 3.6. In practice, this means ServoDyn passes a longer array to the DLL and sends it the value of the shaft torque.</w:t>
      </w:r>
    </w:p>
    <w:p w14:paraId="47F077B8" w14:textId="3CCF5E8F" w:rsidR="002B6AD2" w:rsidRDefault="002B6AD2" w:rsidP="002B6AD2">
      <w:pPr>
        <w:pStyle w:val="ListParagraph"/>
        <w:numPr>
          <w:ilvl w:val="0"/>
          <w:numId w:val="6"/>
        </w:numPr>
      </w:pPr>
      <w:r>
        <w:t>We added the ability to use externally generated wave elevations or full externally generated wave kinematics within the HydroDyn hydrodynamics module. See the updated documentation provided with HydroDyn for more information</w:t>
      </w:r>
      <w:r w:rsidR="00A47957">
        <w:t>.</w:t>
      </w:r>
    </w:p>
    <w:p w14:paraId="6F2DAC07" w14:textId="60D1D1B6" w:rsidR="002B6AD2" w:rsidRDefault="002B6AD2" w:rsidP="002B6AD2">
      <w:pPr>
        <w:pStyle w:val="ListParagraph"/>
        <w:numPr>
          <w:ilvl w:val="0"/>
          <w:numId w:val="6"/>
        </w:numPr>
      </w:pPr>
      <w:r>
        <w:t xml:space="preserve">We added an interface between FAST and the </w:t>
      </w:r>
      <w:proofErr w:type="spellStart"/>
      <w:r>
        <w:t>OrcaFlex</w:t>
      </w:r>
      <w:proofErr w:type="spellEnd"/>
      <w:r>
        <w:t xml:space="preserve"> commercial software package developed by Orcina for advanced hydrodynamic and mooring analysis and design. See the documentation provided with the </w:t>
      </w:r>
      <w:hyperlink r:id="rId23" w:history="1">
        <w:proofErr w:type="spellStart"/>
        <w:r w:rsidRPr="00CE0EE0">
          <w:rPr>
            <w:rStyle w:val="Hyperlink"/>
          </w:rPr>
          <w:t>OrcaFlex</w:t>
        </w:r>
        <w:proofErr w:type="spellEnd"/>
        <w:r w:rsidRPr="00CE0EE0">
          <w:rPr>
            <w:rStyle w:val="Hyperlink"/>
          </w:rPr>
          <w:t xml:space="preserve"> interface</w:t>
        </w:r>
      </w:hyperlink>
      <w:r>
        <w:t xml:space="preserve"> for more information.</w:t>
      </w:r>
    </w:p>
    <w:p w14:paraId="462D6EBF" w14:textId="77777777" w:rsidR="002B6AD2" w:rsidRDefault="002B6AD2" w:rsidP="002B6AD2">
      <w:pPr>
        <w:pStyle w:val="ListParagraph"/>
        <w:numPr>
          <w:ilvl w:val="0"/>
          <w:numId w:val="6"/>
        </w:numPr>
      </w:pPr>
      <w:r>
        <w:lastRenderedPageBreak/>
        <w:t xml:space="preserve">The lumped-mass mooring-dynamics module </w:t>
      </w:r>
      <w:proofErr w:type="spellStart"/>
      <w:r>
        <w:t>MoorDyn</w:t>
      </w:r>
      <w:proofErr w:type="spellEnd"/>
      <w:r>
        <w:t xml:space="preserve"> has been completed; see the new documentation provided with </w:t>
      </w:r>
      <w:proofErr w:type="spellStart"/>
      <w:r>
        <w:t>MoorDyn</w:t>
      </w:r>
      <w:proofErr w:type="spellEnd"/>
      <w:r>
        <w:t xml:space="preserve"> for more information.</w:t>
      </w:r>
    </w:p>
    <w:p w14:paraId="256ACE71" w14:textId="1896F4A8" w:rsidR="00CD3522" w:rsidRDefault="00CD3522" w:rsidP="002B6AD2">
      <w:pPr>
        <w:pStyle w:val="ListParagraph"/>
        <w:numPr>
          <w:ilvl w:val="0"/>
          <w:numId w:val="6"/>
        </w:numPr>
      </w:pPr>
      <w:r>
        <w:t>We eliminated a memory leak in the FEAMooring module.</w:t>
      </w:r>
    </w:p>
    <w:p w14:paraId="72348388" w14:textId="3D022F60" w:rsidR="00CD3522" w:rsidRDefault="00CD3522" w:rsidP="002B6AD2">
      <w:pPr>
        <w:pStyle w:val="ListParagraph"/>
        <w:numPr>
          <w:ilvl w:val="0"/>
          <w:numId w:val="6"/>
        </w:numPr>
      </w:pPr>
      <w:r>
        <w:t>Documentation for the quasi-static mooring module, MAP++, has been updated.</w:t>
      </w:r>
    </w:p>
    <w:p w14:paraId="57FE65EF" w14:textId="0D04DF73" w:rsidR="002B6AD2" w:rsidRDefault="002B6AD2" w:rsidP="002B6AD2">
      <w:pPr>
        <w:pStyle w:val="ListParagraph"/>
        <w:numPr>
          <w:ilvl w:val="0"/>
          <w:numId w:val="6"/>
        </w:numPr>
      </w:pPr>
      <w:r>
        <w:t xml:space="preserve">The surface ice-dynamics module IceDyn from the University of Michigan has been completed; see the new documentation provided with </w:t>
      </w:r>
      <w:hyperlink r:id="rId24" w:history="1">
        <w:r w:rsidRPr="00E53C0A">
          <w:rPr>
            <w:rStyle w:val="Hyperlink"/>
          </w:rPr>
          <w:t>IceDyn</w:t>
        </w:r>
      </w:hyperlink>
      <w:r>
        <w:t xml:space="preserve"> for more information.</w:t>
      </w:r>
    </w:p>
    <w:p w14:paraId="559965C7" w14:textId="77777777" w:rsidR="002B6AD2" w:rsidRDefault="002B6AD2" w:rsidP="002B6AD2">
      <w:pPr>
        <w:pStyle w:val="ListParagraph"/>
        <w:numPr>
          <w:ilvl w:val="0"/>
          <w:numId w:val="6"/>
        </w:numPr>
      </w:pPr>
      <w:r>
        <w:t>We added checkpoint-restart capability. See sections, “</w:t>
      </w:r>
      <w:r>
        <w:fldChar w:fldCharType="begin"/>
      </w:r>
      <w:r>
        <w:instrText xml:space="preserve"> REF _Ref416868785 \h </w:instrText>
      </w:r>
      <w:r>
        <w:fldChar w:fldCharType="separate"/>
      </w:r>
      <w:r w:rsidR="00B66E17">
        <w:t>Checkpoint Files (Restart Capability)</w:t>
      </w:r>
      <w:r>
        <w:fldChar w:fldCharType="end"/>
      </w:r>
      <w:r>
        <w:t>” and “</w:t>
      </w:r>
      <w:r>
        <w:fldChar w:fldCharType="begin"/>
      </w:r>
      <w:r>
        <w:instrText xml:space="preserve"> REF _Ref431889076 \h </w:instrText>
      </w:r>
      <w:r>
        <w:fldChar w:fldCharType="separate"/>
      </w:r>
      <w:r w:rsidR="00B66E17">
        <w:t>Restart: Starting FAST from a checkpoint file</w:t>
      </w:r>
      <w:r>
        <w:fldChar w:fldCharType="end"/>
      </w:r>
      <w:r>
        <w:t>” below for more information.</w:t>
      </w:r>
    </w:p>
    <w:p w14:paraId="26B45E1F" w14:textId="77777777" w:rsidR="00B92D9C" w:rsidRDefault="00B92D9C" w:rsidP="00B92D9C">
      <w:pPr>
        <w:pStyle w:val="ListParagraph"/>
        <w:numPr>
          <w:ilvl w:val="0"/>
          <w:numId w:val="6"/>
        </w:numPr>
      </w:pPr>
      <w:r>
        <w:t>We fixed a bug in SubDyn whereby the structural damping was not set properly when the Craig-Bampton reduction was disabled.</w:t>
      </w:r>
    </w:p>
    <w:p w14:paraId="00BEF436" w14:textId="09D20DCF" w:rsidR="008307EF" w:rsidRDefault="008307EF" w:rsidP="00B92E37">
      <w:pPr>
        <w:pStyle w:val="ListParagraph"/>
        <w:numPr>
          <w:ilvl w:val="0"/>
          <w:numId w:val="6"/>
        </w:numPr>
      </w:pPr>
      <w:r>
        <w:t>The issue with compiling/running offshore cases with gfortran has been fixed. All certification tests now run with the gfortran executable (though it will produce different random waves).</w:t>
      </w:r>
      <w:r w:rsidR="00785783">
        <w:t xml:space="preserve"> </w:t>
      </w:r>
    </w:p>
    <w:p w14:paraId="6BAFDADF" w14:textId="51D252AF" w:rsidR="004106F7" w:rsidRDefault="004E202C" w:rsidP="004106F7">
      <w:pPr>
        <w:pStyle w:val="ListParagraph"/>
        <w:numPr>
          <w:ilvl w:val="0"/>
          <w:numId w:val="6"/>
        </w:numPr>
      </w:pPr>
      <w:r>
        <w:t xml:space="preserve">FAST v8 </w:t>
      </w:r>
      <w:r w:rsidR="0061674A">
        <w:t xml:space="preserve">has now </w:t>
      </w:r>
      <w:r>
        <w:t xml:space="preserve">officially </w:t>
      </w:r>
      <w:r w:rsidR="0061674A">
        <w:t xml:space="preserve">been </w:t>
      </w:r>
      <w:r>
        <w:t>released under the Apache 2.0</w:t>
      </w:r>
      <w:r w:rsidR="0061674A">
        <w:t xml:space="preserve"> open-source</w:t>
      </w:r>
      <w:r>
        <w:t xml:space="preserve"> license.</w:t>
      </w:r>
    </w:p>
    <w:p w14:paraId="2164B221" w14:textId="77777777" w:rsidR="00176884" w:rsidRDefault="00176884" w:rsidP="00176884">
      <w:pPr>
        <w:pStyle w:val="Heading2"/>
      </w:pPr>
      <w:bookmarkStart w:id="43" w:name="_Toc448331057"/>
      <w:proofErr w:type="gramStart"/>
      <w:r>
        <w:t>v8.10.00a-bjj</w:t>
      </w:r>
      <w:bookmarkEnd w:id="43"/>
      <w:proofErr w:type="gramEnd"/>
    </w:p>
    <w:p w14:paraId="2164B222" w14:textId="327B50A0" w:rsidR="00176884" w:rsidRDefault="005F6FFB" w:rsidP="008233CD">
      <w:pPr>
        <w:pStyle w:val="ListParagraph"/>
        <w:numPr>
          <w:ilvl w:val="0"/>
          <w:numId w:val="6"/>
        </w:numPr>
      </w:pPr>
      <w:r>
        <w:t xml:space="preserve">We replaced the MAP module with </w:t>
      </w:r>
      <w:r w:rsidR="00EB5D8D">
        <w:t>MAP++</w:t>
      </w:r>
      <w:r w:rsidR="009A3075">
        <w:t xml:space="preserve"> by </w:t>
      </w:r>
      <w:r w:rsidR="00AB4AC5">
        <w:t xml:space="preserve">external contributor </w:t>
      </w:r>
      <w:r w:rsidR="009A3075">
        <w:t>Marco Masciola</w:t>
      </w:r>
      <w:r w:rsidR="00EB5D8D">
        <w:t xml:space="preserve">, </w:t>
      </w:r>
      <w:r>
        <w:t xml:space="preserve">an updated DLL that does not depend on the external libraries that previously made MAP difficult to recompile. The source code for </w:t>
      </w:r>
      <w:hyperlink r:id="rId25" w:history="1">
        <w:r w:rsidR="00176884" w:rsidRPr="00EB5D8D">
          <w:rPr>
            <w:rStyle w:val="Hyperlink"/>
          </w:rPr>
          <w:t>MAP++</w:t>
        </w:r>
      </w:hyperlink>
      <w:r>
        <w:t xml:space="preserve"> is available and able to be compiled with standard C compilers.</w:t>
      </w:r>
    </w:p>
    <w:p w14:paraId="2164B223" w14:textId="58FEF702" w:rsidR="00317AA0" w:rsidRDefault="00317AA0" w:rsidP="00317AA0">
      <w:pPr>
        <w:pStyle w:val="ListParagraph"/>
        <w:numPr>
          <w:ilvl w:val="0"/>
          <w:numId w:val="6"/>
        </w:numPr>
      </w:pPr>
      <w:r>
        <w:t xml:space="preserve">The 64-bit version of the MAP DLL is now functioning. This means </w:t>
      </w:r>
      <w:r>
        <w:rPr>
          <w:i/>
        </w:rPr>
        <w:t xml:space="preserve">all </w:t>
      </w:r>
      <w:r w:rsidR="00FB4B7E" w:rsidRPr="00FB4B7E">
        <w:t>modeling</w:t>
      </w:r>
      <w:r w:rsidR="00FB4B7E">
        <w:rPr>
          <w:i/>
        </w:rPr>
        <w:t xml:space="preserve"> </w:t>
      </w:r>
      <w:r>
        <w:t>functionality in FAST_Win32.exe is available in FAST_x64.exe</w:t>
      </w:r>
      <w:r w:rsidR="00C86181">
        <w:t>.</w:t>
      </w:r>
    </w:p>
    <w:p w14:paraId="2164B224" w14:textId="77777777" w:rsidR="00EB5D8D" w:rsidRDefault="0061511F" w:rsidP="00EB5D8D">
      <w:pPr>
        <w:pStyle w:val="ListParagraph"/>
        <w:numPr>
          <w:ilvl w:val="0"/>
          <w:numId w:val="6"/>
        </w:numPr>
      </w:pPr>
      <w:r>
        <w:t>We developed a</w:t>
      </w:r>
      <w:r w:rsidR="00EB5D8D">
        <w:t xml:space="preserve"> new interface between FAST v8 and Simulink. This feature is described in detail in section “</w:t>
      </w:r>
      <w:r w:rsidR="00EB5D8D">
        <w:fldChar w:fldCharType="begin"/>
      </w:r>
      <w:r w:rsidR="00EB5D8D">
        <w:instrText xml:space="preserve"> REF _Ref413700469 \h </w:instrText>
      </w:r>
      <w:r w:rsidR="00EB5D8D">
        <w:fldChar w:fldCharType="separate"/>
      </w:r>
      <w:r w:rsidR="00B66E17">
        <w:t>FAST v8 Interface to Simulink</w:t>
      </w:r>
      <w:r w:rsidR="00EB5D8D">
        <w:fldChar w:fldCharType="end"/>
      </w:r>
      <w:r w:rsidR="00EB5D8D">
        <w:t>” later in this document.</w:t>
      </w:r>
    </w:p>
    <w:p w14:paraId="2164B225" w14:textId="55C56907" w:rsidR="00413D42" w:rsidRDefault="0061511F" w:rsidP="00413D42">
      <w:pPr>
        <w:pStyle w:val="ListParagraph"/>
        <w:numPr>
          <w:ilvl w:val="0"/>
          <w:numId w:val="6"/>
        </w:numPr>
      </w:pPr>
      <w:r>
        <w:t>We added h</w:t>
      </w:r>
      <w:r w:rsidR="00413D42">
        <w:t>igh-speed shaft braking</w:t>
      </w:r>
      <w:r w:rsidR="00C86181">
        <w:t xml:space="preserve"> to ServoDyn</w:t>
      </w:r>
      <w:r w:rsidR="00413D42">
        <w:t xml:space="preserve">. This feature is </w:t>
      </w:r>
      <w:r w:rsidR="00C86181">
        <w:t xml:space="preserve">compatible </w:t>
      </w:r>
      <w:r w:rsidR="00AB4AC5">
        <w:t xml:space="preserve">only </w:t>
      </w:r>
      <w:r w:rsidR="00413D42">
        <w:t xml:space="preserve">with </w:t>
      </w:r>
      <w:proofErr w:type="spellStart"/>
      <w:r w:rsidR="00413D42">
        <w:t>ElastoDyn’s</w:t>
      </w:r>
      <w:proofErr w:type="spellEnd"/>
      <w:r w:rsidR="00413D42">
        <w:t xml:space="preserve"> ABM4 or AB4 integrators (i.e., it is not available with RK4).</w:t>
      </w:r>
    </w:p>
    <w:p w14:paraId="2164B226" w14:textId="3B3648ED" w:rsidR="00413D42" w:rsidRDefault="0061511F" w:rsidP="00413D42">
      <w:pPr>
        <w:pStyle w:val="ListParagraph"/>
        <w:numPr>
          <w:ilvl w:val="0"/>
          <w:numId w:val="6"/>
        </w:numPr>
      </w:pPr>
      <w:r>
        <w:t>We added g</w:t>
      </w:r>
      <w:r w:rsidR="00413D42">
        <w:t xml:space="preserve">earbox friction to ElastoDyn, allowing the user to specify </w:t>
      </w:r>
      <w:proofErr w:type="spellStart"/>
      <w:r w:rsidR="00413D42">
        <w:rPr>
          <w:b/>
        </w:rPr>
        <w:t>GBoxEff</w:t>
      </w:r>
      <w:proofErr w:type="spellEnd"/>
      <w:r w:rsidR="00413D42">
        <w:t xml:space="preserve"> less than 100%. This feature is not currently available when the RK4 integrator is used.</w:t>
      </w:r>
    </w:p>
    <w:p w14:paraId="2164B227" w14:textId="77777777" w:rsidR="00D20C86" w:rsidRDefault="00D20C86" w:rsidP="00D20C86">
      <w:pPr>
        <w:pStyle w:val="ListParagraph"/>
        <w:numPr>
          <w:ilvl w:val="0"/>
          <w:numId w:val="6"/>
        </w:numPr>
      </w:pPr>
      <w:r>
        <w:t>We fixed some bugs in HydroDyn that could cause the code to stop working with still water or with certain 3D and 4D datasets used in second-order WAMIT calculations.</w:t>
      </w:r>
    </w:p>
    <w:p w14:paraId="2164B228" w14:textId="2F4A1A4B" w:rsidR="00176884" w:rsidRDefault="001421BE" w:rsidP="008233CD">
      <w:pPr>
        <w:pStyle w:val="ListParagraph"/>
        <w:numPr>
          <w:ilvl w:val="0"/>
          <w:numId w:val="6"/>
        </w:numPr>
      </w:pPr>
      <w:r>
        <w:t xml:space="preserve">We added another module for computing mooring line dynamics: </w:t>
      </w:r>
      <w:proofErr w:type="spellStart"/>
      <w:r>
        <w:t>MoorDyn</w:t>
      </w:r>
      <w:proofErr w:type="spellEnd"/>
      <w:r>
        <w:t xml:space="preserve"> by </w:t>
      </w:r>
      <w:r w:rsidR="00AB4AC5">
        <w:t xml:space="preserve">external contributor </w:t>
      </w:r>
      <w:r>
        <w:t xml:space="preserve">Matthew Hall. The version of </w:t>
      </w:r>
      <w:proofErr w:type="spellStart"/>
      <w:r>
        <w:t>MoorDyn</w:t>
      </w:r>
      <w:proofErr w:type="spellEnd"/>
      <w:r>
        <w:t xml:space="preserve"> released with FAST v8.10.00a-bjj is still considered incomplete.</w:t>
      </w:r>
    </w:p>
    <w:p w14:paraId="2164B229" w14:textId="515E1AC5" w:rsidR="005F6FFB" w:rsidRDefault="001421BE" w:rsidP="005F6FFB">
      <w:pPr>
        <w:pStyle w:val="ListParagraph"/>
        <w:numPr>
          <w:ilvl w:val="0"/>
          <w:numId w:val="6"/>
        </w:numPr>
      </w:pPr>
      <w:r>
        <w:t>We added nacelle</w:t>
      </w:r>
      <w:r w:rsidR="00C86181">
        <w:t>-based</w:t>
      </w:r>
      <w:r>
        <w:t xml:space="preserve"> tuned mass </w:t>
      </w:r>
      <w:r w:rsidR="00C86181">
        <w:t xml:space="preserve">dampers </w:t>
      </w:r>
      <w:r>
        <w:t xml:space="preserve">to ServoDyn using the </w:t>
      </w:r>
      <w:r w:rsidR="00C86181">
        <w:t xml:space="preserve">new </w:t>
      </w:r>
      <w:r>
        <w:t xml:space="preserve">TMD </w:t>
      </w:r>
      <w:r w:rsidR="00C86181">
        <w:t>sub</w:t>
      </w:r>
      <w:r>
        <w:t xml:space="preserve">module. TMD is a </w:t>
      </w:r>
      <w:r w:rsidR="00C86181">
        <w:t>sub</w:t>
      </w:r>
      <w:r>
        <w:t xml:space="preserve">module developed by the University of Massachusetts; it simulates </w:t>
      </w:r>
      <w:proofErr w:type="gramStart"/>
      <w:r>
        <w:t>two independent</w:t>
      </w:r>
      <w:r w:rsidR="00A63833">
        <w:t>,</w:t>
      </w:r>
      <w:r>
        <w:t xml:space="preserve"> </w:t>
      </w:r>
      <w:r w:rsidR="00C86181">
        <w:t>one</w:t>
      </w:r>
      <w:r w:rsidR="00AB4AC5">
        <w:t>-</w:t>
      </w:r>
      <w:r>
        <w:t>DOF,</w:t>
      </w:r>
      <w:proofErr w:type="gramEnd"/>
      <w:r>
        <w:t xml:space="preserve"> linear </w:t>
      </w:r>
      <w:r w:rsidR="00C86181">
        <w:t>mass-spring-</w:t>
      </w:r>
      <w:r>
        <w:t>damping elements that act in the for-aft (x) and side-to-side (y) directions</w:t>
      </w:r>
      <w:r w:rsidR="00C86181">
        <w:t xml:space="preserve"> of the nacelle</w:t>
      </w:r>
      <w:r>
        <w:t>.</w:t>
      </w:r>
      <w:r w:rsidR="00A63833">
        <w:t xml:space="preserve"> Documentation is available at </w:t>
      </w:r>
      <w:hyperlink r:id="rId26" w:history="1">
        <w:r w:rsidR="00A63833" w:rsidRPr="00D64893">
          <w:rPr>
            <w:rStyle w:val="Hyperlink"/>
          </w:rPr>
          <w:t>https://nwtc.nrel.gov/TMD</w:t>
        </w:r>
      </w:hyperlink>
      <w:r w:rsidR="00A63833">
        <w:t xml:space="preserve">. </w:t>
      </w:r>
    </w:p>
    <w:p w14:paraId="2164B22A" w14:textId="77777777" w:rsidR="000F21F1" w:rsidRDefault="000F21F1" w:rsidP="000F21F1">
      <w:pPr>
        <w:pStyle w:val="ListParagraph"/>
        <w:numPr>
          <w:ilvl w:val="0"/>
          <w:numId w:val="6"/>
        </w:numPr>
      </w:pPr>
      <w:r>
        <w:t>We added rotational interpolation to the mesh mapping routines.</w:t>
      </w:r>
    </w:p>
    <w:p w14:paraId="2164B22B" w14:textId="5C715FF8" w:rsidR="00230DFF" w:rsidRDefault="00A10B4F" w:rsidP="000F21F1">
      <w:pPr>
        <w:pStyle w:val="ListParagraph"/>
        <w:numPr>
          <w:ilvl w:val="0"/>
          <w:numId w:val="6"/>
        </w:numPr>
      </w:pPr>
      <w:r>
        <w:t xml:space="preserve">Documentation for the </w:t>
      </w:r>
      <w:r w:rsidR="003D7F3C">
        <w:t xml:space="preserve">IceFloe </w:t>
      </w:r>
      <w:r>
        <w:t>module has been released</w:t>
      </w:r>
      <w:r w:rsidR="00230DFF">
        <w:t xml:space="preserve"> at </w:t>
      </w:r>
      <w:hyperlink r:id="rId27" w:history="1">
        <w:r w:rsidR="000F21F1" w:rsidRPr="00945392">
          <w:rPr>
            <w:rStyle w:val="Hyperlink"/>
          </w:rPr>
          <w:t>https://nwtc.nrel.gov/IceFloe</w:t>
        </w:r>
      </w:hyperlink>
      <w:r w:rsidR="00C9442E" w:rsidRPr="00C9442E">
        <w:t>.</w:t>
      </w:r>
    </w:p>
    <w:p w14:paraId="2164B22C" w14:textId="77777777" w:rsidR="000F21F1" w:rsidRDefault="000F21F1" w:rsidP="000F21F1">
      <w:pPr>
        <w:pStyle w:val="ListParagraph"/>
        <w:numPr>
          <w:ilvl w:val="0"/>
          <w:numId w:val="6"/>
        </w:numPr>
      </w:pPr>
      <w:r>
        <w:t xml:space="preserve">Documentation and sample input files for the FEAMooring module have been released at </w:t>
      </w:r>
      <w:hyperlink r:id="rId28" w:history="1">
        <w:r w:rsidRPr="00945392">
          <w:rPr>
            <w:rStyle w:val="Hyperlink"/>
          </w:rPr>
          <w:t>https://nwtc.nrel.gov/FEAMooring</w:t>
        </w:r>
      </w:hyperlink>
      <w:r>
        <w:t>.</w:t>
      </w:r>
    </w:p>
    <w:p w14:paraId="2164B22E" w14:textId="6D8F9549" w:rsidR="001A5D50" w:rsidRDefault="00230DFF" w:rsidP="00E203F4">
      <w:pPr>
        <w:pStyle w:val="ListParagraph"/>
        <w:numPr>
          <w:ilvl w:val="0"/>
          <w:numId w:val="6"/>
        </w:numPr>
      </w:pPr>
      <w:r>
        <w:lastRenderedPageBreak/>
        <w:t xml:space="preserve">Documentation for the DWM </w:t>
      </w:r>
      <w:r w:rsidR="00C86181">
        <w:t xml:space="preserve">routines </w:t>
      </w:r>
      <w:r>
        <w:t xml:space="preserve">and </w:t>
      </w:r>
      <w:r w:rsidR="00AB4AC5">
        <w:t xml:space="preserve">the DWM wind farm </w:t>
      </w:r>
      <w:r>
        <w:t xml:space="preserve">driver has been released at </w:t>
      </w:r>
      <w:hyperlink r:id="rId29" w:history="1">
        <w:r w:rsidR="000F21F1" w:rsidRPr="00945392">
          <w:rPr>
            <w:rStyle w:val="Hyperlink"/>
          </w:rPr>
          <w:t>https://nwtc.nrel.gov/DWM</w:t>
        </w:r>
      </w:hyperlink>
      <w:r w:rsidR="00A10B4F">
        <w:t>.</w:t>
      </w:r>
    </w:p>
    <w:p w14:paraId="2164B282" w14:textId="77777777" w:rsidR="000151C3" w:rsidRDefault="000151C3" w:rsidP="008274A4">
      <w:pPr>
        <w:pStyle w:val="Heading2"/>
      </w:pPr>
      <w:bookmarkStart w:id="44" w:name="_Toc448331058"/>
      <w:proofErr w:type="gramStart"/>
      <w:r>
        <w:t>v8.09.00a-bjj</w:t>
      </w:r>
      <w:bookmarkEnd w:id="44"/>
      <w:proofErr w:type="gramEnd"/>
    </w:p>
    <w:p w14:paraId="2164B283" w14:textId="77777777" w:rsidR="00034E12" w:rsidRDefault="00034E12" w:rsidP="00034E12">
      <w:pPr>
        <w:pStyle w:val="ListParagraph"/>
        <w:numPr>
          <w:ilvl w:val="0"/>
          <w:numId w:val="6"/>
        </w:numPr>
      </w:pPr>
      <w:r>
        <w:t>We added second-order wave kinematics and second-order diffraction loading to HydroDyn</w:t>
      </w:r>
      <w:proofErr w:type="gramStart"/>
      <w:r>
        <w:t xml:space="preserve">.  </w:t>
      </w:r>
      <w:proofErr w:type="gramEnd"/>
      <w:r w:rsidRPr="00034E12">
        <w:t>Before this update, HydroDyn was previously based solely on fir</w:t>
      </w:r>
      <w:r w:rsidR="005F6FFB">
        <w:t xml:space="preserve">st-order hydrodynamics theory. </w:t>
      </w:r>
      <w:r w:rsidRPr="00034E12">
        <w:t xml:space="preserve">The second-order hydrodynamic implementations include time-domain calculations of difference- (mean- and slow-drift-) and </w:t>
      </w:r>
      <w:r w:rsidR="00A10B4F">
        <w:t xml:space="preserve">sum-frequency terms. </w:t>
      </w:r>
      <w:r w:rsidRPr="00034E12">
        <w:t xml:space="preserve">Second-order wave kinematics </w:t>
      </w:r>
      <w:proofErr w:type="gramStart"/>
      <w:r w:rsidRPr="00034E12">
        <w:t>are</w:t>
      </w:r>
      <w:proofErr w:type="gramEnd"/>
      <w:r w:rsidRPr="00034E12">
        <w:t xml:space="preserve"> applicable to the hydrodynamic loading of thin structural members via strip theory and second-order diffraction loads are applicable to large structural members.</w:t>
      </w:r>
    </w:p>
    <w:p w14:paraId="2164B284" w14:textId="77777777" w:rsidR="00034E12" w:rsidRDefault="00034E12" w:rsidP="00034E12">
      <w:pPr>
        <w:pStyle w:val="ListParagraph"/>
        <w:numPr>
          <w:ilvl w:val="0"/>
          <w:numId w:val="6"/>
        </w:numPr>
      </w:pPr>
      <w:r>
        <w:t xml:space="preserve">We fixed a problem where the </w:t>
      </w:r>
      <w:proofErr w:type="spellStart"/>
      <w:r>
        <w:t>eigenfrequencies</w:t>
      </w:r>
      <w:proofErr w:type="spellEnd"/>
      <w:r>
        <w:t xml:space="preserve"> listed in the SubDyn summary file were incorrect for some models.</w:t>
      </w:r>
    </w:p>
    <w:p w14:paraId="2164B285" w14:textId="77777777" w:rsidR="00425D37" w:rsidRDefault="00425D37" w:rsidP="00425D37">
      <w:pPr>
        <w:pStyle w:val="ListParagraph"/>
        <w:numPr>
          <w:ilvl w:val="0"/>
          <w:numId w:val="6"/>
        </w:numPr>
      </w:pPr>
      <w:r>
        <w:t xml:space="preserve">We fixed a problem with the tower distributed with the </w:t>
      </w:r>
      <w:r w:rsidR="00034E12">
        <w:t>OC3-</w:t>
      </w:r>
      <w:r w:rsidR="000D67F1">
        <w:t>t</w:t>
      </w:r>
      <w:r>
        <w:t xml:space="preserve">ripod model in the FAST </w:t>
      </w:r>
      <w:r w:rsidR="000D67F1">
        <w:t>c</w:t>
      </w:r>
      <w:r>
        <w:t xml:space="preserve">ertification </w:t>
      </w:r>
      <w:r w:rsidR="000D67F1">
        <w:t>t</w:t>
      </w:r>
      <w:r>
        <w:t>est</w:t>
      </w:r>
      <w:r w:rsidR="000D67F1">
        <w:t xml:space="preserve"> (Test20)</w:t>
      </w:r>
      <w:r>
        <w:t>.</w:t>
      </w:r>
    </w:p>
    <w:p w14:paraId="2164B286" w14:textId="52A2643A" w:rsidR="000D67F1" w:rsidRDefault="00425D37" w:rsidP="00034E12">
      <w:pPr>
        <w:pStyle w:val="ListParagraph"/>
        <w:numPr>
          <w:ilvl w:val="0"/>
          <w:numId w:val="6"/>
        </w:numPr>
      </w:pPr>
      <w:r>
        <w:t xml:space="preserve">We added </w:t>
      </w:r>
      <w:r w:rsidR="000D67F1">
        <w:t xml:space="preserve">source code for </w:t>
      </w:r>
      <w:r>
        <w:t>the DWM sub-module</w:t>
      </w:r>
      <w:r w:rsidR="000D67F1">
        <w:t xml:space="preserve"> in AeroDyn</w:t>
      </w:r>
      <w:r w:rsidR="0095797E">
        <w:t xml:space="preserve">. </w:t>
      </w:r>
      <w:r w:rsidR="000D67F1">
        <w:t>This feature was developed and will be supported by researchers at the University of Massachusetts; if you wish to use the DWM feature, you</w:t>
      </w:r>
      <w:r>
        <w:t xml:space="preserve"> must </w:t>
      </w:r>
      <w:r w:rsidR="000D67F1">
        <w:t xml:space="preserve">obtain </w:t>
      </w:r>
      <w:r>
        <w:t xml:space="preserve">the DWM driver code, distributed </w:t>
      </w:r>
      <w:r w:rsidR="004F109B">
        <w:t xml:space="preserve">separately: </w:t>
      </w:r>
      <w:hyperlink r:id="rId30" w:history="1">
        <w:r w:rsidR="004F109B" w:rsidRPr="00100844">
          <w:rPr>
            <w:rStyle w:val="Hyperlink"/>
          </w:rPr>
          <w:t>https://nwtc.nrel.gov/DWM</w:t>
        </w:r>
      </w:hyperlink>
      <w:r w:rsidR="000D67F1">
        <w:t>.</w:t>
      </w:r>
    </w:p>
    <w:p w14:paraId="2164B287" w14:textId="77777777" w:rsidR="008274A4" w:rsidRDefault="008274A4" w:rsidP="008274A4">
      <w:pPr>
        <w:pStyle w:val="Heading2"/>
      </w:pPr>
      <w:bookmarkStart w:id="45" w:name="_Ref412116139"/>
      <w:bookmarkStart w:id="46" w:name="_Toc448331059"/>
      <w:proofErr w:type="gramStart"/>
      <w:r>
        <w:t>v8.08.00c-bjj</w:t>
      </w:r>
      <w:bookmarkEnd w:id="45"/>
      <w:bookmarkEnd w:id="46"/>
      <w:proofErr w:type="gramEnd"/>
    </w:p>
    <w:p w14:paraId="2164B288" w14:textId="77777777" w:rsidR="00B23118" w:rsidRDefault="000A7AE6" w:rsidP="00831468">
      <w:pPr>
        <w:pStyle w:val="ListParagraph"/>
        <w:numPr>
          <w:ilvl w:val="0"/>
          <w:numId w:val="6"/>
        </w:numPr>
      </w:pPr>
      <w:r>
        <w:t>C</w:t>
      </w:r>
      <w:r w:rsidR="00831468">
        <w:t>oupling between ElastoDyn, SubDyn, and HydroDyn</w:t>
      </w:r>
      <w:r>
        <w:t xml:space="preserve"> was added, allowing FAST to model fixed-bottom offshore turbines</w:t>
      </w:r>
      <w:r w:rsidR="000E1D2E">
        <w:t>, including multi-member substructures (e.g., tripods and jackets)</w:t>
      </w:r>
      <w:r>
        <w:t>.</w:t>
      </w:r>
    </w:p>
    <w:p w14:paraId="2164B289" w14:textId="77777777" w:rsidR="000A7AE6" w:rsidRDefault="000A7AE6" w:rsidP="00882C88">
      <w:pPr>
        <w:pStyle w:val="ListParagraph"/>
        <w:numPr>
          <w:ilvl w:val="0"/>
          <w:numId w:val="6"/>
        </w:numPr>
      </w:pPr>
      <w:r w:rsidRPr="00882C88">
        <w:t>T</w:t>
      </w:r>
      <w:r w:rsidRPr="00071BEF">
        <w:t xml:space="preserve">he </w:t>
      </w:r>
      <w:r w:rsidR="00882C88">
        <w:t xml:space="preserve">module </w:t>
      </w:r>
      <w:r w:rsidRPr="00071BEF">
        <w:t xml:space="preserve">input-output </w:t>
      </w:r>
      <w:r w:rsidR="002C1FAC" w:rsidRPr="00071BEF">
        <w:t xml:space="preserve">solves have been enhanced; </w:t>
      </w:r>
      <w:r w:rsidR="00882C88" w:rsidRPr="00882C88">
        <w:t>see the following paper for theoretical</w:t>
      </w:r>
      <w:r w:rsidR="00882C88">
        <w:t xml:space="preserve"> details: </w:t>
      </w:r>
      <w:hyperlink r:id="rId31" w:history="1">
        <w:r w:rsidR="00071BEF" w:rsidRPr="00FC7F6C">
          <w:rPr>
            <w:rStyle w:val="Hyperlink"/>
          </w:rPr>
          <w:t>http://www.nrel.gov/docs/fy14osti/60742.pdf</w:t>
        </w:r>
      </w:hyperlink>
      <w:r w:rsidR="00882C88">
        <w:t>.</w:t>
      </w:r>
    </w:p>
    <w:p w14:paraId="2164B28A" w14:textId="77777777" w:rsidR="002C1FAC" w:rsidRDefault="002C1FAC" w:rsidP="00831468">
      <w:pPr>
        <w:pStyle w:val="ListParagraph"/>
        <w:numPr>
          <w:ilvl w:val="0"/>
          <w:numId w:val="6"/>
        </w:numPr>
      </w:pPr>
      <w:r>
        <w:t>The mesh mapping algorithms have been enhanced</w:t>
      </w:r>
      <w:r w:rsidR="00882C88">
        <w:t xml:space="preserve">; see the following paper for theoretical details: </w:t>
      </w:r>
      <w:hyperlink r:id="rId32" w:history="1">
        <w:r w:rsidR="00071BEF" w:rsidRPr="00FC7F6C">
          <w:rPr>
            <w:rStyle w:val="Hyperlink"/>
          </w:rPr>
          <w:t>http://www.nrel.gov/docs/fy14osti/60742.pdf</w:t>
        </w:r>
      </w:hyperlink>
      <w:r w:rsidR="00882C88">
        <w:t>.</w:t>
      </w:r>
    </w:p>
    <w:p w14:paraId="2164B28B" w14:textId="77777777" w:rsidR="00E003F4" w:rsidRDefault="00E003F4" w:rsidP="00831468">
      <w:pPr>
        <w:pStyle w:val="ListParagraph"/>
        <w:numPr>
          <w:ilvl w:val="0"/>
          <w:numId w:val="6"/>
        </w:numPr>
      </w:pPr>
      <w:r>
        <w:t>We now use LAPACK rout</w:t>
      </w:r>
      <w:r w:rsidR="003A36AE">
        <w:t>ines for solving linear systems, which has increased the speed of the simulations.</w:t>
      </w:r>
    </w:p>
    <w:p w14:paraId="2164B28C" w14:textId="77777777" w:rsidR="002C1FAC" w:rsidRDefault="002C1FAC" w:rsidP="00831468">
      <w:pPr>
        <w:pStyle w:val="ListParagraph"/>
        <w:numPr>
          <w:ilvl w:val="0"/>
          <w:numId w:val="6"/>
        </w:numPr>
      </w:pPr>
      <w:r>
        <w:t xml:space="preserve">The glue code allows the option for time-step </w:t>
      </w:r>
      <w:proofErr w:type="spellStart"/>
      <w:r>
        <w:t>subcycling</w:t>
      </w:r>
      <w:proofErr w:type="spellEnd"/>
      <w:r>
        <w:t xml:space="preserve">. Modules can now choose to use </w:t>
      </w:r>
      <w:r>
        <w:rPr>
          <w:i/>
        </w:rPr>
        <w:t xml:space="preserve">smaller </w:t>
      </w:r>
      <w:r>
        <w:t>time steps than the glue code, as long as the module time step is an integer divisor of the glue-code time step. Note that we have found no cases where this option would be necessary.</w:t>
      </w:r>
    </w:p>
    <w:p w14:paraId="2164B28D" w14:textId="77777777" w:rsidR="002C1FAC" w:rsidRDefault="009A60D9" w:rsidP="00831468">
      <w:pPr>
        <w:pStyle w:val="ListParagraph"/>
        <w:numPr>
          <w:ilvl w:val="0"/>
          <w:numId w:val="6"/>
        </w:numPr>
      </w:pPr>
      <w:r>
        <w:t>N</w:t>
      </w:r>
      <w:r w:rsidR="002C1FAC">
        <w:t>ew modules for ice loading</w:t>
      </w:r>
      <w:r>
        <w:t xml:space="preserve"> were added</w:t>
      </w:r>
      <w:r w:rsidR="002C1FAC">
        <w:t>: IceFloe and IceDyn</w:t>
      </w:r>
      <w:bookmarkStart w:id="47" w:name="_Ref391841077"/>
      <w:r w:rsidR="002C1FAC" w:rsidRPr="00AC31AB">
        <w:rPr>
          <w:rStyle w:val="FootnoteReference"/>
          <w:rFonts w:eastAsia="Times New Roman" w:cs="Times New Roman"/>
          <w:color w:val="000000"/>
        </w:rPr>
        <w:footnoteReference w:id="6"/>
      </w:r>
      <w:bookmarkEnd w:id="47"/>
      <w:r w:rsidR="002C1FAC">
        <w:t>.</w:t>
      </w:r>
    </w:p>
    <w:p w14:paraId="2164B28E" w14:textId="3AEBD877" w:rsidR="002C1FAC" w:rsidRDefault="009A60D9" w:rsidP="00831468">
      <w:pPr>
        <w:pStyle w:val="ListParagraph"/>
        <w:numPr>
          <w:ilvl w:val="0"/>
          <w:numId w:val="6"/>
        </w:numPr>
      </w:pPr>
      <w:r>
        <w:t>A</w:t>
      </w:r>
      <w:r w:rsidR="002C1FAC">
        <w:t>nother module for mooring lines</w:t>
      </w:r>
      <w:r>
        <w:t xml:space="preserve"> was added</w:t>
      </w:r>
      <w:r w:rsidR="002C1FAC">
        <w:t>: FEAMooring</w:t>
      </w:r>
      <w:r w:rsidR="0016100B" w:rsidRPr="0016100B">
        <w:rPr>
          <w:vertAlign w:val="superscript"/>
        </w:rPr>
        <w:fldChar w:fldCharType="begin"/>
      </w:r>
      <w:r w:rsidR="0016100B" w:rsidRPr="00AA26FF">
        <w:rPr>
          <w:vertAlign w:val="superscript"/>
        </w:rPr>
        <w:instrText xml:space="preserve"> NOTEREF _Ref391841077 \h  \* MERGEFORMAT </w:instrText>
      </w:r>
      <w:r w:rsidR="0016100B" w:rsidRPr="0016100B">
        <w:rPr>
          <w:vertAlign w:val="superscript"/>
        </w:rPr>
      </w:r>
      <w:r w:rsidR="0016100B" w:rsidRPr="0016100B">
        <w:rPr>
          <w:vertAlign w:val="superscript"/>
        </w:rPr>
        <w:fldChar w:fldCharType="separate"/>
      </w:r>
      <w:r w:rsidR="00B66E17">
        <w:rPr>
          <w:vertAlign w:val="superscript"/>
        </w:rPr>
        <w:t>††</w:t>
      </w:r>
      <w:r w:rsidR="0016100B" w:rsidRPr="0016100B">
        <w:rPr>
          <w:vertAlign w:val="superscript"/>
        </w:rPr>
        <w:fldChar w:fldCharType="end"/>
      </w:r>
      <w:r w:rsidR="002C1FAC">
        <w:t>.</w:t>
      </w:r>
    </w:p>
    <w:p w14:paraId="184E9407" w14:textId="61C7C8F8" w:rsidR="00604402" w:rsidRDefault="0016100B" w:rsidP="00604402">
      <w:pPr>
        <w:pStyle w:val="ListParagraph"/>
        <w:numPr>
          <w:ilvl w:val="0"/>
          <w:numId w:val="6"/>
        </w:numPr>
      </w:pPr>
      <w:r>
        <w:t>T</w:t>
      </w:r>
      <w:r w:rsidR="00C72128">
        <w:t>he names of output files generated by both FAST and its modules</w:t>
      </w:r>
      <w:r>
        <w:t xml:space="preserve"> have been standardized, see </w:t>
      </w:r>
      <w:r>
        <w:fldChar w:fldCharType="begin"/>
      </w:r>
      <w:r>
        <w:instrText xml:space="preserve"> REF _Ref352753427 \h </w:instrText>
      </w:r>
      <w:r>
        <w:fldChar w:fldCharType="separate"/>
      </w:r>
      <w:proofErr w:type="gramStart"/>
      <w:r w:rsidR="00B66E17">
        <w:t xml:space="preserve">Figure </w:t>
      </w:r>
      <w:r w:rsidR="00B66E17">
        <w:rPr>
          <w:noProof/>
        </w:rPr>
        <w:t>4</w:t>
      </w:r>
      <w:proofErr w:type="gramEnd"/>
      <w:r>
        <w:fldChar w:fldCharType="end"/>
      </w:r>
      <w:r w:rsidR="00604402">
        <w:t xml:space="preserve"> and section “</w:t>
      </w:r>
      <w:r w:rsidR="00604402">
        <w:fldChar w:fldCharType="begin"/>
      </w:r>
      <w:r w:rsidR="00604402">
        <w:instrText xml:space="preserve"> REF _Ref415574957 \h </w:instrText>
      </w:r>
      <w:r w:rsidR="00604402">
        <w:fldChar w:fldCharType="separate"/>
      </w:r>
      <w:r w:rsidR="00B66E17">
        <w:t>FAST v8 Input and Output Files</w:t>
      </w:r>
      <w:r w:rsidR="00604402">
        <w:fldChar w:fldCharType="end"/>
      </w:r>
      <w:r w:rsidR="00604402">
        <w:t>.”</w:t>
      </w:r>
    </w:p>
    <w:p w14:paraId="2164B29F" w14:textId="19919A33" w:rsidR="00CE4E89" w:rsidRDefault="00A337F1" w:rsidP="00604402">
      <w:pPr>
        <w:pStyle w:val="ListParagraph"/>
        <w:numPr>
          <w:ilvl w:val="0"/>
          <w:numId w:val="6"/>
        </w:numPr>
      </w:pPr>
      <w:r>
        <w:t xml:space="preserve">The “Time Ratio” displayed at the end of a simulation now includes only the CPU time </w:t>
      </w:r>
      <w:r>
        <w:rPr>
          <w:i/>
        </w:rPr>
        <w:t xml:space="preserve">after </w:t>
      </w:r>
      <w:r>
        <w:t xml:space="preserve">initialization. This ratio was changed to help users better predict the amount of time longer </w:t>
      </w:r>
      <w:r>
        <w:lastRenderedPageBreak/>
        <w:t>simulations will take (e.g., extrapolating the time a 1-hr simulation will take based on running a 1-min simulation).</w:t>
      </w:r>
    </w:p>
    <w:p w14:paraId="2164B2A0" w14:textId="77777777" w:rsidR="00A337F1" w:rsidRDefault="00A337F1" w:rsidP="00CE4E89">
      <w:pPr>
        <w:pStyle w:val="ListParagraph"/>
        <w:numPr>
          <w:ilvl w:val="0"/>
          <w:numId w:val="6"/>
        </w:numPr>
      </w:pPr>
      <w:r>
        <w:t>Information about the Jacobian and time steps was added to the FAST summary file.</w:t>
      </w:r>
    </w:p>
    <w:p w14:paraId="2164B2A1" w14:textId="77777777" w:rsidR="00A337F1" w:rsidRDefault="00A337F1" w:rsidP="00CE4E89">
      <w:pPr>
        <w:pStyle w:val="ListParagraph"/>
        <w:numPr>
          <w:ilvl w:val="0"/>
          <w:numId w:val="6"/>
        </w:numPr>
      </w:pPr>
      <w:r>
        <w:t>Bugs in handling errors were fixed. (</w:t>
      </w:r>
      <w:r w:rsidR="00E003F4">
        <w:t>In FAST v8.03.02b-bjj</w:t>
      </w:r>
      <w:r>
        <w:t xml:space="preserve">, InflowWind did not return </w:t>
      </w:r>
      <w:r w:rsidR="00E003F4">
        <w:t xml:space="preserve">all of its </w:t>
      </w:r>
      <w:r>
        <w:t xml:space="preserve">errors to the glue code, so it was using zero wind velocity </w:t>
      </w:r>
      <w:r w:rsidR="00E003F4">
        <w:t>when it went outside the turbulence grid.)</w:t>
      </w:r>
    </w:p>
    <w:p w14:paraId="2164B2A2" w14:textId="77777777" w:rsidR="00E003F4" w:rsidRDefault="00E003F4" w:rsidP="00CE4E89">
      <w:pPr>
        <w:pStyle w:val="ListParagraph"/>
        <w:numPr>
          <w:ilvl w:val="0"/>
          <w:numId w:val="6"/>
        </w:numPr>
      </w:pPr>
      <w:r>
        <w:t>FAST no longer allows the tower influence model, “NEWTOWER,” to be used in AeroDyn on floating offshore turbines. This tower influence model assumes the tower does not move, which is a poor assumption for floating turbines.</w:t>
      </w:r>
    </w:p>
    <w:p w14:paraId="2164B2A3" w14:textId="77777777" w:rsidR="00E003F4" w:rsidRDefault="00E003F4" w:rsidP="00CE4E89">
      <w:pPr>
        <w:pStyle w:val="ListParagraph"/>
        <w:numPr>
          <w:ilvl w:val="0"/>
          <w:numId w:val="6"/>
        </w:numPr>
      </w:pPr>
      <w:r>
        <w:t xml:space="preserve">FAST will now abort if </w:t>
      </w:r>
      <w:proofErr w:type="spellStart"/>
      <w:r>
        <w:t>ElastoDyn’s</w:t>
      </w:r>
      <w:proofErr w:type="spellEnd"/>
      <w:r>
        <w:t xml:space="preserve"> </w:t>
      </w:r>
      <w:proofErr w:type="spellStart"/>
      <w:r w:rsidR="00EA31B9">
        <w:rPr>
          <w:b/>
        </w:rPr>
        <w:t>TowerBsHt</w:t>
      </w:r>
      <w:proofErr w:type="spellEnd"/>
      <w:r w:rsidR="00EA31B9">
        <w:t xml:space="preserve"> </w:t>
      </w:r>
      <w:r>
        <w:t>value is negative for floating offshore systems.</w:t>
      </w:r>
    </w:p>
    <w:p w14:paraId="2164B2A4" w14:textId="77777777" w:rsidR="00E003F4" w:rsidRPr="000D24F9" w:rsidRDefault="00831ED9" w:rsidP="00CE4E89">
      <w:pPr>
        <w:pStyle w:val="ListParagraph"/>
        <w:numPr>
          <w:ilvl w:val="0"/>
          <w:numId w:val="6"/>
        </w:numPr>
      </w:pPr>
      <w:r>
        <w:t>We fixed a bug in ElastoDyn (</w:t>
      </w:r>
      <w:r w:rsidR="009F34BC">
        <w:t xml:space="preserve">which is </w:t>
      </w:r>
      <w:r>
        <w:t>also</w:t>
      </w:r>
      <w:r w:rsidR="009F34BC">
        <w:t xml:space="preserve"> present</w:t>
      </w:r>
      <w:r>
        <w:t xml:space="preserve"> in FAST v7.02.00</w:t>
      </w:r>
      <w:r w:rsidR="009F34BC">
        <w:t>d</w:t>
      </w:r>
      <w:r>
        <w:t xml:space="preserve">) where the linear teeter-damper moment did not use </w:t>
      </w:r>
      <w:proofErr w:type="spellStart"/>
      <w:r w:rsidRPr="00831ED9">
        <w:rPr>
          <w:b/>
        </w:rPr>
        <w:t>TeetDmpP</w:t>
      </w:r>
      <w:proofErr w:type="spellEnd"/>
      <w:r w:rsidRPr="00831ED9">
        <w:rPr>
          <w:b/>
        </w:rPr>
        <w:t>.</w:t>
      </w:r>
    </w:p>
    <w:p w14:paraId="2164B2A5" w14:textId="77777777" w:rsidR="000D24F9" w:rsidRDefault="000D24F9" w:rsidP="00CE4E89">
      <w:pPr>
        <w:pStyle w:val="ListParagraph"/>
        <w:numPr>
          <w:ilvl w:val="0"/>
          <w:numId w:val="6"/>
        </w:numPr>
      </w:pPr>
      <w:r>
        <w:t xml:space="preserve">We fixed a problem where the ElastoDyn </w:t>
      </w:r>
      <w:r w:rsidR="009F2717">
        <w:t xml:space="preserve">Azimuth </w:t>
      </w:r>
      <w:r>
        <w:t>channel would be negative in rare cases.</w:t>
      </w:r>
    </w:p>
    <w:p w14:paraId="2164B2A6" w14:textId="77777777" w:rsidR="000D24F9" w:rsidRDefault="000D24F9" w:rsidP="00CE4E89">
      <w:pPr>
        <w:pStyle w:val="ListParagraph"/>
        <w:numPr>
          <w:ilvl w:val="0"/>
          <w:numId w:val="6"/>
        </w:numPr>
      </w:pPr>
      <w:r>
        <w:t xml:space="preserve">We fixed a problem with </w:t>
      </w:r>
      <w:proofErr w:type="spellStart"/>
      <w:r>
        <w:t>ElastoDyn’s</w:t>
      </w:r>
      <w:proofErr w:type="spellEnd"/>
      <w:r>
        <w:t xml:space="preserve"> implementation of AM4, which incorrectly initialized the state history if corrections steps were taken.</w:t>
      </w:r>
    </w:p>
    <w:p w14:paraId="2164B2A7" w14:textId="77777777" w:rsidR="002A2363" w:rsidRDefault="002A2363" w:rsidP="00CE4E89">
      <w:pPr>
        <w:pStyle w:val="ListParagraph"/>
        <w:numPr>
          <w:ilvl w:val="0"/>
          <w:numId w:val="6"/>
        </w:numPr>
      </w:pPr>
      <w:r>
        <w:t xml:space="preserve">We no longer allow extrapolation orders of </w:t>
      </w:r>
      <w:proofErr w:type="gramStart"/>
      <w:r>
        <w:t>0</w:t>
      </w:r>
      <w:proofErr w:type="gramEnd"/>
      <w:r>
        <w:t xml:space="preserve"> in FAST v8.08.00c-bjj.</w:t>
      </w:r>
    </w:p>
    <w:p w14:paraId="2164B2A8" w14:textId="77777777" w:rsidR="002A2363" w:rsidRDefault="002A2363" w:rsidP="00CE4E89">
      <w:pPr>
        <w:pStyle w:val="ListParagraph"/>
        <w:numPr>
          <w:ilvl w:val="0"/>
          <w:numId w:val="6"/>
        </w:numPr>
      </w:pPr>
      <w:r>
        <w:t xml:space="preserve">We </w:t>
      </w:r>
      <w:r w:rsidR="009F2717">
        <w:t xml:space="preserve">updated </w:t>
      </w:r>
      <w:r>
        <w:t>the DISCON*.DLL files used in the 5MW model certification tests. Previously, they did not work if users did not have Intel Visual Fortran installed on the computers they ran the simulations on.</w:t>
      </w:r>
    </w:p>
    <w:p w14:paraId="2164B2A9" w14:textId="77777777" w:rsidR="002A2363" w:rsidRDefault="002A2363" w:rsidP="00CE4E89">
      <w:pPr>
        <w:pStyle w:val="ListParagraph"/>
        <w:numPr>
          <w:ilvl w:val="0"/>
          <w:numId w:val="6"/>
        </w:numPr>
      </w:pPr>
      <w:r>
        <w:t xml:space="preserve">We fixed some bugs in the AeroDyn input files of the </w:t>
      </w:r>
      <w:r w:rsidR="009F2717">
        <w:t xml:space="preserve">NREL </w:t>
      </w:r>
      <w:r>
        <w:t>5</w:t>
      </w:r>
      <w:r w:rsidR="009F2717">
        <w:t>-</w:t>
      </w:r>
      <w:r>
        <w:t xml:space="preserve">MW </w:t>
      </w:r>
      <w:r w:rsidR="009F2717">
        <w:t>land</w:t>
      </w:r>
      <w:r>
        <w:t>-</w:t>
      </w:r>
      <w:r w:rsidR="009F2717">
        <w:t xml:space="preserve">based </w:t>
      </w:r>
      <w:r>
        <w:t>turbine.</w:t>
      </w:r>
    </w:p>
    <w:p w14:paraId="2164B2AA" w14:textId="77777777" w:rsidR="002A2363" w:rsidRDefault="002A2363" w:rsidP="00CE4E89">
      <w:pPr>
        <w:pStyle w:val="ListParagraph"/>
        <w:numPr>
          <w:ilvl w:val="0"/>
          <w:numId w:val="6"/>
        </w:numPr>
      </w:pPr>
      <w:r>
        <w:t>We set the time steps of the floating offshore certification tests to be the same as they were in FAST v7.02.00d</w:t>
      </w:r>
    </w:p>
    <w:p w14:paraId="2164B2AB" w14:textId="77777777" w:rsidR="003A36AE" w:rsidRDefault="003A36AE" w:rsidP="00CE4E89">
      <w:pPr>
        <w:pStyle w:val="ListParagraph"/>
        <w:numPr>
          <w:ilvl w:val="0"/>
          <w:numId w:val="6"/>
        </w:numPr>
      </w:pPr>
      <w:r>
        <w:t xml:space="preserve">We added certification tests for the OC3 Monopile, OC3 Tripod, OC4 Jacket, and </w:t>
      </w:r>
      <w:r w:rsidR="009F2717">
        <w:t>OC4-</w:t>
      </w:r>
      <w:r>
        <w:t>DeepCwind Semi</w:t>
      </w:r>
      <w:r w:rsidR="009F2717">
        <w:t>-Submersible</w:t>
      </w:r>
      <w:r>
        <w:t xml:space="preserve"> models.</w:t>
      </w:r>
    </w:p>
    <w:p w14:paraId="2164B2AC" w14:textId="77777777" w:rsidR="003A36AE" w:rsidRDefault="00717098" w:rsidP="00CE4E89">
      <w:pPr>
        <w:pStyle w:val="ListParagraph"/>
        <w:numPr>
          <w:ilvl w:val="0"/>
          <w:numId w:val="6"/>
        </w:numPr>
      </w:pPr>
      <w:r>
        <w:t>We have added some more utility files to the FAST archive, including:</w:t>
      </w:r>
    </w:p>
    <w:p w14:paraId="2164B2AD" w14:textId="77777777" w:rsidR="00717098" w:rsidRDefault="00717098" w:rsidP="00717098">
      <w:pPr>
        <w:pStyle w:val="ListParagraph"/>
        <w:numPr>
          <w:ilvl w:val="1"/>
          <w:numId w:val="6"/>
        </w:numPr>
      </w:pPr>
      <w:proofErr w:type="spellStart"/>
      <w:r>
        <w:t>PlotFASToutput.m</w:t>
      </w:r>
      <w:proofErr w:type="spellEnd"/>
      <w:r>
        <w:t xml:space="preserve">, a MATLAB function that can plot some or all channels of one or more FAST </w:t>
      </w:r>
      <w:r w:rsidR="009F2717">
        <w:t xml:space="preserve">time-series </w:t>
      </w:r>
      <w:r>
        <w:t>output files.</w:t>
      </w:r>
    </w:p>
    <w:p w14:paraId="2164B2AE" w14:textId="77777777" w:rsidR="00717098" w:rsidRDefault="00717098" w:rsidP="00717098">
      <w:pPr>
        <w:pStyle w:val="ListParagraph"/>
        <w:numPr>
          <w:ilvl w:val="1"/>
          <w:numId w:val="6"/>
        </w:numPr>
      </w:pPr>
      <w:proofErr w:type="spellStart"/>
      <w:r>
        <w:t>ReadSubDynSummary.m</w:t>
      </w:r>
      <w:proofErr w:type="spellEnd"/>
      <w:r>
        <w:t xml:space="preserve">, a MATLAB function that can read the SubDyn summary file and put the data into a </w:t>
      </w:r>
      <w:r w:rsidR="00AE3A86">
        <w:t xml:space="preserve">MATLAB </w:t>
      </w:r>
      <w:r>
        <w:t>data-structure.</w:t>
      </w:r>
    </w:p>
    <w:p w14:paraId="2164B2AF" w14:textId="77777777" w:rsidR="00C625E2" w:rsidRDefault="00C625E2" w:rsidP="00C625E2">
      <w:pPr>
        <w:pStyle w:val="ListParagraph"/>
        <w:numPr>
          <w:ilvl w:val="0"/>
          <w:numId w:val="6"/>
        </w:numPr>
      </w:pPr>
      <w:r>
        <w:t xml:space="preserve">We have </w:t>
      </w:r>
      <w:r w:rsidR="009F2717">
        <w:t xml:space="preserve">updated </w:t>
      </w:r>
      <w:r>
        <w:t>the MAP_win32.dll file distributed with FAST so that it no longer depends on python being installed on the computer running FAST.</w:t>
      </w:r>
    </w:p>
    <w:p w14:paraId="2164B2B0" w14:textId="77777777" w:rsidR="00217CBB" w:rsidRDefault="00217CBB" w:rsidP="00831468">
      <w:pPr>
        <w:pStyle w:val="ListParagraph"/>
        <w:numPr>
          <w:ilvl w:val="0"/>
          <w:numId w:val="6"/>
        </w:numPr>
      </w:pPr>
      <w:r>
        <w:t>We have added a 64-bit FAST executable to the archive, as well as a 64-bit version of DISCON_win64.DLL, and a “dummy” 64-bit ver</w:t>
      </w:r>
      <w:r w:rsidR="00E90E09">
        <w:t>s</w:t>
      </w:r>
      <w:r>
        <w:t xml:space="preserve">ion of MAP. This executable may be useful for running long simulations of large fixed-bottom offshore models (e.g., the OC4 Jacket); it </w:t>
      </w:r>
      <w:r>
        <w:rPr>
          <w:i/>
        </w:rPr>
        <w:t>cannot</w:t>
      </w:r>
      <w:r>
        <w:t xml:space="preserve"> run any models that want to call the MAP module.</w:t>
      </w:r>
    </w:p>
    <w:p w14:paraId="2E2DC202" w14:textId="77777777" w:rsidR="00256CFF" w:rsidRDefault="00256CFF" w:rsidP="00256CFF">
      <w:pPr>
        <w:pStyle w:val="Heading2"/>
      </w:pPr>
      <w:bookmarkStart w:id="48" w:name="_Toc448331060"/>
      <w:proofErr w:type="gramStart"/>
      <w:r>
        <w:t>v8.03.02b-bjj</w:t>
      </w:r>
      <w:bookmarkEnd w:id="48"/>
      <w:proofErr w:type="gramEnd"/>
    </w:p>
    <w:p w14:paraId="2C78A07E" w14:textId="77777777" w:rsidR="00256CFF" w:rsidRDefault="00256CFF" w:rsidP="00256CFF">
      <w:r>
        <w:t>Tasks completed to develop FAST v8 included:</w:t>
      </w:r>
    </w:p>
    <w:p w14:paraId="2AB1CC7B" w14:textId="77777777" w:rsidR="00256CFF" w:rsidRDefault="00256CFF" w:rsidP="00256CFF">
      <w:pPr>
        <w:pStyle w:val="ListParagraph"/>
        <w:numPr>
          <w:ilvl w:val="0"/>
          <w:numId w:val="6"/>
        </w:numPr>
      </w:pPr>
      <w:r>
        <w:t xml:space="preserve">Converted FAST and its various modules (including AeroDyn and HydroDyn) into the </w:t>
      </w:r>
      <w:hyperlink r:id="rId33" w:history="1">
        <w:r w:rsidRPr="00E7113A">
          <w:rPr>
            <w:rStyle w:val="Hyperlink"/>
          </w:rPr>
          <w:t>new modularization framework</w:t>
        </w:r>
      </w:hyperlink>
      <w:r>
        <w:t xml:space="preserve"> (splitting out the controls and electrical-drive dynamics into a new ServoDyn module and structural dynamics into a new ElastoDyn module),</w:t>
      </w:r>
    </w:p>
    <w:p w14:paraId="01FE41D6" w14:textId="77777777" w:rsidR="00256CFF" w:rsidRDefault="00256CFF" w:rsidP="00256CFF">
      <w:pPr>
        <w:pStyle w:val="ListParagraph"/>
        <w:numPr>
          <w:ilvl w:val="0"/>
          <w:numId w:val="6"/>
        </w:numPr>
      </w:pPr>
      <w:r>
        <w:lastRenderedPageBreak/>
        <w:t>Implemented a new driver program (glue code) supporting loose coupling of the modules,</w:t>
      </w:r>
    </w:p>
    <w:p w14:paraId="1230563C" w14:textId="77777777" w:rsidR="00256CFF" w:rsidRDefault="00256CFF" w:rsidP="00256CFF">
      <w:pPr>
        <w:pStyle w:val="ListParagraph"/>
        <w:numPr>
          <w:ilvl w:val="0"/>
          <w:numId w:val="6"/>
        </w:numPr>
      </w:pPr>
      <w:r>
        <w:t xml:space="preserve">Developed mesh-to-mesh mapping schemes between module-independent discretizations of the spatial boundaries between modules, </w:t>
      </w:r>
    </w:p>
    <w:p w14:paraId="6368E4B5" w14:textId="77777777" w:rsidR="00256CFF" w:rsidRDefault="00256CFF" w:rsidP="00256CFF">
      <w:pPr>
        <w:pStyle w:val="ListParagraph"/>
        <w:numPr>
          <w:ilvl w:val="0"/>
          <w:numId w:val="6"/>
        </w:numPr>
      </w:pPr>
      <w:r>
        <w:t>Coupled in the recently developed SubDyn module for multi-member substructure structural dynamics and MAP module for multi-segmented mooring quasi-statics, and</w:t>
      </w:r>
    </w:p>
    <w:p w14:paraId="4A1AEB57" w14:textId="77777777" w:rsidR="00256CFF" w:rsidRDefault="00256CFF" w:rsidP="00256CFF">
      <w:pPr>
        <w:pStyle w:val="ListParagraph"/>
        <w:numPr>
          <w:ilvl w:val="0"/>
          <w:numId w:val="6"/>
        </w:numPr>
      </w:pPr>
      <w:r>
        <w:t>Included a series of models using the NREL 5-MW Baseline wind turbine in the CertTest, including offshore configurations.</w:t>
      </w:r>
    </w:p>
    <w:p w14:paraId="05C33E8D" w14:textId="77777777" w:rsidR="00256CFF" w:rsidRDefault="00256CFF" w:rsidP="00256CFF">
      <w:r>
        <w:t>The driver program (glue code) couples the modules together; it controls the overall simulation progress and maps module outputs to inputs. We use the name “FAST” both for the driver program (glue code) and overall coupled code.</w:t>
      </w:r>
    </w:p>
    <w:p w14:paraId="009236B9" w14:textId="0220669A" w:rsidR="00FC2BAB" w:rsidRDefault="00FC2BAB" w:rsidP="00AD1B9B">
      <w:pPr>
        <w:pStyle w:val="Heading1"/>
      </w:pPr>
      <w:bookmarkStart w:id="49" w:name="_Ref415574957"/>
      <w:bookmarkStart w:id="50" w:name="_Toc448331061"/>
      <w:r>
        <w:t>FAST v8 Input and Output Files</w:t>
      </w:r>
      <w:bookmarkEnd w:id="49"/>
      <w:bookmarkEnd w:id="50"/>
    </w:p>
    <w:p w14:paraId="4C358DD1" w14:textId="1D7D28BB" w:rsidR="00604402" w:rsidRDefault="00256CFF" w:rsidP="00256CFF">
      <w:r>
        <w:t xml:space="preserve">FAST and each of its modules have their own input files; see </w:t>
      </w:r>
      <w:r>
        <w:fldChar w:fldCharType="begin"/>
      </w:r>
      <w:r>
        <w:instrText xml:space="preserve"> REF _Ref352753427 \h </w:instrText>
      </w:r>
      <w:r>
        <w:fldChar w:fldCharType="separate"/>
      </w:r>
      <w:r w:rsidR="00B66E17">
        <w:t xml:space="preserve">Figure </w:t>
      </w:r>
      <w:r w:rsidR="00B66E17">
        <w:rPr>
          <w:noProof/>
        </w:rPr>
        <w:t>4</w:t>
      </w:r>
      <w:r>
        <w:fldChar w:fldCharType="end"/>
      </w:r>
      <w:r>
        <w:t>.</w:t>
      </w:r>
      <w:r w:rsidR="00604402">
        <w:t xml:space="preserve"> </w:t>
      </w:r>
    </w:p>
    <w:p w14:paraId="1A9166D1" w14:textId="37CBCBA3" w:rsidR="00604402" w:rsidRDefault="00604402" w:rsidP="00AD1B9B">
      <w:pPr>
        <w:pStyle w:val="Heading2"/>
      </w:pPr>
      <w:bookmarkStart w:id="51" w:name="_Toc448331062"/>
      <w:r>
        <w:t>File Naming Conventions</w:t>
      </w:r>
      <w:bookmarkEnd w:id="51"/>
    </w:p>
    <w:p w14:paraId="4394982B" w14:textId="3B088DC0" w:rsidR="00604402" w:rsidRDefault="00604402" w:rsidP="00256CFF">
      <w:r>
        <w:t>Input files do not need particular extensions</w:t>
      </w:r>
      <w:r w:rsidR="007704A8">
        <w:t xml:space="preserve"> in FAST</w:t>
      </w:r>
      <w:r w:rsidR="00E050C3">
        <w:t xml:space="preserve">, though some modules may make their own assumptions on naming conventions (e.g. </w:t>
      </w:r>
      <w:proofErr w:type="spellStart"/>
      <w:r w:rsidR="00E050C3">
        <w:t>OrcaFlex</w:t>
      </w:r>
      <w:proofErr w:type="spellEnd"/>
      <w:r w:rsidR="00E050C3">
        <w:t xml:space="preserve"> interface).</w:t>
      </w:r>
    </w:p>
    <w:p w14:paraId="500E1587" w14:textId="0D3F2803" w:rsidR="00604402" w:rsidRDefault="000C2DF7" w:rsidP="00256CFF">
      <w:r>
        <w:t xml:space="preserve">Output files </w:t>
      </w:r>
      <w:r w:rsidR="00604402">
        <w:t>generated by FAST are named</w:t>
      </w:r>
      <w:r w:rsidR="00604402">
        <w:br/>
      </w:r>
      <w:r w:rsidR="00604402">
        <w:tab/>
      </w:r>
      <w:r w:rsidR="00604402">
        <w:tab/>
      </w:r>
      <w:r w:rsidR="00604402">
        <w:tab/>
        <w:t>&lt;</w:t>
      </w:r>
      <w:proofErr w:type="spellStart"/>
      <w:r w:rsidR="00604402">
        <w:t>RootName</w:t>
      </w:r>
      <w:proofErr w:type="spellEnd"/>
      <w:r w:rsidR="00604402">
        <w:t>&gt;.&lt;</w:t>
      </w:r>
      <w:proofErr w:type="spellStart"/>
      <w:r w:rsidR="00604402">
        <w:t>ext</w:t>
      </w:r>
      <w:proofErr w:type="spellEnd"/>
      <w:r w:rsidR="00604402">
        <w:t>&gt;</w:t>
      </w:r>
      <w:r w:rsidR="00604402">
        <w:br/>
        <w:t xml:space="preserve">and </w:t>
      </w:r>
      <w:r>
        <w:t xml:space="preserve">output </w:t>
      </w:r>
      <w:r w:rsidR="00604402">
        <w:t xml:space="preserve">files generated by FAST modules are named </w:t>
      </w:r>
      <w:r w:rsidR="00604402">
        <w:br/>
      </w:r>
      <w:r w:rsidR="00604402">
        <w:tab/>
      </w:r>
      <w:r w:rsidR="00604402">
        <w:tab/>
      </w:r>
      <w:r w:rsidR="00604402">
        <w:tab/>
        <w:t>&lt;</w:t>
      </w:r>
      <w:proofErr w:type="spellStart"/>
      <w:r w:rsidR="00604402">
        <w:t>RootName</w:t>
      </w:r>
      <w:proofErr w:type="spellEnd"/>
      <w:r w:rsidR="00604402">
        <w:t>&gt;.&lt;</w:t>
      </w:r>
      <w:proofErr w:type="spellStart"/>
      <w:r w:rsidR="00604402">
        <w:t>ModName</w:t>
      </w:r>
      <w:proofErr w:type="spellEnd"/>
      <w:r w:rsidR="00604402">
        <w:t>&gt;.&lt;</w:t>
      </w:r>
      <w:proofErr w:type="spellStart"/>
      <w:r w:rsidR="00604402">
        <w:t>ext</w:t>
      </w:r>
      <w:proofErr w:type="spellEnd"/>
      <w:r w:rsidR="00604402">
        <w:t xml:space="preserve">&gt; </w:t>
      </w:r>
      <w:r w:rsidR="00604402">
        <w:br/>
        <w:t>where &lt;</w:t>
      </w:r>
      <w:proofErr w:type="spellStart"/>
      <w:r w:rsidR="00604402">
        <w:t>RootName</w:t>
      </w:r>
      <w:proofErr w:type="spellEnd"/>
      <w:r w:rsidR="00604402">
        <w:t>&gt; is the root name of the primary FAST input file (the filename, including path, without the extension), &lt;</w:t>
      </w:r>
      <w:proofErr w:type="spellStart"/>
      <w:r w:rsidR="00604402">
        <w:t>ModName</w:t>
      </w:r>
      <w:proofErr w:type="spellEnd"/>
      <w:r w:rsidR="00604402">
        <w:t>&gt; is an abbreviation for the module generating the file</w:t>
      </w:r>
      <w:r w:rsidR="006A694B">
        <w:t xml:space="preserve"> (see </w:t>
      </w:r>
      <w:r w:rsidR="006C3228">
        <w:fldChar w:fldCharType="begin"/>
      </w:r>
      <w:r w:rsidR="006C3228">
        <w:instrText xml:space="preserve"> REF _Ref447128458 \h </w:instrText>
      </w:r>
      <w:r w:rsidR="006C3228">
        <w:fldChar w:fldCharType="separate"/>
      </w:r>
      <w:r w:rsidR="00B66E17">
        <w:t xml:space="preserve">Table </w:t>
      </w:r>
      <w:r w:rsidR="00B66E17">
        <w:rPr>
          <w:noProof/>
        </w:rPr>
        <w:t>2</w:t>
      </w:r>
      <w:r w:rsidR="006C3228">
        <w:fldChar w:fldCharType="end"/>
      </w:r>
      <w:r w:rsidR="006A694B">
        <w:t>)</w:t>
      </w:r>
      <w:r w:rsidR="00604402">
        <w:t>, and &lt;</w:t>
      </w:r>
      <w:proofErr w:type="spellStart"/>
      <w:r w:rsidR="00604402">
        <w:t>ext</w:t>
      </w:r>
      <w:proofErr w:type="spellEnd"/>
      <w:r w:rsidR="00604402">
        <w:t>&gt; is the file extension. File extensions currently are:</w:t>
      </w:r>
    </w:p>
    <w:tbl>
      <w:tblPr>
        <w:tblStyle w:val="MediumList1-Accent1"/>
        <w:tblW w:w="0" w:type="auto"/>
        <w:jc w:val="center"/>
        <w:tblLook w:val="04A0" w:firstRow="1" w:lastRow="0" w:firstColumn="1" w:lastColumn="0" w:noHBand="0" w:noVBand="1"/>
      </w:tblPr>
      <w:tblGrid>
        <w:gridCol w:w="2700"/>
        <w:gridCol w:w="5490"/>
      </w:tblGrid>
      <w:tr w:rsidR="00604402" w14:paraId="5D552BF4" w14:textId="77777777" w:rsidTr="006044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475CC744" w14:textId="77777777" w:rsidR="00604402" w:rsidRDefault="00604402" w:rsidP="00604402">
            <w:pPr>
              <w:jc w:val="center"/>
            </w:pPr>
            <w:r>
              <w:t>Output file extension</w:t>
            </w:r>
          </w:p>
        </w:tc>
        <w:tc>
          <w:tcPr>
            <w:tcW w:w="5490" w:type="dxa"/>
          </w:tcPr>
          <w:p w14:paraId="4D5552C5" w14:textId="77777777" w:rsidR="00604402" w:rsidRPr="00BE4686" w:rsidRDefault="00604402" w:rsidP="00604402">
            <w:pPr>
              <w:jc w:val="center"/>
              <w:cnfStyle w:val="100000000000" w:firstRow="1" w:lastRow="0" w:firstColumn="0" w:lastColumn="0" w:oddVBand="0" w:evenVBand="0" w:oddHBand="0" w:evenHBand="0" w:firstRowFirstColumn="0" w:firstRowLastColumn="0" w:lastRowFirstColumn="0" w:lastRowLastColumn="0"/>
              <w:rPr>
                <w:b/>
              </w:rPr>
            </w:pPr>
            <w:r>
              <w:rPr>
                <w:b/>
              </w:rPr>
              <w:t>File type</w:t>
            </w:r>
          </w:p>
        </w:tc>
      </w:tr>
      <w:tr w:rsidR="00604402" w14:paraId="220AF187"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2784080F" w14:textId="77777777" w:rsidR="00604402" w:rsidRPr="00BE4686" w:rsidRDefault="00604402" w:rsidP="00604402">
            <w:pPr>
              <w:jc w:val="center"/>
              <w:rPr>
                <w:b w:val="0"/>
              </w:rPr>
            </w:pPr>
            <w:r>
              <w:rPr>
                <w:b w:val="0"/>
              </w:rPr>
              <w:t>sum</w:t>
            </w:r>
          </w:p>
        </w:tc>
        <w:tc>
          <w:tcPr>
            <w:tcW w:w="5490" w:type="dxa"/>
          </w:tcPr>
          <w:p w14:paraId="0F35E7D1"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Summary file</w:t>
            </w:r>
          </w:p>
        </w:tc>
      </w:tr>
      <w:tr w:rsidR="00604402" w14:paraId="369218A7"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18E08F27" w14:textId="77777777" w:rsidR="00604402" w:rsidRPr="00BE4686" w:rsidRDefault="00604402" w:rsidP="00604402">
            <w:pPr>
              <w:jc w:val="center"/>
              <w:rPr>
                <w:b w:val="0"/>
              </w:rPr>
            </w:pPr>
            <w:r>
              <w:rPr>
                <w:b w:val="0"/>
              </w:rPr>
              <w:t>out</w:t>
            </w:r>
          </w:p>
        </w:tc>
        <w:tc>
          <w:tcPr>
            <w:tcW w:w="5490" w:type="dxa"/>
          </w:tcPr>
          <w:p w14:paraId="79E08D1A"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Time-marching tabular text output</w:t>
            </w:r>
          </w:p>
        </w:tc>
      </w:tr>
      <w:tr w:rsidR="00604402" w14:paraId="0038DE84"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1DC8A266" w14:textId="77777777" w:rsidR="00604402" w:rsidRPr="00BE4686" w:rsidRDefault="00604402" w:rsidP="00604402">
            <w:pPr>
              <w:jc w:val="center"/>
              <w:rPr>
                <w:b w:val="0"/>
              </w:rPr>
            </w:pPr>
            <w:proofErr w:type="spellStart"/>
            <w:r>
              <w:rPr>
                <w:b w:val="0"/>
              </w:rPr>
              <w:t>outb</w:t>
            </w:r>
            <w:proofErr w:type="spellEnd"/>
          </w:p>
        </w:tc>
        <w:tc>
          <w:tcPr>
            <w:tcW w:w="5490" w:type="dxa"/>
          </w:tcPr>
          <w:p w14:paraId="350AF3D4"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Time-marching tabular binary output</w:t>
            </w:r>
          </w:p>
        </w:tc>
      </w:tr>
      <w:tr w:rsidR="00604402" w14:paraId="3F272B65"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20BD20E8" w14:textId="77777777" w:rsidR="00604402" w:rsidRPr="00BE4686" w:rsidRDefault="00604402" w:rsidP="00604402">
            <w:pPr>
              <w:jc w:val="center"/>
              <w:rPr>
                <w:b w:val="0"/>
              </w:rPr>
            </w:pPr>
            <w:proofErr w:type="spellStart"/>
            <w:r>
              <w:rPr>
                <w:b w:val="0"/>
              </w:rPr>
              <w:t>ech</w:t>
            </w:r>
            <w:proofErr w:type="spellEnd"/>
          </w:p>
        </w:tc>
        <w:tc>
          <w:tcPr>
            <w:tcW w:w="5490" w:type="dxa"/>
          </w:tcPr>
          <w:p w14:paraId="12A42B8B"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Echo of input file (primarily for debugging)</w:t>
            </w:r>
          </w:p>
        </w:tc>
      </w:tr>
      <w:tr w:rsidR="005B6929" w14:paraId="08474AC3"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3D109473" w14:textId="320BD80F" w:rsidR="005B6929" w:rsidRPr="0021627B" w:rsidRDefault="005B6929" w:rsidP="00604402">
            <w:pPr>
              <w:jc w:val="center"/>
              <w:rPr>
                <w:b w:val="0"/>
              </w:rPr>
            </w:pPr>
            <w:proofErr w:type="spellStart"/>
            <w:r w:rsidRPr="0021627B">
              <w:rPr>
                <w:b w:val="0"/>
              </w:rPr>
              <w:t>chkp</w:t>
            </w:r>
            <w:proofErr w:type="spellEnd"/>
          </w:p>
        </w:tc>
        <w:tc>
          <w:tcPr>
            <w:tcW w:w="5490" w:type="dxa"/>
          </w:tcPr>
          <w:p w14:paraId="401BDF03" w14:textId="46D2707B" w:rsidR="005B6929" w:rsidRDefault="005B6929" w:rsidP="00604402">
            <w:pPr>
              <w:cnfStyle w:val="000000100000" w:firstRow="0" w:lastRow="0" w:firstColumn="0" w:lastColumn="0" w:oddVBand="0" w:evenVBand="0" w:oddHBand="1" w:evenHBand="0" w:firstRowFirstColumn="0" w:firstRowLastColumn="0" w:lastRowFirstColumn="0" w:lastRowLastColumn="0"/>
            </w:pPr>
            <w:r>
              <w:t>Checkpoint files for restart capability</w:t>
            </w:r>
          </w:p>
        </w:tc>
      </w:tr>
      <w:tr w:rsidR="00AB47F4" w14:paraId="0D715F41"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34FA5354" w14:textId="515FEF72" w:rsidR="00AB47F4" w:rsidRPr="002119FB" w:rsidRDefault="00AB47F4" w:rsidP="00604402">
            <w:pPr>
              <w:jc w:val="center"/>
              <w:rPr>
                <w:b w:val="0"/>
              </w:rPr>
            </w:pPr>
            <w:proofErr w:type="spellStart"/>
            <w:r w:rsidRPr="002119FB">
              <w:rPr>
                <w:b w:val="0"/>
              </w:rPr>
              <w:t>vtp</w:t>
            </w:r>
            <w:proofErr w:type="spellEnd"/>
          </w:p>
        </w:tc>
        <w:tc>
          <w:tcPr>
            <w:tcW w:w="5490" w:type="dxa"/>
          </w:tcPr>
          <w:p w14:paraId="025B8E5E" w14:textId="09551E82" w:rsidR="00AB47F4" w:rsidRDefault="00AB47F4" w:rsidP="00AB47F4">
            <w:pPr>
              <w:cnfStyle w:val="000000000000" w:firstRow="0" w:lastRow="0" w:firstColumn="0" w:lastColumn="0" w:oddVBand="0" w:evenVBand="0" w:oddHBand="0" w:evenHBand="0" w:firstRowFirstColumn="0" w:firstRowLastColumn="0" w:lastRowFirstColumn="0" w:lastRowLastColumn="0"/>
            </w:pPr>
            <w:r>
              <w:t>Polygonal data file in VTK XML format for visualization</w:t>
            </w:r>
          </w:p>
        </w:tc>
      </w:tr>
      <w:tr w:rsidR="00FA60D0" w14:paraId="4D6B0FC9" w14:textId="77777777" w:rsidTr="00604402">
        <w:trPr>
          <w:cnfStyle w:val="000000100000" w:firstRow="0" w:lastRow="0" w:firstColumn="0" w:lastColumn="0" w:oddVBand="0" w:evenVBand="0" w:oddHBand="1" w:evenHBand="0" w:firstRowFirstColumn="0" w:firstRowLastColumn="0" w:lastRowFirstColumn="0" w:lastRowLastColumn="0"/>
          <w:jc w:val="center"/>
          <w:ins w:id="52" w:author="Bonnie Jonkman" w:date="2016-06-30T13:29:00Z"/>
        </w:trPr>
        <w:tc>
          <w:tcPr>
            <w:cnfStyle w:val="001000000000" w:firstRow="0" w:lastRow="0" w:firstColumn="1" w:lastColumn="0" w:oddVBand="0" w:evenVBand="0" w:oddHBand="0" w:evenHBand="0" w:firstRowFirstColumn="0" w:firstRowLastColumn="0" w:lastRowFirstColumn="0" w:lastRowLastColumn="0"/>
            <w:tcW w:w="2700" w:type="dxa"/>
          </w:tcPr>
          <w:p w14:paraId="2E97EAB9" w14:textId="1F497E85" w:rsidR="00FA60D0" w:rsidRPr="00FA60D0" w:rsidRDefault="00FA60D0" w:rsidP="00604402">
            <w:pPr>
              <w:jc w:val="center"/>
              <w:rPr>
                <w:ins w:id="53" w:author="Bonnie Jonkman" w:date="2016-06-30T13:29:00Z"/>
                <w:b w:val="0"/>
              </w:rPr>
            </w:pPr>
            <w:proofErr w:type="spellStart"/>
            <w:ins w:id="54" w:author="Bonnie Jonkman" w:date="2016-06-30T13:29:00Z">
              <w:r w:rsidRPr="00FA60D0">
                <w:rPr>
                  <w:b w:val="0"/>
                </w:rPr>
                <w:t>lin</w:t>
              </w:r>
              <w:proofErr w:type="spellEnd"/>
            </w:ins>
          </w:p>
        </w:tc>
        <w:tc>
          <w:tcPr>
            <w:tcW w:w="5490" w:type="dxa"/>
          </w:tcPr>
          <w:p w14:paraId="151478CD" w14:textId="3D4AB834" w:rsidR="00FA60D0" w:rsidRPr="00FA60D0" w:rsidRDefault="00FA60D0" w:rsidP="00FA60D0">
            <w:pPr>
              <w:cnfStyle w:val="000000100000" w:firstRow="0" w:lastRow="0" w:firstColumn="0" w:lastColumn="0" w:oddVBand="0" w:evenVBand="0" w:oddHBand="1" w:evenHBand="0" w:firstRowFirstColumn="0" w:firstRowLastColumn="0" w:lastRowFirstColumn="0" w:lastRowLastColumn="0"/>
              <w:rPr>
                <w:ins w:id="55" w:author="Bonnie Jonkman" w:date="2016-06-30T13:29:00Z"/>
              </w:rPr>
            </w:pPr>
            <w:ins w:id="56" w:author="Bonnie Jonkman" w:date="2016-06-30T13:30:00Z">
              <w:r>
                <w:t>Text linearization output files</w:t>
              </w:r>
            </w:ins>
          </w:p>
        </w:tc>
      </w:tr>
      <w:tr w:rsidR="00FA60D0" w14:paraId="5ADE89D1" w14:textId="77777777" w:rsidTr="00604402">
        <w:trPr>
          <w:jc w:val="center"/>
          <w:ins w:id="57" w:author="Bonnie Jonkman" w:date="2016-06-30T13:30:00Z"/>
        </w:trPr>
        <w:tc>
          <w:tcPr>
            <w:cnfStyle w:val="001000000000" w:firstRow="0" w:lastRow="0" w:firstColumn="1" w:lastColumn="0" w:oddVBand="0" w:evenVBand="0" w:oddHBand="0" w:evenHBand="0" w:firstRowFirstColumn="0" w:firstRowLastColumn="0" w:lastRowFirstColumn="0" w:lastRowLastColumn="0"/>
            <w:tcW w:w="2700" w:type="dxa"/>
          </w:tcPr>
          <w:p w14:paraId="281841FB" w14:textId="265A0765" w:rsidR="00FA60D0" w:rsidRPr="003C01A0" w:rsidRDefault="00FA60D0" w:rsidP="00604402">
            <w:pPr>
              <w:jc w:val="center"/>
              <w:rPr>
                <w:ins w:id="58" w:author="Bonnie Jonkman" w:date="2016-06-30T13:30:00Z"/>
                <w:b w:val="0"/>
              </w:rPr>
            </w:pPr>
            <w:proofErr w:type="spellStart"/>
            <w:ins w:id="59" w:author="Bonnie Jonkman" w:date="2016-06-30T13:30:00Z">
              <w:r>
                <w:rPr>
                  <w:b w:val="0"/>
                </w:rPr>
                <w:t>linb</w:t>
              </w:r>
              <w:proofErr w:type="spellEnd"/>
            </w:ins>
          </w:p>
        </w:tc>
        <w:tc>
          <w:tcPr>
            <w:tcW w:w="5490" w:type="dxa"/>
          </w:tcPr>
          <w:p w14:paraId="45A80BEE" w14:textId="131B6844" w:rsidR="00FA60D0" w:rsidRPr="00FA60D0" w:rsidRDefault="00FA60D0" w:rsidP="00AB47F4">
            <w:pPr>
              <w:cnfStyle w:val="000000000000" w:firstRow="0" w:lastRow="0" w:firstColumn="0" w:lastColumn="0" w:oddVBand="0" w:evenVBand="0" w:oddHBand="0" w:evenHBand="0" w:firstRowFirstColumn="0" w:firstRowLastColumn="0" w:lastRowFirstColumn="0" w:lastRowLastColumn="0"/>
              <w:rPr>
                <w:ins w:id="60" w:author="Bonnie Jonkman" w:date="2016-06-30T13:30:00Z"/>
              </w:rPr>
            </w:pPr>
            <w:ins w:id="61" w:author="Bonnie Jonkman" w:date="2016-06-30T13:30:00Z">
              <w:r>
                <w:t>Binary linearization output files</w:t>
              </w:r>
            </w:ins>
          </w:p>
        </w:tc>
      </w:tr>
    </w:tbl>
    <w:p w14:paraId="0EBBFA62" w14:textId="77777777" w:rsidR="00EB6AE8" w:rsidRDefault="00EB6AE8" w:rsidP="00FC5E0C"/>
    <w:p w14:paraId="07607F39" w14:textId="77777777" w:rsidR="00FC5E0C" w:rsidRDefault="00FC5E0C" w:rsidP="00FC5E0C">
      <w:r>
        <w:t xml:space="preserve">When FAST is called as a library from Simulink, the output files are named </w:t>
      </w:r>
      <w:r>
        <w:br/>
      </w:r>
      <w:r>
        <w:tab/>
      </w:r>
      <w:r>
        <w:tab/>
      </w:r>
      <w:r>
        <w:tab/>
        <w:t>&lt;</w:t>
      </w:r>
      <w:proofErr w:type="spellStart"/>
      <w:r>
        <w:t>RootName</w:t>
      </w:r>
      <w:proofErr w:type="spellEnd"/>
      <w:r>
        <w:t>&gt;.</w:t>
      </w:r>
      <w:proofErr w:type="spellStart"/>
      <w:r>
        <w:t>SFunc</w:t>
      </w:r>
      <w:proofErr w:type="spellEnd"/>
      <w:proofErr w:type="gramStart"/>
      <w:r>
        <w:t>.&lt;</w:t>
      </w:r>
      <w:proofErr w:type="spellStart"/>
      <w:proofErr w:type="gramEnd"/>
      <w:r>
        <w:t>ext</w:t>
      </w:r>
      <w:proofErr w:type="spellEnd"/>
      <w:r>
        <w:t>&gt;</w:t>
      </w:r>
      <w:r>
        <w:br/>
        <w:t>and</w:t>
      </w:r>
      <w:r>
        <w:br/>
      </w:r>
      <w:r>
        <w:tab/>
      </w:r>
      <w:r>
        <w:tab/>
      </w:r>
      <w:r>
        <w:tab/>
        <w:t>&lt;</w:t>
      </w:r>
      <w:proofErr w:type="spellStart"/>
      <w:r>
        <w:t>RootName</w:t>
      </w:r>
      <w:proofErr w:type="spellEnd"/>
      <w:r>
        <w:t>&gt;.</w:t>
      </w:r>
      <w:proofErr w:type="spellStart"/>
      <w:r>
        <w:t>SFunc</w:t>
      </w:r>
      <w:proofErr w:type="spellEnd"/>
      <w:r>
        <w:t>.&lt;</w:t>
      </w:r>
      <w:proofErr w:type="spellStart"/>
      <w:r>
        <w:t>ModName</w:t>
      </w:r>
      <w:proofErr w:type="spellEnd"/>
      <w:r>
        <w:t>&gt;.&lt;</w:t>
      </w:r>
      <w:proofErr w:type="spellStart"/>
      <w:r>
        <w:t>ext</w:t>
      </w:r>
      <w:proofErr w:type="spellEnd"/>
      <w:r>
        <w:t>&gt;</w:t>
      </w:r>
    </w:p>
    <w:p w14:paraId="21801D8C" w14:textId="7890EBFB" w:rsidR="00AB47F4" w:rsidRDefault="00AB47F4" w:rsidP="002119FB">
      <w:pPr>
        <w:pStyle w:val="Heading3"/>
      </w:pPr>
      <w:r>
        <w:lastRenderedPageBreak/>
        <w:t>Checkpoint File Naming Convention</w:t>
      </w:r>
    </w:p>
    <w:p w14:paraId="1CBD4875" w14:textId="2D2CC130" w:rsidR="00DE7C4D" w:rsidRDefault="006A694B" w:rsidP="00256CFF">
      <w:r>
        <w:t xml:space="preserve">If FAST generates checkpoint files, these </w:t>
      </w:r>
      <w:r w:rsidR="00DE7C4D">
        <w:t>checkpoint file</w:t>
      </w:r>
      <w:r>
        <w:t>names</w:t>
      </w:r>
      <w:r w:rsidR="00DE7C4D">
        <w:t xml:space="preserve"> are in the form </w:t>
      </w:r>
      <w:r>
        <w:br/>
      </w:r>
      <w:r>
        <w:tab/>
      </w:r>
      <w:r>
        <w:tab/>
      </w:r>
      <w:r>
        <w:tab/>
      </w:r>
      <w:r w:rsidR="00DE7C4D">
        <w:t>&lt;</w:t>
      </w:r>
      <w:proofErr w:type="spellStart"/>
      <w:r w:rsidR="00DE7C4D">
        <w:t>RootName</w:t>
      </w:r>
      <w:proofErr w:type="spellEnd"/>
      <w:r w:rsidR="00DE7C4D">
        <w:t>&gt;.&lt;</w:t>
      </w:r>
      <w:proofErr w:type="spellStart"/>
      <w:r w:rsidR="00DE7C4D">
        <w:t>timeStep</w:t>
      </w:r>
      <w:proofErr w:type="spellEnd"/>
      <w:r w:rsidR="00DE7C4D">
        <w:t>&gt;.</w:t>
      </w:r>
      <w:proofErr w:type="spellStart"/>
      <w:r w:rsidR="00DE7C4D">
        <w:t>chkp</w:t>
      </w:r>
      <w:proofErr w:type="spellEnd"/>
      <w:r w:rsidR="008551F9">
        <w:t xml:space="preserve"> </w:t>
      </w:r>
      <w:r>
        <w:br/>
        <w:t>where &lt;</w:t>
      </w:r>
      <w:proofErr w:type="spellStart"/>
      <w:r>
        <w:t>timeStep</w:t>
      </w:r>
      <w:proofErr w:type="spellEnd"/>
      <w:r>
        <w:t xml:space="preserve">&gt; is an integer indicating at which time step the results in the file were generated. If the simulation was running a Bladed-style </w:t>
      </w:r>
      <w:r w:rsidR="003951E8">
        <w:t xml:space="preserve">DLL </w:t>
      </w:r>
      <w:r>
        <w:t xml:space="preserve">in ServoDyn, there will be a second checkpoint file named </w:t>
      </w:r>
      <w:r>
        <w:br/>
      </w:r>
      <w:r>
        <w:tab/>
      </w:r>
      <w:r>
        <w:tab/>
      </w:r>
      <w:r>
        <w:tab/>
      </w:r>
      <w:r w:rsidR="008551F9">
        <w:t>&lt;</w:t>
      </w:r>
      <w:proofErr w:type="spellStart"/>
      <w:r w:rsidR="008551F9">
        <w:t>RootName</w:t>
      </w:r>
      <w:proofErr w:type="spellEnd"/>
      <w:r w:rsidR="008551F9">
        <w:t>&gt;.&lt;</w:t>
      </w:r>
      <w:proofErr w:type="spellStart"/>
      <w:r w:rsidR="008551F9">
        <w:t>timeStep</w:t>
      </w:r>
      <w:proofErr w:type="spellEnd"/>
      <w:r w:rsidR="008551F9">
        <w:t>&gt;.</w:t>
      </w:r>
      <w:proofErr w:type="spellStart"/>
      <w:r w:rsidR="008551F9">
        <w:t>dll.chkp</w:t>
      </w:r>
      <w:proofErr w:type="spellEnd"/>
    </w:p>
    <w:p w14:paraId="38B5B5B8" w14:textId="55321183" w:rsidR="00AB47F4" w:rsidRDefault="00AB47F4" w:rsidP="00AB47F4">
      <w:pPr>
        <w:pStyle w:val="Heading3"/>
      </w:pPr>
      <w:r>
        <w:t>Visualization File Naming Convention</w:t>
      </w:r>
    </w:p>
    <w:p w14:paraId="7CD6A1AF" w14:textId="1461AE5E" w:rsidR="00AB47F4" w:rsidRDefault="00AB47F4" w:rsidP="002119FB">
      <w:r>
        <w:t>When FAST generates visualization files, it generates many .</w:t>
      </w:r>
      <w:proofErr w:type="spellStart"/>
      <w:r>
        <w:t>vtp</w:t>
      </w:r>
      <w:proofErr w:type="spellEnd"/>
      <w:r>
        <w:t xml:space="preserve"> files. There is one file per mesh per </w:t>
      </w:r>
      <w:r w:rsidR="00E32D88">
        <w:t xml:space="preserve">output time step (as specified by </w:t>
      </w:r>
      <w:r w:rsidR="006729B2">
        <w:t xml:space="preserve">input parameter </w:t>
      </w:r>
      <w:proofErr w:type="spellStart"/>
      <w:r w:rsidR="00E32D88" w:rsidRPr="002119FB">
        <w:rPr>
          <w:b/>
        </w:rPr>
        <w:t>VTK_fps</w:t>
      </w:r>
      <w:proofErr w:type="spellEnd"/>
      <w:r w:rsidR="00E32D88">
        <w:t xml:space="preserve">). Each mesh output will also write an additional mesh </w:t>
      </w:r>
      <w:r w:rsidR="009F741E">
        <w:t xml:space="preserve">showing the reference configuration </w:t>
      </w:r>
      <w:r w:rsidR="00E32D88">
        <w:t>at initialization</w:t>
      </w:r>
      <w:r w:rsidR="006729B2">
        <w:t xml:space="preserve"> (this mesh </w:t>
      </w:r>
      <w:r w:rsidR="003B0AA0">
        <w:t>name will have the string “_Reference” appended to it)</w:t>
      </w:r>
      <w:r w:rsidR="00E32D88">
        <w:t>. The naming convention is</w:t>
      </w:r>
    </w:p>
    <w:p w14:paraId="11B5BAF6" w14:textId="3B02DAFA" w:rsidR="00E32D88" w:rsidRDefault="00E32D88" w:rsidP="002119FB">
      <w:r>
        <w:tab/>
      </w:r>
      <w:r>
        <w:tab/>
      </w:r>
      <w:r>
        <w:tab/>
        <w:t>&lt;</w:t>
      </w:r>
      <w:proofErr w:type="spellStart"/>
      <w:r>
        <w:t>RootName</w:t>
      </w:r>
      <w:proofErr w:type="spellEnd"/>
      <w:r>
        <w:t>&gt;.&lt;</w:t>
      </w:r>
      <w:proofErr w:type="spellStart"/>
      <w:r>
        <w:t>MeshName</w:t>
      </w:r>
      <w:proofErr w:type="spellEnd"/>
      <w:r>
        <w:t>&gt;.t&lt;step#&gt;.</w:t>
      </w:r>
      <w:proofErr w:type="spellStart"/>
      <w:r>
        <w:t>vtp</w:t>
      </w:r>
      <w:proofErr w:type="spellEnd"/>
    </w:p>
    <w:p w14:paraId="0A82ECD2" w14:textId="6FC193CA" w:rsidR="00791D80" w:rsidRPr="00AB47F4" w:rsidRDefault="008B6A9A" w:rsidP="002119FB">
      <w:r>
        <w:t xml:space="preserve">If a FAST simulation encounters an error when </w:t>
      </w:r>
      <w:proofErr w:type="spellStart"/>
      <w:r>
        <w:rPr>
          <w:b/>
        </w:rPr>
        <w:t>WrVTK</w:t>
      </w:r>
      <w:proofErr w:type="spellEnd"/>
      <w:r>
        <w:rPr>
          <w:b/>
        </w:rPr>
        <w:t> </w:t>
      </w:r>
      <w:r>
        <w:t>&gt; 0</w:t>
      </w:r>
      <w:r w:rsidR="008405BA">
        <w:t xml:space="preserve">, </w:t>
      </w:r>
      <w:r>
        <w:t xml:space="preserve">additional files </w:t>
      </w:r>
      <w:r w:rsidR="008405BA">
        <w:t xml:space="preserve">are </w:t>
      </w:r>
      <w:r>
        <w:t>output when the program ends. These output files may not be generated at the exact time step that VTK files would normally be written. They are named:</w:t>
      </w:r>
    </w:p>
    <w:p w14:paraId="22ABB508" w14:textId="304CB060" w:rsidR="008B6A9A" w:rsidRDefault="008B6A9A" w:rsidP="008B6A9A">
      <w:r>
        <w:tab/>
      </w:r>
      <w:r>
        <w:tab/>
      </w:r>
      <w:r>
        <w:tab/>
        <w:t>&lt;</w:t>
      </w:r>
      <w:proofErr w:type="spellStart"/>
      <w:r>
        <w:t>RootName</w:t>
      </w:r>
      <w:proofErr w:type="spellEnd"/>
      <w:r>
        <w:t>&gt;.</w:t>
      </w:r>
      <w:proofErr w:type="spellStart"/>
      <w:r>
        <w:t>DebugError</w:t>
      </w:r>
      <w:proofErr w:type="spellEnd"/>
      <w:proofErr w:type="gramStart"/>
      <w:r>
        <w:t>.&lt;</w:t>
      </w:r>
      <w:proofErr w:type="spellStart"/>
      <w:proofErr w:type="gramEnd"/>
      <w:r>
        <w:t>MeshName</w:t>
      </w:r>
      <w:proofErr w:type="spellEnd"/>
      <w:r>
        <w:t>&gt;.t&lt;step#&gt;.</w:t>
      </w:r>
      <w:proofErr w:type="spellStart"/>
      <w:r>
        <w:t>vtp</w:t>
      </w:r>
      <w:proofErr w:type="spellEnd"/>
    </w:p>
    <w:p w14:paraId="2164B2B1" w14:textId="5E916018" w:rsidR="00CE6A2F" w:rsidRDefault="00CE6A2F" w:rsidP="00CE6A2F">
      <w:pPr>
        <w:keepNext/>
      </w:pPr>
      <w:r>
        <w:br w:type="page"/>
      </w:r>
      <w:r w:rsidR="00526596">
        <w:rPr>
          <w:noProof/>
        </w:rPr>
        <w:lastRenderedPageBreak/>
        <w:drawing>
          <wp:inline distT="0" distB="0" distL="0" distR="0" wp14:anchorId="0A205436" wp14:editId="33F1E911">
            <wp:extent cx="5943599" cy="74181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OutputFil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599" cy="7418155"/>
                    </a:xfrm>
                    <a:prstGeom prst="rect">
                      <a:avLst/>
                    </a:prstGeom>
                  </pic:spPr>
                </pic:pic>
              </a:graphicData>
            </a:graphic>
          </wp:inline>
        </w:drawing>
      </w:r>
    </w:p>
    <w:p w14:paraId="2164B2B2" w14:textId="78483A95" w:rsidR="00CE6A2F" w:rsidRPr="00CE2DA4" w:rsidRDefault="00CE6A2F" w:rsidP="00CE6A2F">
      <w:pPr>
        <w:pStyle w:val="Caption"/>
        <w:jc w:val="center"/>
      </w:pPr>
      <w:bookmarkStart w:id="62" w:name="_Ref352753427"/>
      <w:r>
        <w:t xml:space="preserve">Figure </w:t>
      </w:r>
      <w:r w:rsidR="005B138F">
        <w:fldChar w:fldCharType="begin"/>
      </w:r>
      <w:r w:rsidR="005B138F">
        <w:instrText xml:space="preserve"> SEQ Figure \* ARABIC </w:instrText>
      </w:r>
      <w:r w:rsidR="005B138F">
        <w:fldChar w:fldCharType="separate"/>
      </w:r>
      <w:r w:rsidR="00B66E17">
        <w:rPr>
          <w:noProof/>
        </w:rPr>
        <w:t>4</w:t>
      </w:r>
      <w:r w:rsidR="005B138F">
        <w:rPr>
          <w:noProof/>
        </w:rPr>
        <w:fldChar w:fldCharType="end"/>
      </w:r>
      <w:bookmarkEnd w:id="62"/>
      <w:r>
        <w:t xml:space="preserve">: Summary of Input and Output Files for FAST </w:t>
      </w:r>
      <w:r w:rsidRPr="00195D86">
        <w:t>v8.</w:t>
      </w:r>
      <w:r w:rsidR="007569F6">
        <w:t>1</w:t>
      </w:r>
      <w:r w:rsidR="003B0AA0">
        <w:t>5</w:t>
      </w:r>
      <w:r w:rsidRPr="00195D86">
        <w:t>.</w:t>
      </w:r>
      <w:r w:rsidR="008F1D42" w:rsidRPr="00195D86">
        <w:t>00</w:t>
      </w:r>
      <w:r w:rsidR="008F1D42">
        <w:t>a</w:t>
      </w:r>
      <w:r w:rsidRPr="00195D86">
        <w:t>-bjj</w:t>
      </w:r>
    </w:p>
    <w:p w14:paraId="2164B375" w14:textId="77777777" w:rsidR="007A051E" w:rsidRDefault="00487BBF" w:rsidP="00AD1B9B">
      <w:pPr>
        <w:pStyle w:val="Heading2"/>
      </w:pPr>
      <w:bookmarkStart w:id="63" w:name="_Ref391883796"/>
      <w:bookmarkStart w:id="64" w:name="_Toc448331063"/>
      <w:bookmarkStart w:id="65" w:name="_Ref352702959"/>
      <w:r>
        <w:lastRenderedPageBreak/>
        <w:t xml:space="preserve">Variables Specified in the </w:t>
      </w:r>
      <w:r w:rsidR="007A051E">
        <w:t>FAST Primary Input File</w:t>
      </w:r>
      <w:bookmarkEnd w:id="63"/>
      <w:bookmarkEnd w:id="64"/>
    </w:p>
    <w:p w14:paraId="2164B376" w14:textId="5753F3E2" w:rsidR="00452E60" w:rsidRPr="00452E60" w:rsidRDefault="00452E60" w:rsidP="00071BEF">
      <w:r>
        <w:t xml:space="preserve">FAST expects to find variables on specific lines in the text </w:t>
      </w:r>
      <w:r w:rsidR="00A16467">
        <w:t xml:space="preserve">input </w:t>
      </w:r>
      <w:r w:rsidR="008B306F">
        <w:t>file</w:t>
      </w:r>
      <w:r w:rsidR="00EA31B9">
        <w:t>,</w:t>
      </w:r>
      <w:r w:rsidR="00A16467">
        <w:t xml:space="preserve"> so</w:t>
      </w:r>
      <w:r w:rsidR="00EA31B9">
        <w:t>,</w:t>
      </w:r>
      <w:r w:rsidR="00A16467">
        <w:t xml:space="preserve"> do not add or remove lines in the file.</w:t>
      </w:r>
      <w:r>
        <w:t xml:space="preserve"> </w:t>
      </w:r>
      <w:r w:rsidR="002A47ED">
        <w:t>The inputs listed in the file are described below, and an example file is provide</w:t>
      </w:r>
      <w:r w:rsidR="008C15EA">
        <w:t>d</w:t>
      </w:r>
      <w:r w:rsidR="002A47ED">
        <w:t xml:space="preserve"> at the end of this document, in </w:t>
      </w:r>
      <w:r w:rsidR="002A47ED">
        <w:fldChar w:fldCharType="begin"/>
      </w:r>
      <w:r w:rsidR="002A47ED">
        <w:instrText xml:space="preserve"> REF _Ref392062682 \h </w:instrText>
      </w:r>
      <w:r w:rsidR="002A47ED">
        <w:fldChar w:fldCharType="separate"/>
      </w:r>
      <w:r w:rsidR="00B66E17">
        <w:t xml:space="preserve">Appendix </w:t>
      </w:r>
      <w:r w:rsidR="00B66E17">
        <w:rPr>
          <w:noProof/>
        </w:rPr>
        <w:t>A</w:t>
      </w:r>
      <w:r w:rsidR="00B66E17">
        <w:t>: Example FAST v8.15.* Input File</w:t>
      </w:r>
      <w:r w:rsidR="002A47ED">
        <w:fldChar w:fldCharType="end"/>
      </w:r>
      <w:r w:rsidR="00EF2B14">
        <w:t>.</w:t>
      </w:r>
    </w:p>
    <w:p w14:paraId="2164B377" w14:textId="77777777" w:rsidR="00460C71" w:rsidRDefault="00460C71" w:rsidP="00AD1B9B">
      <w:pPr>
        <w:pStyle w:val="Heading3"/>
      </w:pPr>
      <w:r>
        <w:t>Simulation Control</w:t>
      </w:r>
    </w:p>
    <w:p w14:paraId="2164B378" w14:textId="77777777" w:rsidR="00BC368A" w:rsidRPr="00BC368A" w:rsidRDefault="00BC368A" w:rsidP="00BC368A">
      <w:r>
        <w:t>This section of the input file contains options for controlling the simulation.</w:t>
      </w:r>
    </w:p>
    <w:p w14:paraId="2164B379" w14:textId="77777777" w:rsidR="00460C71" w:rsidRDefault="00460C71" w:rsidP="00AD1B9B">
      <w:pPr>
        <w:pStyle w:val="Heading4"/>
      </w:pPr>
      <w:r>
        <w:t>Echo</w:t>
      </w:r>
      <w:r w:rsidR="009C1B4E">
        <w:t>: Echo input data to &lt;</w:t>
      </w:r>
      <w:proofErr w:type="spellStart"/>
      <w:r w:rsidR="009C1B4E">
        <w:t>RootName</w:t>
      </w:r>
      <w:proofErr w:type="spellEnd"/>
      <w:r w:rsidR="009C1B4E">
        <w:t>&gt;.</w:t>
      </w:r>
      <w:proofErr w:type="spellStart"/>
      <w:r w:rsidR="009C1B4E">
        <w:t>ech</w:t>
      </w:r>
      <w:proofErr w:type="spellEnd"/>
      <w:r w:rsidR="009C1B4E">
        <w:t xml:space="preserve"> </w:t>
      </w:r>
      <w:r w:rsidR="00E76264">
        <w:t>[T/F]</w:t>
      </w:r>
    </w:p>
    <w:p w14:paraId="2164B37A" w14:textId="77777777" w:rsidR="00460C71" w:rsidRDefault="004A39F6" w:rsidP="00460C71">
      <w:r>
        <w:t>Setting this flag to “</w:t>
      </w:r>
      <w:r w:rsidR="008E79AA">
        <w:t>True</w:t>
      </w:r>
      <w:r>
        <w:t xml:space="preserve">” will result in the FAST </w:t>
      </w:r>
      <w:r w:rsidR="007D09CB">
        <w:t xml:space="preserve">primary input </w:t>
      </w:r>
      <w:r>
        <w:t>file being echoed to a file named “&lt;</w:t>
      </w:r>
      <w:proofErr w:type="spellStart"/>
      <w:r>
        <w:t>RootName</w:t>
      </w:r>
      <w:proofErr w:type="spellEnd"/>
      <w:r>
        <w:t>&gt;.</w:t>
      </w:r>
      <w:proofErr w:type="spellStart"/>
      <w:r>
        <w:t>ech</w:t>
      </w:r>
      <w:proofErr w:type="spellEnd"/>
      <w:r>
        <w:t>” where &lt;</w:t>
      </w:r>
      <w:proofErr w:type="spellStart"/>
      <w:r>
        <w:t>RootName</w:t>
      </w:r>
      <w:proofErr w:type="spellEnd"/>
      <w:r>
        <w:t xml:space="preserve">&gt; is the name of the </w:t>
      </w:r>
      <w:r w:rsidR="007D09CB">
        <w:t xml:space="preserve">FAST </w:t>
      </w:r>
      <w:r>
        <w:t xml:space="preserve">primary input file, excluding its file extension. This </w:t>
      </w:r>
      <w:r w:rsidR="008E79AA">
        <w:t xml:space="preserve">feature </w:t>
      </w:r>
      <w:r>
        <w:t>is useful for debugging</w:t>
      </w:r>
      <w:r w:rsidR="008E79AA">
        <w:t xml:space="preserve"> an input file</w:t>
      </w:r>
      <w:r>
        <w:t>.</w:t>
      </w:r>
    </w:p>
    <w:p w14:paraId="2164B37B" w14:textId="77777777" w:rsidR="00460C71" w:rsidRDefault="00460C71" w:rsidP="00AD1B9B">
      <w:pPr>
        <w:pStyle w:val="Heading4"/>
      </w:pPr>
      <w:proofErr w:type="spellStart"/>
      <w:r>
        <w:t>AbortLevel</w:t>
      </w:r>
      <w:proofErr w:type="spellEnd"/>
      <w:r w:rsidR="009C1B4E">
        <w:t>:</w:t>
      </w:r>
      <w:r w:rsidR="009C1B4E" w:rsidRPr="009C1B4E">
        <w:t xml:space="preserve"> </w:t>
      </w:r>
      <w:r w:rsidR="009C1B4E">
        <w:t xml:space="preserve">Error level when simulation should abort </w:t>
      </w:r>
      <w:r w:rsidR="00E76264">
        <w:t>[“</w:t>
      </w:r>
      <w:r w:rsidR="008E79AA">
        <w:t>WARNING</w:t>
      </w:r>
      <w:r w:rsidR="00E76264">
        <w:t>”</w:t>
      </w:r>
      <w:r w:rsidR="009C1B4E">
        <w:t xml:space="preserve">, </w:t>
      </w:r>
      <w:r w:rsidR="00E76264">
        <w:t>“</w:t>
      </w:r>
      <w:r w:rsidR="008E79AA">
        <w:t>SEVERE</w:t>
      </w:r>
      <w:r w:rsidR="00E76264">
        <w:t>”</w:t>
      </w:r>
      <w:r w:rsidR="009C1B4E">
        <w:t xml:space="preserve">, </w:t>
      </w:r>
      <w:r w:rsidR="00E76264">
        <w:t>or “</w:t>
      </w:r>
      <w:r w:rsidR="008E79AA">
        <w:t>FATAL</w:t>
      </w:r>
      <w:r w:rsidR="00E76264">
        <w:t>”]</w:t>
      </w:r>
      <w:r w:rsidR="009C1B4E">
        <w:t xml:space="preserve"> </w:t>
      </w:r>
    </w:p>
    <w:p w14:paraId="2164B37C" w14:textId="77777777" w:rsidR="00460C71" w:rsidRDefault="004C4A8A" w:rsidP="00460C71">
      <w:r>
        <w:t>This string tells FAST what error level should cause an abort. Typ</w:t>
      </w:r>
      <w:r w:rsidR="00B23118">
        <w:t>ically we set this to abort on fatal</w:t>
      </w:r>
      <w:r>
        <w:t xml:space="preserve"> errors, but there may be instances when a user wishes to abort o</w:t>
      </w:r>
      <w:r w:rsidR="00B23118">
        <w:t>n severe errors or warnings.</w:t>
      </w:r>
    </w:p>
    <w:p w14:paraId="2164B37D" w14:textId="77777777" w:rsidR="00B73836" w:rsidRDefault="00B23118" w:rsidP="00460C71">
      <w:r>
        <w:t>Fatal</w:t>
      </w:r>
      <w:r w:rsidR="00B73836">
        <w:t xml:space="preserve"> errors are those from which the program cannot recover. For example:</w:t>
      </w:r>
    </w:p>
    <w:p w14:paraId="2164B37E" w14:textId="77777777" w:rsidR="00B73836" w:rsidRDefault="00B73836" w:rsidP="00B73836">
      <w:pPr>
        <w:pStyle w:val="ListParagraph"/>
        <w:numPr>
          <w:ilvl w:val="0"/>
          <w:numId w:val="8"/>
        </w:numPr>
      </w:pPr>
      <w:r>
        <w:t>Running out of memory when trying to allocate space for variables.</w:t>
      </w:r>
    </w:p>
    <w:p w14:paraId="2164B37F" w14:textId="77777777" w:rsidR="00B73836" w:rsidRDefault="00B73836" w:rsidP="00B73836">
      <w:pPr>
        <w:pStyle w:val="ListParagraph"/>
        <w:numPr>
          <w:ilvl w:val="0"/>
          <w:numId w:val="8"/>
        </w:numPr>
      </w:pPr>
      <w:r>
        <w:t>Trying to read a number from a line of an input file that does not contain numeric values.</w:t>
      </w:r>
    </w:p>
    <w:p w14:paraId="2164B380" w14:textId="77777777" w:rsidR="00B73836" w:rsidRDefault="00B73836" w:rsidP="00B73836">
      <w:pPr>
        <w:pStyle w:val="ListParagraph"/>
        <w:numPr>
          <w:ilvl w:val="0"/>
          <w:numId w:val="8"/>
        </w:numPr>
      </w:pPr>
      <w:r>
        <w:t>Reaching the end of an input file before reading all the necessary information.</w:t>
      </w:r>
    </w:p>
    <w:p w14:paraId="2164B381" w14:textId="77777777" w:rsidR="008B7344" w:rsidRDefault="008B7344" w:rsidP="00B73836">
      <w:pPr>
        <w:pStyle w:val="ListParagraph"/>
        <w:numPr>
          <w:ilvl w:val="0"/>
          <w:numId w:val="8"/>
        </w:numPr>
      </w:pPr>
      <w:r>
        <w:t>Trying to open a file for writing, but the file is locked from another process.</w:t>
      </w:r>
    </w:p>
    <w:p w14:paraId="2164B382" w14:textId="77777777" w:rsidR="004C4A8A" w:rsidRDefault="00B23118" w:rsidP="00460C71">
      <w:r>
        <w:t>Some examples of severe</w:t>
      </w:r>
      <w:r w:rsidR="004C4A8A">
        <w:t xml:space="preserve"> errors include the following:</w:t>
      </w:r>
    </w:p>
    <w:p w14:paraId="2164B383" w14:textId="268AE76B" w:rsidR="004C4A8A" w:rsidRDefault="004C4A8A" w:rsidP="004C4A8A">
      <w:pPr>
        <w:pStyle w:val="ListParagraph"/>
        <w:numPr>
          <w:ilvl w:val="0"/>
          <w:numId w:val="7"/>
        </w:numPr>
      </w:pPr>
      <w:r>
        <w:t>A format specifier for real numbers is to</w:t>
      </w:r>
      <w:r w:rsidR="00B52DBD">
        <w:t>o</w:t>
      </w:r>
      <w:r>
        <w:t xml:space="preserve"> narrow to print, so output files will almost certainly contain “***” instead of actual numbers.</w:t>
      </w:r>
    </w:p>
    <w:p w14:paraId="2164B384" w14:textId="77777777" w:rsidR="004C4A8A" w:rsidRDefault="004C4A8A" w:rsidP="004C4A8A">
      <w:pPr>
        <w:pStyle w:val="ListParagraph"/>
        <w:numPr>
          <w:ilvl w:val="0"/>
          <w:numId w:val="7"/>
        </w:numPr>
      </w:pPr>
      <w:r>
        <w:t xml:space="preserve">When trying to read a numeric value, </w:t>
      </w:r>
      <w:r w:rsidR="00143736">
        <w:t xml:space="preserve">logical </w:t>
      </w:r>
      <w:r>
        <w:t xml:space="preserve">“True” or “False” values were found instead. </w:t>
      </w:r>
      <w:proofErr w:type="gramStart"/>
      <w:r>
        <w:t>Fortran</w:t>
      </w:r>
      <w:proofErr w:type="gramEnd"/>
      <w:r>
        <w:t xml:space="preserve"> interprets them as 0 or 1, but that may not be what the user intended.</w:t>
      </w:r>
    </w:p>
    <w:p w14:paraId="2164B385" w14:textId="39DCB8CE" w:rsidR="00143736" w:rsidRDefault="00794BE0" w:rsidP="004C4A8A">
      <w:pPr>
        <w:pStyle w:val="ListParagraph"/>
        <w:numPr>
          <w:ilvl w:val="0"/>
          <w:numId w:val="7"/>
        </w:numPr>
      </w:pPr>
      <w:r>
        <w:t>A routine is using math based on the assumption that the angles are small</w:t>
      </w:r>
      <w:r w:rsidR="00143736">
        <w:t xml:space="preserve">, but the angles </w:t>
      </w:r>
      <w:r w:rsidR="00433203">
        <w:t xml:space="preserve">the routine </w:t>
      </w:r>
      <w:r w:rsidR="00143736">
        <w:t>found were larger than what it considers “small.”</w:t>
      </w:r>
    </w:p>
    <w:p w14:paraId="2164B386" w14:textId="77777777" w:rsidR="0059296F" w:rsidRDefault="00D7063E" w:rsidP="00CF0284">
      <w:r>
        <w:t>Warnings are typically generated when the simulation can continue—perhaps by the program adjusting inputs—but the results may not be what the user expected.</w:t>
      </w:r>
      <w:r w:rsidR="000D373D">
        <w:t xml:space="preserve"> </w:t>
      </w:r>
      <w:r w:rsidR="0059296F">
        <w:t>Things that may generate warnings include</w:t>
      </w:r>
    </w:p>
    <w:p w14:paraId="2164B387" w14:textId="77777777" w:rsidR="000D373D" w:rsidRDefault="0042493B" w:rsidP="00CF0284">
      <w:pPr>
        <w:pStyle w:val="ListParagraph"/>
        <w:numPr>
          <w:ilvl w:val="0"/>
          <w:numId w:val="13"/>
        </w:numPr>
      </w:pPr>
      <w:r>
        <w:t>Cases when u</w:t>
      </w:r>
      <w:r w:rsidR="00D7063E">
        <w:t xml:space="preserve">ser inputs </w:t>
      </w:r>
      <w:r>
        <w:t xml:space="preserve">are </w:t>
      </w:r>
      <w:r w:rsidR="00D7063E">
        <w:t>modified</w:t>
      </w:r>
      <w:r>
        <w:t>:</w:t>
      </w:r>
    </w:p>
    <w:p w14:paraId="2164B388" w14:textId="77777777" w:rsidR="00D7063E" w:rsidRDefault="000D373D" w:rsidP="00CF0284">
      <w:pPr>
        <w:pStyle w:val="ListParagraph"/>
        <w:numPr>
          <w:ilvl w:val="1"/>
          <w:numId w:val="13"/>
        </w:numPr>
      </w:pPr>
      <w:r>
        <w:t>I</w:t>
      </w:r>
      <w:r w:rsidR="00D7063E">
        <w:t>f the user asked for output on more tower strain gages than there are tower nodes, ElastoDyn will set the number of strain gages equal to the number of nodes.</w:t>
      </w:r>
    </w:p>
    <w:p w14:paraId="2164B389" w14:textId="15E91B6E" w:rsidR="000D373D" w:rsidRDefault="000D373D" w:rsidP="00CF0284">
      <w:pPr>
        <w:pStyle w:val="ListParagraph"/>
        <w:numPr>
          <w:ilvl w:val="1"/>
          <w:numId w:val="13"/>
        </w:numPr>
      </w:pPr>
      <w:r>
        <w:t xml:space="preserve">If </w:t>
      </w:r>
      <w:r w:rsidR="00047E90">
        <w:t>a</w:t>
      </w:r>
      <w:r>
        <w:t xml:space="preserve">ir density is set to </w:t>
      </w:r>
      <w:r w:rsidR="00160D02">
        <w:t>zero</w:t>
      </w:r>
      <w:r>
        <w:t xml:space="preserve">, </w:t>
      </w:r>
      <w:r w:rsidR="00047E90">
        <w:t>AeroDyn</w:t>
      </w:r>
      <w:r w:rsidR="0042493B">
        <w:t xml:space="preserve"> </w:t>
      </w:r>
      <w:r w:rsidR="00433203">
        <w:t xml:space="preserve">v14 </w:t>
      </w:r>
      <w:r w:rsidR="0042493B">
        <w:t>will turn off the dynamic</w:t>
      </w:r>
      <w:r w:rsidR="00EA31B9">
        <w:t>-</w:t>
      </w:r>
      <w:r w:rsidR="0042493B">
        <w:t>inflow model</w:t>
      </w:r>
      <w:r>
        <w:t>.</w:t>
      </w:r>
    </w:p>
    <w:p w14:paraId="2164B38A" w14:textId="77777777" w:rsidR="0042493B" w:rsidRDefault="0042493B" w:rsidP="00CF0284">
      <w:pPr>
        <w:pStyle w:val="ListParagraph"/>
        <w:numPr>
          <w:ilvl w:val="0"/>
          <w:numId w:val="13"/>
        </w:numPr>
      </w:pPr>
      <w:r>
        <w:t xml:space="preserve">Cases where non-physical conditions </w:t>
      </w:r>
      <w:r w:rsidR="00047E90">
        <w:t xml:space="preserve">could be </w:t>
      </w:r>
      <w:r w:rsidR="00D7063E">
        <w:t>modeled</w:t>
      </w:r>
      <w:r w:rsidR="00047E90">
        <w:t>:</w:t>
      </w:r>
      <w:r w:rsidR="00D7063E">
        <w:t xml:space="preserve"> </w:t>
      </w:r>
    </w:p>
    <w:p w14:paraId="2164B38B" w14:textId="77777777" w:rsidR="00D7063E" w:rsidRDefault="0042493B" w:rsidP="00CF0284">
      <w:pPr>
        <w:pStyle w:val="ListParagraph"/>
        <w:numPr>
          <w:ilvl w:val="1"/>
          <w:numId w:val="13"/>
        </w:numPr>
      </w:pPr>
      <w:r>
        <w:t xml:space="preserve">If the </w:t>
      </w:r>
      <w:r w:rsidR="00D7063E">
        <w:t xml:space="preserve">user enables </w:t>
      </w:r>
      <w:proofErr w:type="spellStart"/>
      <w:r w:rsidR="00D7063E">
        <w:t>ElastoDyn’s</w:t>
      </w:r>
      <w:proofErr w:type="spellEnd"/>
      <w:r w:rsidR="00D7063E">
        <w:t xml:space="preserve"> </w:t>
      </w:r>
      <w:r w:rsidR="00160D02">
        <w:t>second</w:t>
      </w:r>
      <w:r>
        <w:t xml:space="preserve"> </w:t>
      </w:r>
      <w:r w:rsidR="00D7063E">
        <w:t xml:space="preserve">flap mode but </w:t>
      </w:r>
      <w:r w:rsidR="00160D02">
        <w:t>does not enable</w:t>
      </w:r>
      <w:r w:rsidR="00D7063E">
        <w:t xml:space="preserve"> </w:t>
      </w:r>
      <w:r>
        <w:t xml:space="preserve">the </w:t>
      </w:r>
      <w:r w:rsidR="00160D02">
        <w:t>first</w:t>
      </w:r>
      <w:r>
        <w:t xml:space="preserve"> flap mode</w:t>
      </w:r>
      <w:r w:rsidR="000D373D">
        <w:t>.</w:t>
      </w:r>
    </w:p>
    <w:p w14:paraId="2164B38C" w14:textId="77777777" w:rsidR="00047E90" w:rsidRDefault="0042493B" w:rsidP="00CF0284">
      <w:pPr>
        <w:pStyle w:val="ListParagraph"/>
        <w:numPr>
          <w:ilvl w:val="1"/>
          <w:numId w:val="13"/>
        </w:numPr>
      </w:pPr>
      <w:r>
        <w:t>If the user has disabled wake calculations in AeroDyn.</w:t>
      </w:r>
    </w:p>
    <w:p w14:paraId="2164B38D" w14:textId="77777777" w:rsidR="00460C71" w:rsidRDefault="00E76264" w:rsidP="00AD1B9B">
      <w:pPr>
        <w:pStyle w:val="Heading4"/>
      </w:pPr>
      <w:proofErr w:type="spellStart"/>
      <w:r>
        <w:lastRenderedPageBreak/>
        <w:t>TMax</w:t>
      </w:r>
      <w:proofErr w:type="spellEnd"/>
      <w:r>
        <w:t>: Total run time [s]</w:t>
      </w:r>
    </w:p>
    <w:p w14:paraId="2164B38E" w14:textId="77777777" w:rsidR="00460C71" w:rsidRDefault="00B73836" w:rsidP="00460C71">
      <w:r>
        <w:t xml:space="preserve">This is the total length of the simulation to be run, in seconds. The first output is calculated at </w:t>
      </w:r>
      <w:r w:rsidRPr="00CF0284">
        <w:rPr>
          <w:i/>
        </w:rPr>
        <w:t>t</w:t>
      </w:r>
      <w:r w:rsidR="007B654A">
        <w:rPr>
          <w:i/>
        </w:rPr>
        <w:t xml:space="preserve"> </w:t>
      </w:r>
      <w:r>
        <w:t>=</w:t>
      </w:r>
      <w:r w:rsidR="007B654A">
        <w:t xml:space="preserve"> </w:t>
      </w:r>
      <w:proofErr w:type="gramStart"/>
      <w:r>
        <w:t>0</w:t>
      </w:r>
      <w:proofErr w:type="gramEnd"/>
      <w:r>
        <w:t xml:space="preserve">; the last output is calculated at </w:t>
      </w:r>
      <w:r w:rsidRPr="00CF0284">
        <w:rPr>
          <w:i/>
        </w:rPr>
        <w:t>t</w:t>
      </w:r>
      <w:r w:rsidR="007B654A">
        <w:rPr>
          <w:i/>
        </w:rPr>
        <w:t xml:space="preserve"> </w:t>
      </w:r>
      <w:r>
        <w:t>=</w:t>
      </w:r>
      <w:r w:rsidR="007B654A">
        <w:t xml:space="preserve"> </w:t>
      </w:r>
      <w:proofErr w:type="spellStart"/>
      <w:r w:rsidRPr="00CF0284">
        <w:rPr>
          <w:b/>
        </w:rPr>
        <w:t>TMax</w:t>
      </w:r>
      <w:proofErr w:type="spellEnd"/>
      <w:r>
        <w:t xml:space="preserve"> seconds.</w:t>
      </w:r>
    </w:p>
    <w:p w14:paraId="2164B38F" w14:textId="77777777" w:rsidR="00E76264" w:rsidRDefault="00E76264" w:rsidP="00AD1B9B">
      <w:pPr>
        <w:pStyle w:val="Heading4"/>
      </w:pPr>
      <w:r>
        <w:t>DT: Recommended module time step [s]</w:t>
      </w:r>
    </w:p>
    <w:p w14:paraId="2164B390" w14:textId="142C5428" w:rsidR="00E76264" w:rsidRDefault="00B73836" w:rsidP="008B0813">
      <w:r>
        <w:t>This is the global, or glue-code, time step</w:t>
      </w:r>
      <w:r w:rsidR="002827E8">
        <w:t xml:space="preserve">; </w:t>
      </w:r>
      <w:r w:rsidR="008B0813" w:rsidRPr="00CF0284">
        <w:rPr>
          <w:b/>
        </w:rPr>
        <w:t>DT</w:t>
      </w:r>
      <w:r>
        <w:t xml:space="preserve"> is the val</w:t>
      </w:r>
      <w:r w:rsidR="00BE40F1">
        <w:t xml:space="preserve">ue </w:t>
      </w:r>
      <w:r w:rsidR="008B0813">
        <w:t xml:space="preserve">FAST </w:t>
      </w:r>
      <w:r w:rsidR="00BE40F1">
        <w:t>will suggest modules use</w:t>
      </w:r>
      <w:r w:rsidR="008B0813">
        <w:t xml:space="preserve">, although some modules may choose to use a time step that is an integer multiple smaller than </w:t>
      </w:r>
      <w:r w:rsidR="008B0813" w:rsidRPr="00CF0284">
        <w:rPr>
          <w:b/>
        </w:rPr>
        <w:t>DT</w:t>
      </w:r>
      <w:r w:rsidR="008B0813">
        <w:t xml:space="preserve">. Module </w:t>
      </w:r>
      <w:r w:rsidR="007B654A">
        <w:t>input-output relationships</w:t>
      </w:r>
      <w:r w:rsidR="008B0813">
        <w:t xml:space="preserve"> used to couple the modules together are calculated every </w:t>
      </w:r>
      <w:r w:rsidR="008B0813" w:rsidRPr="00CF0284">
        <w:rPr>
          <w:b/>
        </w:rPr>
        <w:t>DT</w:t>
      </w:r>
      <w:r w:rsidR="008B0813">
        <w:t xml:space="preserve"> seconds</w:t>
      </w:r>
      <w:proofErr w:type="gramStart"/>
      <w:r w:rsidR="008B0813">
        <w:t xml:space="preserve">.  </w:t>
      </w:r>
      <w:proofErr w:type="gramEnd"/>
      <w:r w:rsidR="008B0813">
        <w:t>It is essential that a small enough time step is used to ensure solution accuracy (by providing a sufficient sampling rate to characterize all key frequencies of the system), to ensure numerical stability of the selected time-integrators, and to ensure that the coupling between modules of FAST is numerically stable.</w:t>
      </w:r>
    </w:p>
    <w:p w14:paraId="2164B391" w14:textId="3D41EDDE" w:rsidR="00EC0F52" w:rsidRDefault="00BE40F1" w:rsidP="00460C71">
      <w:r>
        <w:t xml:space="preserve">Our rule of thumb is to </w:t>
      </w:r>
      <w:r w:rsidR="008B0813">
        <w:t xml:space="preserve">set </w:t>
      </w:r>
      <w:r w:rsidRPr="00CF0284">
        <w:rPr>
          <w:b/>
        </w:rPr>
        <w:t>DT</w:t>
      </w:r>
      <w:r>
        <w:t xml:space="preserve"> = </w:t>
      </w:r>
      <w:proofErr w:type="gramStart"/>
      <w:r>
        <w:t>1</w:t>
      </w:r>
      <w:proofErr w:type="gramEnd"/>
      <w:r w:rsidR="00EA3ECC">
        <w:t xml:space="preserve"> </w:t>
      </w:r>
      <w:r>
        <w:t>/</w:t>
      </w:r>
      <w:r w:rsidR="00EA3ECC">
        <w:t xml:space="preserve"> </w:t>
      </w:r>
      <w:r>
        <w:t>(10 * highest natural frequency</w:t>
      </w:r>
      <w:r w:rsidR="008B0813">
        <w:t xml:space="preserve"> in Hz</w:t>
      </w:r>
      <w:r>
        <w:t xml:space="preserve"> </w:t>
      </w:r>
      <w:r w:rsidR="00034E12">
        <w:t>of coupling between modules</w:t>
      </w:r>
      <w:r>
        <w:t>).</w:t>
      </w:r>
      <w:r w:rsidR="00EC0F52">
        <w:t xml:space="preserve"> This natural frequency is hard to estimate before the full-system linearization of the coupled FAS</w:t>
      </w:r>
      <w:r w:rsidR="00160D02">
        <w:t>T</w:t>
      </w:r>
      <w:r w:rsidR="00EC0F52">
        <w:t xml:space="preserve"> </w:t>
      </w:r>
      <w:r w:rsidR="00433203">
        <w:t xml:space="preserve">v8 </w:t>
      </w:r>
      <w:r w:rsidR="00EC0F52">
        <w:t xml:space="preserve">model is realized. For coupled FAST models that don’t use </w:t>
      </w:r>
      <w:r w:rsidR="00433203">
        <w:t xml:space="preserve">BeamDyn or </w:t>
      </w:r>
      <w:r w:rsidR="00EC0F52">
        <w:t>SubDyn, the frequency can be estimated via a linearization analysis of FAST v7</w:t>
      </w:r>
      <w:proofErr w:type="gramStart"/>
      <w:r w:rsidR="00EC0F52">
        <w:t xml:space="preserve">.  </w:t>
      </w:r>
      <w:proofErr w:type="gramEnd"/>
      <w:r w:rsidR="00EC0F52">
        <w:t>For coupled FAST models that do use SubDyn, guidance for choosing the time step is found in the SubDyn ReadMe file.</w:t>
      </w:r>
    </w:p>
    <w:p w14:paraId="2164B392" w14:textId="77777777" w:rsidR="004A39F6" w:rsidRDefault="004A39F6" w:rsidP="00AD1B9B">
      <w:pPr>
        <w:pStyle w:val="Heading4"/>
      </w:pPr>
      <w:proofErr w:type="spellStart"/>
      <w:r>
        <w:t>InterpOrder</w:t>
      </w:r>
      <w:proofErr w:type="spellEnd"/>
      <w:r>
        <w:t>: Interpolation/Extrapolation order for input/output time history [1 or 2]</w:t>
      </w:r>
    </w:p>
    <w:p w14:paraId="2164B393" w14:textId="2DB865E7" w:rsidR="00AB4C00" w:rsidRDefault="00B73836" w:rsidP="00460C71">
      <w:r>
        <w:t xml:space="preserve">This is the order of the interpolation or extrapolation used for </w:t>
      </w:r>
      <w:r w:rsidR="00EC0F52">
        <w:t xml:space="preserve">module </w:t>
      </w:r>
      <w:r>
        <w:t xml:space="preserve">inputs in the FAST glue code. Valid entries are </w:t>
      </w:r>
      <w:r w:rsidR="00AB4C00">
        <w:t>“</w:t>
      </w:r>
      <w:r>
        <w:t>1</w:t>
      </w:r>
      <w:r w:rsidR="00AB4C00">
        <w:t>”</w:t>
      </w:r>
      <w:r>
        <w:t xml:space="preserve"> for linear interpolation/extrapolation or </w:t>
      </w:r>
      <w:r w:rsidR="00AB4C00">
        <w:t>“</w:t>
      </w:r>
      <w:r>
        <w:t>2</w:t>
      </w:r>
      <w:r w:rsidR="00AB4C00">
        <w:t>”</w:t>
      </w:r>
      <w:r>
        <w:t xml:space="preserve"> for quadratic interpolation/extrapolation.</w:t>
      </w:r>
      <w:r w:rsidR="00AB4C00">
        <w:t xml:space="preserve"> Previous </w:t>
      </w:r>
      <w:r w:rsidR="00EC0F52">
        <w:t xml:space="preserve">module </w:t>
      </w:r>
      <w:r w:rsidR="00AB4C00">
        <w:t xml:space="preserve">inputs are extrapolated at the beginning of each step in the time-advancement loop to provide a guess for the actual </w:t>
      </w:r>
      <w:r w:rsidR="00EC0F52">
        <w:t xml:space="preserve">module </w:t>
      </w:r>
      <w:r w:rsidR="00AB4C00">
        <w:t xml:space="preserve">inputs at </w:t>
      </w:r>
      <w:r w:rsidR="002827E8">
        <w:t>future times</w:t>
      </w:r>
      <w:r w:rsidR="004E68EA">
        <w:t xml:space="preserve"> for those modules that rely on an implicit time-integrator</w:t>
      </w:r>
      <w:r w:rsidR="00AB4C00">
        <w:t xml:space="preserve">. </w:t>
      </w:r>
      <w:r w:rsidR="00EC0F52">
        <w:t>Module i</w:t>
      </w:r>
      <w:r w:rsidR="00AB4C00">
        <w:t xml:space="preserve">nputs are typically interpolated in </w:t>
      </w:r>
      <w:r w:rsidR="00EC0F52">
        <w:t xml:space="preserve">a module’s </w:t>
      </w:r>
      <w:proofErr w:type="spellStart"/>
      <w:r w:rsidR="00AB4C00">
        <w:t>UpdateStates</w:t>
      </w:r>
      <w:proofErr w:type="spellEnd"/>
      <w:r w:rsidR="00AB4C00">
        <w:t xml:space="preserve"> routine.</w:t>
      </w:r>
    </w:p>
    <w:p w14:paraId="2164B394" w14:textId="77777777" w:rsidR="004A39F6" w:rsidRDefault="00AB4C00" w:rsidP="00460C71">
      <w:r>
        <w:t>We have found that quadratic extrapolation typically works well. However, there are times when linear extrapolation provides a stable solution while quadratic does not. We have found this to be true for cases where the model has poor initial values or cases where the simulation may have errors building up.</w:t>
      </w:r>
    </w:p>
    <w:p w14:paraId="2164B395" w14:textId="77777777" w:rsidR="004A39F6" w:rsidRDefault="004A39F6" w:rsidP="00AD1B9B">
      <w:pPr>
        <w:pStyle w:val="Heading4"/>
      </w:pPr>
      <w:proofErr w:type="spellStart"/>
      <w:r>
        <w:t>NumCrctn</w:t>
      </w:r>
      <w:proofErr w:type="spellEnd"/>
      <w:r>
        <w:t>: Number of correction iterations [-]</w:t>
      </w:r>
    </w:p>
    <w:p w14:paraId="2164B396" w14:textId="77777777" w:rsidR="004A39F6" w:rsidRDefault="00BE40F1" w:rsidP="00460C71">
      <w:r>
        <w:t xml:space="preserve">This is the number of corrections to be taken on each step of the predictor-corrector scheme implemented in FAST. </w:t>
      </w:r>
      <w:r w:rsidR="00E40EE5">
        <w:t xml:space="preserve">The value of </w:t>
      </w:r>
      <w:proofErr w:type="spellStart"/>
      <w:r w:rsidR="00E40EE5" w:rsidRPr="00BE40F1">
        <w:rPr>
          <w:b/>
        </w:rPr>
        <w:t>NumCrctn</w:t>
      </w:r>
      <w:proofErr w:type="spellEnd"/>
      <w:r w:rsidR="00E40EE5">
        <w:t xml:space="preserve"> must not be negative. Most models </w:t>
      </w:r>
      <w:r>
        <w:t>can</w:t>
      </w:r>
      <w:r w:rsidR="00E40EE5">
        <w:t xml:space="preserve"> </w:t>
      </w:r>
      <w:r>
        <w:t>achieve stable solutions by using</w:t>
      </w:r>
      <w:r w:rsidR="00E40EE5">
        <w:t xml:space="preserve"> e</w:t>
      </w:r>
      <w:r w:rsidR="004A39F6">
        <w:t>xplicit calculation</w:t>
      </w:r>
      <w:r w:rsidR="00E40EE5">
        <w:t>s (</w:t>
      </w:r>
      <w:r w:rsidR="004A39F6">
        <w:t>i.e., no corrections</w:t>
      </w:r>
      <w:r>
        <w:t>:</w:t>
      </w:r>
      <w:r w:rsidR="00E40EE5">
        <w:t xml:space="preserve"> </w:t>
      </w:r>
      <w:proofErr w:type="spellStart"/>
      <w:r w:rsidR="00E40EE5" w:rsidRPr="00BE40F1">
        <w:rPr>
          <w:b/>
        </w:rPr>
        <w:t>NumCrctn</w:t>
      </w:r>
      <w:proofErr w:type="spellEnd"/>
      <w:r w:rsidR="00E40EE5">
        <w:t xml:space="preserve"> = 0)</w:t>
      </w:r>
      <w:r>
        <w:t xml:space="preserve">, particularly if using </w:t>
      </w:r>
      <w:proofErr w:type="spellStart"/>
      <w:r>
        <w:rPr>
          <w:b/>
        </w:rPr>
        <w:t>InterpOrder</w:t>
      </w:r>
      <w:proofErr w:type="spellEnd"/>
      <w:r>
        <w:rPr>
          <w:b/>
        </w:rPr>
        <w:t xml:space="preserve"> </w:t>
      </w:r>
      <w:r w:rsidRPr="00BE40F1">
        <w:t xml:space="preserve">= </w:t>
      </w:r>
      <w:proofErr w:type="gramStart"/>
      <w:r w:rsidRPr="00BE40F1">
        <w:t>2</w:t>
      </w:r>
      <w:proofErr w:type="gramEnd"/>
      <w:r w:rsidR="00E17C2E">
        <w:t xml:space="preserve"> and the </w:t>
      </w:r>
      <w:r w:rsidR="007B654A">
        <w:t xml:space="preserve">recommended </w:t>
      </w:r>
      <w:r w:rsidR="00E17C2E" w:rsidRPr="00E17C2E">
        <w:rPr>
          <w:b/>
        </w:rPr>
        <w:t>DT</w:t>
      </w:r>
      <w:r w:rsidR="007B654A">
        <w:t>—see above</w:t>
      </w:r>
      <w:r w:rsidRPr="00BE40F1">
        <w:t>.</w:t>
      </w:r>
      <w:r>
        <w:t xml:space="preserve"> However, corrections may be needed if you wish to achieve a given </w:t>
      </w:r>
      <w:r w:rsidR="007B654A">
        <w:t xml:space="preserve">convergence rate of an underlying time integrator </w:t>
      </w:r>
      <w:r>
        <w:t>(e.g., if you are using a 4</w:t>
      </w:r>
      <w:r w:rsidRPr="00BE40F1">
        <w:rPr>
          <w:vertAlign w:val="superscript"/>
        </w:rPr>
        <w:t>th</w:t>
      </w:r>
      <w:r>
        <w:t xml:space="preserve">-order accurate integration scheme, you may </w:t>
      </w:r>
      <w:r w:rsidR="007B654A">
        <w:t xml:space="preserve">only </w:t>
      </w:r>
      <w:r>
        <w:t>get a 2</w:t>
      </w:r>
      <w:r w:rsidRPr="00BE40F1">
        <w:rPr>
          <w:vertAlign w:val="superscript"/>
        </w:rPr>
        <w:t>nd</w:t>
      </w:r>
      <w:r>
        <w:t xml:space="preserve">-order accurate solution with no corrections. If you </w:t>
      </w:r>
      <w:r w:rsidR="007B654A">
        <w:t xml:space="preserve">desire </w:t>
      </w:r>
      <w:r>
        <w:t>a 4</w:t>
      </w:r>
      <w:r w:rsidRPr="00BE40F1">
        <w:rPr>
          <w:vertAlign w:val="superscript"/>
        </w:rPr>
        <w:t>th</w:t>
      </w:r>
      <w:r>
        <w:t>-order accurate solution, you may need one or more corrections).</w:t>
      </w:r>
    </w:p>
    <w:p w14:paraId="2164B397" w14:textId="77777777" w:rsidR="004A39F6" w:rsidRDefault="004A39F6" w:rsidP="00AD1B9B">
      <w:pPr>
        <w:pStyle w:val="Heading4"/>
      </w:pPr>
      <w:proofErr w:type="spellStart"/>
      <w:r>
        <w:t>DT_UJac</w:t>
      </w:r>
      <w:proofErr w:type="spellEnd"/>
      <w:r>
        <w:t>: Time between calls to get Jacobians [s]</w:t>
      </w:r>
    </w:p>
    <w:p w14:paraId="2164B398" w14:textId="17AC8561" w:rsidR="002D091E" w:rsidRDefault="00BC368A" w:rsidP="004A39F6">
      <w:r>
        <w:t xml:space="preserve">We use a Jacobian matrix to solve the </w:t>
      </w:r>
      <w:r w:rsidR="007B654A">
        <w:t xml:space="preserve">module </w:t>
      </w:r>
      <w:r>
        <w:t xml:space="preserve">input-output relationship between accelerations and loads in the </w:t>
      </w:r>
      <w:r w:rsidR="004E68EA">
        <w:t xml:space="preserve">ElastoDyn-BeamDyn, </w:t>
      </w:r>
      <w:r>
        <w:t>ElastoDyn-HydroDyn-SubDyn</w:t>
      </w:r>
      <w:r w:rsidR="00DA52C8">
        <w:t>,</w:t>
      </w:r>
      <w:r w:rsidR="004E68EA">
        <w:t xml:space="preserve"> and ElastoDyn-</w:t>
      </w:r>
      <w:r w:rsidR="00DA52C8" w:rsidRPr="00DA52C8">
        <w:t xml:space="preserve"> </w:t>
      </w:r>
      <w:proofErr w:type="spellStart"/>
      <w:r w:rsidR="00DA52C8">
        <w:t>OrcaFlexInterface</w:t>
      </w:r>
      <w:proofErr w:type="spellEnd"/>
      <w:r>
        <w:t xml:space="preserve"> </w:t>
      </w:r>
      <w:r>
        <w:lastRenderedPageBreak/>
        <w:t>coupling</w:t>
      </w:r>
      <w:r w:rsidR="004E68EA">
        <w:t>s</w:t>
      </w:r>
      <w:r>
        <w:t xml:space="preserve">. This Jacobian </w:t>
      </w:r>
      <w:r w:rsidR="002D091E">
        <w:t xml:space="preserve">is computed with finite differences and can be time consuming. However, </w:t>
      </w:r>
      <w:r>
        <w:t xml:space="preserve">it </w:t>
      </w:r>
      <w:r w:rsidR="002D091E">
        <w:t xml:space="preserve">rarely </w:t>
      </w:r>
      <w:r>
        <w:t>need</w:t>
      </w:r>
      <w:r w:rsidR="002D091E">
        <w:t>s</w:t>
      </w:r>
      <w:r>
        <w:t xml:space="preserve"> to be calculated </w:t>
      </w:r>
      <w:r w:rsidR="007B654A">
        <w:t>frequently</w:t>
      </w:r>
      <w:r>
        <w:t xml:space="preserve">. </w:t>
      </w:r>
    </w:p>
    <w:p w14:paraId="2164B399" w14:textId="6F72C1CA" w:rsidR="002D091E" w:rsidRDefault="002D091E" w:rsidP="004A39F6">
      <w:proofErr w:type="spellStart"/>
      <w:r w:rsidRPr="002D091E">
        <w:rPr>
          <w:b/>
        </w:rPr>
        <w:t>DT_UJac</w:t>
      </w:r>
      <w:proofErr w:type="spellEnd"/>
      <w:r>
        <w:t xml:space="preserve"> determines how often the Jacobian needs to be updated. </w:t>
      </w:r>
      <w:r w:rsidR="004E68EA">
        <w:t>For most models</w:t>
      </w:r>
      <w:r>
        <w:t xml:space="preserve">, </w:t>
      </w:r>
      <w:proofErr w:type="spellStart"/>
      <w:r w:rsidRPr="002D091E">
        <w:rPr>
          <w:b/>
        </w:rPr>
        <w:t>DT_UJac</w:t>
      </w:r>
      <w:proofErr w:type="spellEnd"/>
      <w:r>
        <w:t xml:space="preserve"> can be set to a value larger than </w:t>
      </w:r>
      <w:proofErr w:type="spellStart"/>
      <w:r w:rsidRPr="002D091E">
        <w:rPr>
          <w:b/>
        </w:rPr>
        <w:t>TMax</w:t>
      </w:r>
      <w:proofErr w:type="spellEnd"/>
      <w:r>
        <w:t>.</w:t>
      </w:r>
      <w:r w:rsidR="007B0CF4">
        <w:t xml:space="preserve"> </w:t>
      </w:r>
      <w:proofErr w:type="spellStart"/>
      <w:r w:rsidR="007B0CF4" w:rsidRPr="00290622">
        <w:rPr>
          <w:b/>
        </w:rPr>
        <w:t>DT_UJac</w:t>
      </w:r>
      <w:proofErr w:type="spellEnd"/>
      <w:r w:rsidR="007B0CF4">
        <w:t xml:space="preserve"> is not currently used for </w:t>
      </w:r>
      <w:r w:rsidR="004E68EA">
        <w:t xml:space="preserve">models that don’t use the BeamDyn, HydroDyn, SubDyn, or </w:t>
      </w:r>
      <w:proofErr w:type="spellStart"/>
      <w:r w:rsidR="00DA52C8">
        <w:t>OrcaFlexInterface</w:t>
      </w:r>
      <w:proofErr w:type="spellEnd"/>
      <w:r w:rsidR="00DA52C8">
        <w:t xml:space="preserve"> </w:t>
      </w:r>
      <w:r w:rsidR="004E68EA">
        <w:t>modules</w:t>
      </w:r>
      <w:r w:rsidR="007B0CF4">
        <w:t>.</w:t>
      </w:r>
      <w:r w:rsidR="007B654A">
        <w:t xml:space="preserve"> For floating systems where the platform may rotate more than several degrees in roll, pitch, and/or yaw, it is recommend to set </w:t>
      </w:r>
      <w:proofErr w:type="spellStart"/>
      <w:r w:rsidR="007B654A" w:rsidRPr="00CF0284">
        <w:rPr>
          <w:b/>
        </w:rPr>
        <w:t>DT_UJac</w:t>
      </w:r>
      <w:proofErr w:type="spellEnd"/>
      <w:r w:rsidR="007B654A">
        <w:t xml:space="preserve"> </w:t>
      </w:r>
      <w:r w:rsidR="00487004">
        <w:t>= 1/(10*natural frequency in Hz of the roll, pitch, or yaw mode</w:t>
      </w:r>
      <w:r w:rsidR="002B2A60">
        <w:t xml:space="preserve"> with excessive motion</w:t>
      </w:r>
      <w:r w:rsidR="00487004">
        <w:t>).</w:t>
      </w:r>
    </w:p>
    <w:p w14:paraId="2164B39A" w14:textId="77777777" w:rsidR="004A39F6" w:rsidRDefault="004A39F6" w:rsidP="00AD1B9B">
      <w:pPr>
        <w:pStyle w:val="Heading4"/>
      </w:pPr>
      <w:proofErr w:type="spellStart"/>
      <w:r>
        <w:t>UJacSclFact</w:t>
      </w:r>
      <w:proofErr w:type="spellEnd"/>
      <w:r>
        <w:t>: Scaling factor used in Jacobians [-]</w:t>
      </w:r>
    </w:p>
    <w:p w14:paraId="2164B39B" w14:textId="5A54EB8E" w:rsidR="004A39F6" w:rsidRPr="004A39F6" w:rsidRDefault="004A39F6" w:rsidP="004A39F6">
      <w:r>
        <w:t>This factor is used to divide the magnitude of the load terms in the Jacobian</w:t>
      </w:r>
      <w:r w:rsidR="007A2403">
        <w:t xml:space="preserve"> (see </w:t>
      </w:r>
      <w:proofErr w:type="spellStart"/>
      <w:r w:rsidR="007A2403">
        <w:rPr>
          <w:b/>
        </w:rPr>
        <w:t>DT_UJac</w:t>
      </w:r>
      <w:proofErr w:type="spellEnd"/>
      <w:r w:rsidR="007A2403">
        <w:rPr>
          <w:b/>
        </w:rPr>
        <w:t>)</w:t>
      </w:r>
      <w:r>
        <w:t xml:space="preserve"> so that they are approximately the same order of magnitude as the acceleration terms. </w:t>
      </w:r>
      <w:r w:rsidR="002827E8">
        <w:t xml:space="preserve">We recommend setting </w:t>
      </w:r>
      <w:proofErr w:type="spellStart"/>
      <w:r w:rsidR="002827E8" w:rsidRPr="00280B19">
        <w:rPr>
          <w:b/>
        </w:rPr>
        <w:t>UJacSclFact</w:t>
      </w:r>
      <w:proofErr w:type="spellEnd"/>
      <w:r w:rsidR="002827E8">
        <w:t xml:space="preserve"> equal to a value roughly the same order of magnitude as the total system mass in kg. </w:t>
      </w:r>
      <w:r w:rsidR="00EA31B9">
        <w:t xml:space="preserve">For the NREL 5-MW turbine models in the Certification Test, we’ve </w:t>
      </w:r>
      <w:r>
        <w:t>set it to 1E+06 and have not found any cases where that value did not work.</w:t>
      </w:r>
      <w:r w:rsidR="00EA31B9">
        <w:t xml:space="preserve"> </w:t>
      </w:r>
      <w:proofErr w:type="spellStart"/>
      <w:r w:rsidR="00EA31B9" w:rsidRPr="00E40658">
        <w:rPr>
          <w:b/>
        </w:rPr>
        <w:t>UJacSclFact</w:t>
      </w:r>
      <w:proofErr w:type="spellEnd"/>
      <w:r w:rsidR="00EA31B9">
        <w:t xml:space="preserve"> may need to be set larger or smaller when modeling wind turbines much larger or smaller turbines than the NREL 5-MW baseline.</w:t>
      </w:r>
    </w:p>
    <w:p w14:paraId="2164B39C" w14:textId="77777777" w:rsidR="00460C71" w:rsidRDefault="004A39F6" w:rsidP="00AD1B9B">
      <w:pPr>
        <w:pStyle w:val="Heading3"/>
      </w:pPr>
      <w:r>
        <w:t>Feature Switches and Flags</w:t>
      </w:r>
    </w:p>
    <w:p w14:paraId="2164B39D" w14:textId="77777777" w:rsidR="00BC368A" w:rsidRPr="00BC368A" w:rsidRDefault="00BC368A" w:rsidP="00BC368A">
      <w:r>
        <w:t>This section of the input file contains switches and flags that tell FAST which modules should be used in the simulation.</w:t>
      </w:r>
    </w:p>
    <w:p w14:paraId="2164B39E" w14:textId="77777777" w:rsidR="004A39F6" w:rsidRDefault="004A39F6" w:rsidP="00AD1B9B">
      <w:pPr>
        <w:pStyle w:val="Heading4"/>
      </w:pPr>
      <w:proofErr w:type="spellStart"/>
      <w:r>
        <w:t>CompElast</w:t>
      </w:r>
      <w:proofErr w:type="spellEnd"/>
      <w:r>
        <w:t>: Compute structural dynamics [1 or 2]</w:t>
      </w:r>
    </w:p>
    <w:p w14:paraId="2164B39F" w14:textId="59C4049E" w:rsidR="004A39F6" w:rsidRDefault="004A39F6" w:rsidP="004A39F6">
      <w:proofErr w:type="gramStart"/>
      <w:r>
        <w:t>1</w:t>
      </w:r>
      <w:proofErr w:type="gramEnd"/>
      <w:r>
        <w:t xml:space="preserve">: Use ElastoDyn for </w:t>
      </w:r>
      <w:r w:rsidR="00845AC5">
        <w:t xml:space="preserve">the </w:t>
      </w:r>
      <w:r>
        <w:t>structural dynamics</w:t>
      </w:r>
      <w:r w:rsidR="00845AC5">
        <w:t xml:space="preserve"> of the rotor, drivetrain, nacelle, tower</w:t>
      </w:r>
      <w:r w:rsidR="004C70AA">
        <w:t>, and platform</w:t>
      </w:r>
      <w:r>
        <w:br/>
        <w:t xml:space="preserve">2: Use BeamDyn for the structural dynamics on the blades and ElastoDyn for the </w:t>
      </w:r>
      <w:r w:rsidR="00845AC5">
        <w:t>drivetrain, nacelle, tower</w:t>
      </w:r>
      <w:r w:rsidR="004C70AA">
        <w:t>, and platform</w:t>
      </w:r>
    </w:p>
    <w:p w14:paraId="46C80739" w14:textId="483C06E0" w:rsidR="00C26C84" w:rsidRPr="00CF0284" w:rsidRDefault="00C26C84" w:rsidP="00C26C84">
      <w:r>
        <w:t xml:space="preserve">Please note that ElastoDyn </w:t>
      </w:r>
      <w:r w:rsidR="005C6F8A">
        <w:t xml:space="preserve">is </w:t>
      </w:r>
      <w:r>
        <w:t>always used when running FAST.</w:t>
      </w:r>
    </w:p>
    <w:p w14:paraId="2733C1BD" w14:textId="0FD20019" w:rsidR="004D65DE" w:rsidRDefault="004D65DE" w:rsidP="004A39F6">
      <w:r>
        <w:t xml:space="preserve">If </w:t>
      </w:r>
      <w:proofErr w:type="spellStart"/>
      <w:r w:rsidRPr="004C70AA">
        <w:rPr>
          <w:b/>
        </w:rPr>
        <w:t>CompElast</w:t>
      </w:r>
      <w:proofErr w:type="spellEnd"/>
      <w:r>
        <w:t xml:space="preserve"> is set to </w:t>
      </w:r>
      <w:proofErr w:type="gramStart"/>
      <w:r>
        <w:t>2</w:t>
      </w:r>
      <w:proofErr w:type="gramEnd"/>
      <w:r>
        <w:t>, the blade-related inputs and outputs from the ElastoDyn module are unused, replaced with those available in the BeamDyn module.</w:t>
      </w:r>
      <w:r w:rsidR="00C26C84">
        <w:t xml:space="preserve"> That is, if </w:t>
      </w:r>
      <w:proofErr w:type="spellStart"/>
      <w:r w:rsidR="00C26C84" w:rsidRPr="004C70AA">
        <w:rPr>
          <w:b/>
        </w:rPr>
        <w:t>CompElast</w:t>
      </w:r>
      <w:proofErr w:type="spellEnd"/>
      <w:r w:rsidR="00C26C84">
        <w:t xml:space="preserve"> is set to 2, ElastoDyn inputs </w:t>
      </w:r>
      <w:r w:rsidR="00C26C84" w:rsidRPr="00957F38">
        <w:rPr>
          <w:b/>
        </w:rPr>
        <w:t>FlapDOF1</w:t>
      </w:r>
      <w:r w:rsidR="00C26C84">
        <w:t xml:space="preserve">, </w:t>
      </w:r>
      <w:r w:rsidR="00C26C84" w:rsidRPr="00957F38">
        <w:rPr>
          <w:b/>
        </w:rPr>
        <w:t>FlapDOF</w:t>
      </w:r>
      <w:r w:rsidR="00C26C84">
        <w:rPr>
          <w:b/>
        </w:rPr>
        <w:t>2</w:t>
      </w:r>
      <w:r w:rsidR="00C26C84">
        <w:t>,</w:t>
      </w:r>
      <w:r w:rsidR="00C26C84" w:rsidRPr="00957F38">
        <w:rPr>
          <w:b/>
        </w:rPr>
        <w:t xml:space="preserve"> </w:t>
      </w:r>
      <w:proofErr w:type="spellStart"/>
      <w:r w:rsidR="00C26C84">
        <w:rPr>
          <w:b/>
        </w:rPr>
        <w:t>Edge</w:t>
      </w:r>
      <w:r w:rsidR="00C26C84" w:rsidRPr="00957F38">
        <w:rPr>
          <w:b/>
        </w:rPr>
        <w:t>DOF</w:t>
      </w:r>
      <w:proofErr w:type="spellEnd"/>
      <w:r w:rsidR="00C26C84">
        <w:t>,</w:t>
      </w:r>
      <w:r w:rsidR="00C26C84" w:rsidRPr="00957F38">
        <w:rPr>
          <w:b/>
        </w:rPr>
        <w:t xml:space="preserve"> </w:t>
      </w:r>
      <w:proofErr w:type="spellStart"/>
      <w:r w:rsidR="00C26C84">
        <w:rPr>
          <w:b/>
        </w:rPr>
        <w:t>OoPDefl</w:t>
      </w:r>
      <w:proofErr w:type="spellEnd"/>
      <w:r w:rsidR="00C26C84">
        <w:t>,</w:t>
      </w:r>
      <w:r w:rsidR="00C26C84" w:rsidRPr="00957F38">
        <w:rPr>
          <w:b/>
        </w:rPr>
        <w:t xml:space="preserve"> </w:t>
      </w:r>
      <w:proofErr w:type="spellStart"/>
      <w:r w:rsidR="00C26C84">
        <w:rPr>
          <w:b/>
        </w:rPr>
        <w:t>IPDefl</w:t>
      </w:r>
      <w:proofErr w:type="spellEnd"/>
      <w:r w:rsidR="00C26C84">
        <w:t>,</w:t>
      </w:r>
      <w:r w:rsidR="00C26C84" w:rsidRPr="00957F38">
        <w:rPr>
          <w:b/>
        </w:rPr>
        <w:t xml:space="preserve"> </w:t>
      </w:r>
      <w:proofErr w:type="spellStart"/>
      <w:r w:rsidR="00C26C84">
        <w:rPr>
          <w:b/>
        </w:rPr>
        <w:t>TipRad</w:t>
      </w:r>
      <w:proofErr w:type="spellEnd"/>
      <w:r w:rsidR="00C26C84">
        <w:t>,</w:t>
      </w:r>
      <w:r w:rsidR="00C26C84" w:rsidRPr="00957F38">
        <w:rPr>
          <w:b/>
        </w:rPr>
        <w:t xml:space="preserve"> </w:t>
      </w:r>
      <w:proofErr w:type="spellStart"/>
      <w:r w:rsidR="00C26C84">
        <w:rPr>
          <w:b/>
        </w:rPr>
        <w:t>TipMass</w:t>
      </w:r>
      <w:proofErr w:type="spellEnd"/>
      <w:r w:rsidR="00C26C84">
        <w:rPr>
          <w:b/>
        </w:rPr>
        <w:t>(1-3)</w:t>
      </w:r>
      <w:r w:rsidR="00C26C84">
        <w:t>,</w:t>
      </w:r>
      <w:r w:rsidR="00C26C84" w:rsidRPr="00957F38">
        <w:rPr>
          <w:b/>
        </w:rPr>
        <w:t xml:space="preserve"> </w:t>
      </w:r>
      <w:proofErr w:type="spellStart"/>
      <w:r w:rsidR="00C26C84">
        <w:rPr>
          <w:b/>
        </w:rPr>
        <w:t>BldNodes</w:t>
      </w:r>
      <w:proofErr w:type="spellEnd"/>
      <w:r w:rsidR="00C26C84">
        <w:t>,</w:t>
      </w:r>
      <w:r w:rsidR="00C26C84" w:rsidRPr="00957F38">
        <w:rPr>
          <w:b/>
        </w:rPr>
        <w:t xml:space="preserve"> </w:t>
      </w:r>
      <w:proofErr w:type="spellStart"/>
      <w:r w:rsidR="00C26C84">
        <w:rPr>
          <w:b/>
        </w:rPr>
        <w:t>BldFile</w:t>
      </w:r>
      <w:proofErr w:type="spellEnd"/>
      <w:r w:rsidR="00C26C84">
        <w:rPr>
          <w:b/>
        </w:rPr>
        <w:t>(1-3)</w:t>
      </w:r>
      <w:r w:rsidR="00C26C84">
        <w:t>,</w:t>
      </w:r>
      <w:r w:rsidR="00C26C84" w:rsidRPr="00957F38">
        <w:rPr>
          <w:b/>
        </w:rPr>
        <w:t xml:space="preserve"> </w:t>
      </w:r>
      <w:proofErr w:type="spellStart"/>
      <w:r w:rsidR="00C26C84">
        <w:rPr>
          <w:b/>
        </w:rPr>
        <w:t>NblGages</w:t>
      </w:r>
      <w:proofErr w:type="spellEnd"/>
      <w:r w:rsidR="00C26C84">
        <w:t xml:space="preserve">, and </w:t>
      </w:r>
      <w:proofErr w:type="spellStart"/>
      <w:r w:rsidR="00C26C84">
        <w:rPr>
          <w:b/>
        </w:rPr>
        <w:t>BldGagNd</w:t>
      </w:r>
      <w:proofErr w:type="spellEnd"/>
      <w:r w:rsidR="00C26C84">
        <w:t xml:space="preserve"> are unused and ElastoDyn outputs for the blade tip motions, blade local span motions, blade root loads, blade local span loads, and internal blade mode DOFs are unused.</w:t>
      </w:r>
    </w:p>
    <w:p w14:paraId="4A3B7C30" w14:textId="52C216E7" w:rsidR="00EA0D40" w:rsidRDefault="00EA0D40" w:rsidP="00EA0D40">
      <w:pPr>
        <w:pStyle w:val="Heading4"/>
      </w:pPr>
      <w:proofErr w:type="spellStart"/>
      <w:r>
        <w:t>CompInflow</w:t>
      </w:r>
      <w:proofErr w:type="spellEnd"/>
      <w:r>
        <w:t xml:space="preserve">: Compute </w:t>
      </w:r>
      <w:r w:rsidR="00FE74AB">
        <w:t>inflow wind velocities</w:t>
      </w:r>
      <w:r>
        <w:t xml:space="preserve"> [0</w:t>
      </w:r>
      <w:r w:rsidR="0021627B">
        <w:t>,</w:t>
      </w:r>
      <w:r>
        <w:t xml:space="preserve"> 1</w:t>
      </w:r>
      <w:r w:rsidR="0021627B">
        <w:t>, or 2</w:t>
      </w:r>
      <w:r>
        <w:t>]</w:t>
      </w:r>
    </w:p>
    <w:p w14:paraId="67180EF5" w14:textId="296A3571" w:rsidR="00EA0D40" w:rsidRDefault="00EA0D40" w:rsidP="00EA0D40">
      <w:proofErr w:type="gramStart"/>
      <w:r>
        <w:t>0</w:t>
      </w:r>
      <w:proofErr w:type="gramEnd"/>
      <w:r>
        <w:t xml:space="preserve">: </w:t>
      </w:r>
      <w:r w:rsidR="00FE74AB">
        <w:t xml:space="preserve">Use still air </w:t>
      </w:r>
      <w:r>
        <w:br/>
        <w:t xml:space="preserve">1: Use </w:t>
      </w:r>
      <w:r w:rsidR="00FE74AB">
        <w:t>InflowW</w:t>
      </w:r>
      <w:r w:rsidR="00A1183D">
        <w:t>i</w:t>
      </w:r>
      <w:r w:rsidR="00FE74AB">
        <w:t xml:space="preserve">nd </w:t>
      </w:r>
      <w:r>
        <w:t xml:space="preserve">for </w:t>
      </w:r>
      <w:r w:rsidR="00FE74AB">
        <w:t>inflow wind conditions</w:t>
      </w:r>
      <w:r w:rsidR="00807114">
        <w:br/>
        <w:t xml:space="preserve">2: Use external wind conditions from </w:t>
      </w:r>
      <w:proofErr w:type="spellStart"/>
      <w:r w:rsidR="00807114">
        <w:t>OpenFOAM</w:t>
      </w:r>
      <w:proofErr w:type="spellEnd"/>
      <w:r w:rsidR="00807114">
        <w:t>/SOWFA</w:t>
      </w:r>
    </w:p>
    <w:p w14:paraId="7AF58CE8" w14:textId="5C4A3C61" w:rsidR="0021627B" w:rsidRDefault="003B713D" w:rsidP="00EA0D40">
      <w:r>
        <w:t xml:space="preserve">In the normal FAST executable, setting </w:t>
      </w:r>
      <w:proofErr w:type="spellStart"/>
      <w:r w:rsidR="0021627B" w:rsidRPr="00F70FC2">
        <w:rPr>
          <w:b/>
        </w:rPr>
        <w:t>CompInflow</w:t>
      </w:r>
      <w:proofErr w:type="spellEnd"/>
      <w:r w:rsidR="0021627B">
        <w:t> = </w:t>
      </w:r>
      <w:proofErr w:type="gramStart"/>
      <w:r w:rsidR="0021627B">
        <w:t>2</w:t>
      </w:r>
      <w:proofErr w:type="gramEnd"/>
      <w:r>
        <w:t xml:space="preserve"> </w:t>
      </w:r>
      <w:r w:rsidR="0061050C">
        <w:t>is not allowed.</w:t>
      </w:r>
    </w:p>
    <w:p w14:paraId="2164B3A1" w14:textId="77777777" w:rsidR="00EF174A" w:rsidRDefault="00EF174A" w:rsidP="00AD1B9B">
      <w:pPr>
        <w:pStyle w:val="Heading4"/>
      </w:pPr>
      <w:proofErr w:type="spellStart"/>
      <w:r>
        <w:t>CompAero</w:t>
      </w:r>
      <w:proofErr w:type="spellEnd"/>
      <w:r>
        <w:t>: Compute aerodynamic loads [0 or 1]</w:t>
      </w:r>
    </w:p>
    <w:p w14:paraId="2164B3A2" w14:textId="0C178630" w:rsidR="00EF174A" w:rsidRDefault="00EF174A" w:rsidP="00460C71">
      <w:r>
        <w:t>0: Do not calculate aerodynamic loads</w:t>
      </w:r>
      <w:r>
        <w:br/>
        <w:t>1: Use AeroDyn</w:t>
      </w:r>
      <w:r w:rsidR="00D73A79">
        <w:t xml:space="preserve"> v14</w:t>
      </w:r>
      <w:r w:rsidR="00845AC5">
        <w:t xml:space="preserve"> for aerodynamic loads</w:t>
      </w:r>
      <w:r w:rsidR="00D73A79">
        <w:br/>
        <w:t>2: Use AeroDyn v15 for aerodynamic loads</w:t>
      </w:r>
    </w:p>
    <w:p w14:paraId="3955C7E5" w14:textId="77777777" w:rsidR="00C26C84" w:rsidRDefault="00C26C84" w:rsidP="00C26C84">
      <w:r>
        <w:lastRenderedPageBreak/>
        <w:t xml:space="preserve">If </w:t>
      </w:r>
      <w:proofErr w:type="spellStart"/>
      <w:r w:rsidRPr="00306F41">
        <w:rPr>
          <w:b/>
        </w:rPr>
        <w:t>CompElast</w:t>
      </w:r>
      <w:proofErr w:type="spellEnd"/>
      <w:r>
        <w:t xml:space="preserve"> is set to 1 and </w:t>
      </w:r>
      <w:proofErr w:type="spellStart"/>
      <w:r w:rsidRPr="00306F41">
        <w:rPr>
          <w:b/>
        </w:rPr>
        <w:t>CompAero</w:t>
      </w:r>
      <w:proofErr w:type="spellEnd"/>
      <w:r>
        <w:t xml:space="preserve"> is set to 1, the blade discretization specified in AeroDyn v14 will be used for discretization of the blade structural model of ElastoDyn (in this case, input </w:t>
      </w:r>
      <w:proofErr w:type="spellStart"/>
      <w:r w:rsidRPr="00306F41">
        <w:rPr>
          <w:b/>
        </w:rPr>
        <w:t>BldNodes</w:t>
      </w:r>
      <w:proofErr w:type="spellEnd"/>
      <w:r>
        <w:t xml:space="preserve"> in ElastoDyn is unused) and the tower discretization specified in ElastoDyn will be used for discretization of the tower aerodynamic model of AeroDyn v14.</w:t>
      </w:r>
    </w:p>
    <w:p w14:paraId="2AE27F19" w14:textId="12726526" w:rsidR="00C26C84" w:rsidRDefault="00C26C84" w:rsidP="00C26C84">
      <w:r>
        <w:t xml:space="preserve">If </w:t>
      </w:r>
      <w:proofErr w:type="spellStart"/>
      <w:r w:rsidRPr="00306F41">
        <w:rPr>
          <w:b/>
        </w:rPr>
        <w:t>CompAero</w:t>
      </w:r>
      <w:proofErr w:type="spellEnd"/>
      <w:r>
        <w:t xml:space="preserve"> is set to </w:t>
      </w:r>
      <w:proofErr w:type="gramStart"/>
      <w:r>
        <w:t>2</w:t>
      </w:r>
      <w:proofErr w:type="gramEnd"/>
      <w:r>
        <w:t xml:space="preserve">, the aerodynamic </w:t>
      </w:r>
      <w:r w:rsidRPr="00306F41">
        <w:t xml:space="preserve">blade and tower discretizations </w:t>
      </w:r>
      <w:r>
        <w:t xml:space="preserve">of AeroDyn v15 </w:t>
      </w:r>
      <w:r w:rsidRPr="00306F41">
        <w:t xml:space="preserve">are independent of </w:t>
      </w:r>
      <w:r>
        <w:t xml:space="preserve">structural </w:t>
      </w:r>
      <w:r w:rsidRPr="00306F41">
        <w:t>discretizations in the ElastoDyn or BeamDyn modules</w:t>
      </w:r>
      <w:r>
        <w:t xml:space="preserve">. If </w:t>
      </w:r>
      <w:proofErr w:type="spellStart"/>
      <w:r w:rsidRPr="00306F41">
        <w:rPr>
          <w:b/>
        </w:rPr>
        <w:t>CompElast</w:t>
      </w:r>
      <w:proofErr w:type="spellEnd"/>
      <w:r>
        <w:t xml:space="preserve"> is set to </w:t>
      </w:r>
      <w:proofErr w:type="gramStart"/>
      <w:r>
        <w:t>1</w:t>
      </w:r>
      <w:proofErr w:type="gramEnd"/>
      <w:r>
        <w:t xml:space="preserve"> and </w:t>
      </w:r>
      <w:proofErr w:type="spellStart"/>
      <w:r w:rsidRPr="00306F41">
        <w:rPr>
          <w:b/>
        </w:rPr>
        <w:t>CompAero</w:t>
      </w:r>
      <w:proofErr w:type="spellEnd"/>
      <w:r>
        <w:t xml:space="preserve"> is set to 2, input </w:t>
      </w:r>
      <w:proofErr w:type="spellStart"/>
      <w:r w:rsidRPr="00957F38">
        <w:rPr>
          <w:b/>
        </w:rPr>
        <w:t>PitchAxis</w:t>
      </w:r>
      <w:proofErr w:type="spellEnd"/>
      <w:r>
        <w:t xml:space="preserve"> in the ElastoDyn blade input file is unused because the specification of aerodynamic center in AeroDyn v15 replaces the need for </w:t>
      </w:r>
      <w:proofErr w:type="spellStart"/>
      <w:r w:rsidRPr="00957F38">
        <w:rPr>
          <w:b/>
        </w:rPr>
        <w:t>PitchAxis</w:t>
      </w:r>
      <w:proofErr w:type="spellEnd"/>
      <w:r>
        <w:t>.</w:t>
      </w:r>
    </w:p>
    <w:p w14:paraId="3420D7B5" w14:textId="6309F54E" w:rsidR="004C70AA" w:rsidRDefault="004C70AA" w:rsidP="00460C71">
      <w:r>
        <w:t xml:space="preserve">If </w:t>
      </w:r>
      <w:proofErr w:type="spellStart"/>
      <w:r w:rsidRPr="004C70AA">
        <w:rPr>
          <w:b/>
        </w:rPr>
        <w:t>CompElast</w:t>
      </w:r>
      <w:proofErr w:type="spellEnd"/>
      <w:r>
        <w:t xml:space="preserve"> is set to </w:t>
      </w:r>
      <w:proofErr w:type="gramStart"/>
      <w:r w:rsidR="008831F1">
        <w:t>2</w:t>
      </w:r>
      <w:proofErr w:type="gramEnd"/>
      <w:r>
        <w:t xml:space="preserve">, </w:t>
      </w:r>
      <w:proofErr w:type="spellStart"/>
      <w:r w:rsidRPr="004C70AA">
        <w:rPr>
          <w:b/>
        </w:rPr>
        <w:t>CompAero</w:t>
      </w:r>
      <w:proofErr w:type="spellEnd"/>
      <w:r>
        <w:t xml:space="preserve"> must </w:t>
      </w:r>
      <w:r w:rsidR="008831F1">
        <w:t xml:space="preserve">also </w:t>
      </w:r>
      <w:r>
        <w:t xml:space="preserve">be set to </w:t>
      </w:r>
      <w:r w:rsidR="008831F1">
        <w:t>2</w:t>
      </w:r>
      <w:r>
        <w:t>.</w:t>
      </w:r>
    </w:p>
    <w:p w14:paraId="2164B3A3" w14:textId="77777777" w:rsidR="00EF174A" w:rsidRDefault="00EF174A" w:rsidP="00AD1B9B">
      <w:pPr>
        <w:pStyle w:val="Heading4"/>
      </w:pPr>
      <w:proofErr w:type="spellStart"/>
      <w:r>
        <w:t>CompServo</w:t>
      </w:r>
      <w:proofErr w:type="spellEnd"/>
      <w:r>
        <w:t>: Compute control and electrical-drive dynamics [0 or 1]</w:t>
      </w:r>
    </w:p>
    <w:p w14:paraId="2164B3A4" w14:textId="77777777" w:rsidR="00EF174A" w:rsidRDefault="00EF174A" w:rsidP="00EF174A">
      <w:r>
        <w:t>0: Do not calculate control and electrical-drive dynamics</w:t>
      </w:r>
      <w:r>
        <w:br/>
        <w:t>1: Use ServoDyn</w:t>
      </w:r>
      <w:r w:rsidR="00845AC5">
        <w:t xml:space="preserve"> for control and electrical-drive dynamics</w:t>
      </w:r>
    </w:p>
    <w:p w14:paraId="2164B3A5" w14:textId="77777777" w:rsidR="00EF174A" w:rsidRDefault="00EF174A" w:rsidP="00AD1B9B">
      <w:pPr>
        <w:pStyle w:val="Heading4"/>
      </w:pPr>
      <w:proofErr w:type="spellStart"/>
      <w:r>
        <w:t>CompHydro</w:t>
      </w:r>
      <w:proofErr w:type="spellEnd"/>
      <w:r>
        <w:t>: Compute hydrodynamic loads [0 or 1]</w:t>
      </w:r>
    </w:p>
    <w:p w14:paraId="2164B3A6" w14:textId="77777777" w:rsidR="00EF174A" w:rsidRDefault="00EF174A" w:rsidP="00EF174A">
      <w:r>
        <w:t>0: Do not calculate hydrodynamic loads</w:t>
      </w:r>
      <w:r>
        <w:br/>
        <w:t>1: Use HydroDyn</w:t>
      </w:r>
      <w:r w:rsidR="00845AC5">
        <w:t xml:space="preserve"> for hydrodynamic lo</w:t>
      </w:r>
      <w:r w:rsidR="00B52DBD">
        <w:t>a</w:t>
      </w:r>
      <w:r w:rsidR="00845AC5">
        <w:t>ds</w:t>
      </w:r>
    </w:p>
    <w:p w14:paraId="2164B3A7" w14:textId="77777777" w:rsidR="008343ED" w:rsidRPr="008343ED" w:rsidRDefault="008343ED" w:rsidP="00EF174A">
      <w:r>
        <w:t xml:space="preserve">If </w:t>
      </w:r>
      <w:proofErr w:type="spellStart"/>
      <w:r>
        <w:rPr>
          <w:b/>
        </w:rPr>
        <w:t>CompHydro</w:t>
      </w:r>
      <w:proofErr w:type="spellEnd"/>
      <w:r>
        <w:t xml:space="preserve"> is </w:t>
      </w:r>
      <w:r w:rsidR="00AB7DAA">
        <w:t xml:space="preserve">not </w:t>
      </w:r>
      <w:r>
        <w:t xml:space="preserve">zero, FAST considers the model to be an offshore system. If </w:t>
      </w:r>
      <w:proofErr w:type="spellStart"/>
      <w:r w:rsidRPr="008343ED">
        <w:rPr>
          <w:b/>
        </w:rPr>
        <w:t>CompSub</w:t>
      </w:r>
      <w:proofErr w:type="spellEnd"/>
      <w:r>
        <w:rPr>
          <w:b/>
        </w:rPr>
        <w:t xml:space="preserve"> </w:t>
      </w:r>
      <w:r>
        <w:t xml:space="preserve">is also non-zero, the offshore system is </w:t>
      </w:r>
      <w:r w:rsidR="00EF33CC">
        <w:t xml:space="preserve">a </w:t>
      </w:r>
      <w:r>
        <w:t>fixed-bottom</w:t>
      </w:r>
      <w:r w:rsidR="00EF33CC">
        <w:t xml:space="preserve"> system</w:t>
      </w:r>
      <w:r>
        <w:t xml:space="preserve">. If </w:t>
      </w:r>
      <w:proofErr w:type="spellStart"/>
      <w:r>
        <w:rPr>
          <w:b/>
        </w:rPr>
        <w:t>CompSub</w:t>
      </w:r>
      <w:proofErr w:type="spellEnd"/>
      <w:r>
        <w:t xml:space="preserve"> is zero, the offshore system is </w:t>
      </w:r>
      <w:r w:rsidR="008546F4">
        <w:t xml:space="preserve">considered a </w:t>
      </w:r>
      <w:r>
        <w:t>floating</w:t>
      </w:r>
      <w:r w:rsidR="008546F4">
        <w:t xml:space="preserve"> system</w:t>
      </w:r>
      <w:r>
        <w:t>.</w:t>
      </w:r>
    </w:p>
    <w:p w14:paraId="2164B3A8" w14:textId="77777777" w:rsidR="00EF174A" w:rsidRDefault="00EF174A" w:rsidP="00AD1B9B">
      <w:pPr>
        <w:pStyle w:val="Heading4"/>
      </w:pPr>
      <w:proofErr w:type="spellStart"/>
      <w:r>
        <w:t>CompSub</w:t>
      </w:r>
      <w:proofErr w:type="spellEnd"/>
      <w:r>
        <w:t>: Compute sub-structural dynamics [0 or 1]</w:t>
      </w:r>
    </w:p>
    <w:p w14:paraId="2164B3A9" w14:textId="77777777" w:rsidR="00EF174A" w:rsidRDefault="00EF174A" w:rsidP="00EF174A">
      <w:r>
        <w:t>0: Do not calculate sub-structural dynamics</w:t>
      </w:r>
      <w:r>
        <w:br/>
        <w:t>1: Use SubDyn</w:t>
      </w:r>
      <w:r w:rsidR="00845AC5">
        <w:t xml:space="preserve"> for sub-structural dynamics</w:t>
      </w:r>
    </w:p>
    <w:p w14:paraId="2164B3AA" w14:textId="4FF1F94A" w:rsidR="00EF174A" w:rsidRDefault="00EF174A" w:rsidP="00AD1B9B">
      <w:pPr>
        <w:pStyle w:val="Heading4"/>
      </w:pPr>
      <w:proofErr w:type="spellStart"/>
      <w:r>
        <w:t>CompMooring</w:t>
      </w:r>
      <w:proofErr w:type="spellEnd"/>
      <w:r>
        <w:t xml:space="preserve">: Compute </w:t>
      </w:r>
      <w:r w:rsidR="00450382">
        <w:t>mooring system</w:t>
      </w:r>
      <w:r>
        <w:t xml:space="preserve"> [0</w:t>
      </w:r>
      <w:r w:rsidR="00450382">
        <w:t>, 1,</w:t>
      </w:r>
      <w:r>
        <w:t xml:space="preserve"> </w:t>
      </w:r>
      <w:r w:rsidR="00450382">
        <w:t>2</w:t>
      </w:r>
      <w:r w:rsidR="00375A11">
        <w:t>, 3, or 4</w:t>
      </w:r>
      <w:r>
        <w:t>]</w:t>
      </w:r>
    </w:p>
    <w:p w14:paraId="2164B3AB" w14:textId="7A27BE67" w:rsidR="00EF174A" w:rsidRDefault="00EF174A" w:rsidP="00EF174A">
      <w:r>
        <w:t xml:space="preserve">0: Do not </w:t>
      </w:r>
      <w:r w:rsidR="00845AC5">
        <w:t xml:space="preserve">model a </w:t>
      </w:r>
      <w:r w:rsidR="00450382">
        <w:t>mooring system</w:t>
      </w:r>
      <w:r>
        <w:br/>
        <w:t xml:space="preserve">1: Use </w:t>
      </w:r>
      <w:r w:rsidR="00450382">
        <w:t>MAP</w:t>
      </w:r>
      <w:r w:rsidR="00DD7DF7">
        <w:t>++</w:t>
      </w:r>
      <w:r w:rsidR="00845AC5">
        <w:t xml:space="preserve"> to model a mooring system</w:t>
      </w:r>
      <w:r w:rsidR="00450382">
        <w:br/>
        <w:t>2: Use FEAMooring</w:t>
      </w:r>
      <w:r w:rsidR="00845AC5" w:rsidRPr="00845AC5">
        <w:t xml:space="preserve"> </w:t>
      </w:r>
      <w:r w:rsidR="00845AC5">
        <w:t>to model a mooring system</w:t>
      </w:r>
      <w:r w:rsidR="00B65334">
        <w:br/>
        <w:t xml:space="preserve">3: Use </w:t>
      </w:r>
      <w:proofErr w:type="spellStart"/>
      <w:r w:rsidR="00B65334">
        <w:t>MoorDyn</w:t>
      </w:r>
      <w:proofErr w:type="spellEnd"/>
      <w:r w:rsidR="00B65334">
        <w:t xml:space="preserve"> to model a mooring system</w:t>
      </w:r>
      <w:r w:rsidR="00130962">
        <w:br/>
        <w:t xml:space="preserve">4: Use </w:t>
      </w:r>
      <w:proofErr w:type="spellStart"/>
      <w:r w:rsidR="00DA52C8">
        <w:t>OrcaFlexInterface</w:t>
      </w:r>
      <w:proofErr w:type="spellEnd"/>
      <w:r w:rsidR="00130962">
        <w:t xml:space="preserve"> to model a mooring system</w:t>
      </w:r>
    </w:p>
    <w:p w14:paraId="2C13B97B" w14:textId="1AA772E3" w:rsidR="008831F1" w:rsidRDefault="008831F1" w:rsidP="00EF174A">
      <w:r>
        <w:t xml:space="preserve">If </w:t>
      </w:r>
      <w:proofErr w:type="spellStart"/>
      <w:r w:rsidRPr="004C70AA">
        <w:rPr>
          <w:b/>
        </w:rPr>
        <w:t>Comp</w:t>
      </w:r>
      <w:r>
        <w:rPr>
          <w:b/>
        </w:rPr>
        <w:t>Mooring</w:t>
      </w:r>
      <w:proofErr w:type="spellEnd"/>
      <w:r>
        <w:t xml:space="preserve"> is set to </w:t>
      </w:r>
      <w:proofErr w:type="gramStart"/>
      <w:r>
        <w:t>4</w:t>
      </w:r>
      <w:proofErr w:type="gramEnd"/>
      <w:r>
        <w:t xml:space="preserve">, </w:t>
      </w:r>
      <w:proofErr w:type="spellStart"/>
      <w:r w:rsidRPr="004C70AA">
        <w:rPr>
          <w:b/>
        </w:rPr>
        <w:t>Comp</w:t>
      </w:r>
      <w:r>
        <w:rPr>
          <w:b/>
        </w:rPr>
        <w:t>Hydro</w:t>
      </w:r>
      <w:proofErr w:type="spellEnd"/>
      <w:r>
        <w:t xml:space="preserve"> must be set to </w:t>
      </w:r>
      <w:r w:rsidR="003B713D">
        <w:t>0</w:t>
      </w:r>
      <w:r>
        <w:t xml:space="preserve"> and FAST considers the model to be an offshore floating system.</w:t>
      </w:r>
    </w:p>
    <w:p w14:paraId="2164B3AD" w14:textId="77777777" w:rsidR="00450382" w:rsidRDefault="00450382" w:rsidP="00AD1B9B">
      <w:pPr>
        <w:pStyle w:val="Heading4"/>
      </w:pPr>
      <w:proofErr w:type="spellStart"/>
      <w:r>
        <w:t>CompIce</w:t>
      </w:r>
      <w:proofErr w:type="spellEnd"/>
      <w:r>
        <w:t>: Compute ice loads [0, 1, or 2]</w:t>
      </w:r>
    </w:p>
    <w:p w14:paraId="2164B3AE" w14:textId="77777777" w:rsidR="00450382" w:rsidRDefault="00450382" w:rsidP="00450382">
      <w:r>
        <w:t xml:space="preserve">0: Do not </w:t>
      </w:r>
      <w:r w:rsidR="00845AC5">
        <w:t>model offshore surface ice</w:t>
      </w:r>
      <w:r>
        <w:br/>
        <w:t>1: Use IceFloe</w:t>
      </w:r>
      <w:r w:rsidR="00845AC5">
        <w:t xml:space="preserve"> to model offshore surface ice</w:t>
      </w:r>
      <w:r>
        <w:br/>
        <w:t>2: Use IceDyn</w:t>
      </w:r>
      <w:r w:rsidR="00845AC5" w:rsidRPr="00845AC5">
        <w:t xml:space="preserve"> </w:t>
      </w:r>
      <w:r w:rsidR="00845AC5">
        <w:t>to model offshore surface ice</w:t>
      </w:r>
    </w:p>
    <w:p w14:paraId="62AD9CD4" w14:textId="6F1583A9" w:rsidR="008831F1" w:rsidRDefault="008831F1" w:rsidP="00450382">
      <w:r>
        <w:t xml:space="preserve">If </w:t>
      </w:r>
      <w:proofErr w:type="spellStart"/>
      <w:r w:rsidRPr="004C70AA">
        <w:rPr>
          <w:b/>
        </w:rPr>
        <w:t>Comp</w:t>
      </w:r>
      <w:r>
        <w:rPr>
          <w:b/>
        </w:rPr>
        <w:t>Ice</w:t>
      </w:r>
      <w:proofErr w:type="spellEnd"/>
      <w:r>
        <w:t xml:space="preserve"> is not zero, both </w:t>
      </w:r>
      <w:proofErr w:type="spellStart"/>
      <w:r w:rsidRPr="004C70AA">
        <w:rPr>
          <w:b/>
        </w:rPr>
        <w:t>Comp</w:t>
      </w:r>
      <w:r>
        <w:rPr>
          <w:b/>
        </w:rPr>
        <w:t>Hydro</w:t>
      </w:r>
      <w:proofErr w:type="spellEnd"/>
      <w:r>
        <w:t xml:space="preserve"> and </w:t>
      </w:r>
      <w:proofErr w:type="spellStart"/>
      <w:r w:rsidRPr="003B713D">
        <w:rPr>
          <w:b/>
        </w:rPr>
        <w:t>CompSub</w:t>
      </w:r>
      <w:proofErr w:type="spellEnd"/>
      <w:r>
        <w:t xml:space="preserve"> must be set to </w:t>
      </w:r>
      <w:proofErr w:type="gramStart"/>
      <w:r>
        <w:t>1</w:t>
      </w:r>
      <w:proofErr w:type="gramEnd"/>
      <w:r>
        <w:t>.</w:t>
      </w:r>
    </w:p>
    <w:p w14:paraId="2164B3B4" w14:textId="77777777" w:rsidR="00450382" w:rsidRDefault="00B76B55" w:rsidP="00AD1B9B">
      <w:pPr>
        <w:pStyle w:val="Heading3"/>
      </w:pPr>
      <w:r>
        <w:lastRenderedPageBreak/>
        <w:t>Input Files</w:t>
      </w:r>
    </w:p>
    <w:p w14:paraId="2164B3B5" w14:textId="47F76180" w:rsidR="00267231" w:rsidRPr="00267231" w:rsidRDefault="00267231" w:rsidP="00267231">
      <w:r>
        <w:t>The input files specified in this section</w:t>
      </w:r>
      <w:r w:rsidR="008E7F9C">
        <w:t xml:space="preserve"> of the primary FAST input file</w:t>
      </w:r>
      <w:r>
        <w:t xml:space="preserve"> can be specified relative to the location of the </w:t>
      </w:r>
      <w:r w:rsidR="007D09CB">
        <w:t xml:space="preserve">FAST </w:t>
      </w:r>
      <w:r>
        <w:t>primary input file or specified with an absolute path. We recommend that you use quotes around the path/filenames.</w:t>
      </w:r>
    </w:p>
    <w:p w14:paraId="2164B3B6" w14:textId="77777777" w:rsidR="00B76B55" w:rsidRDefault="00B76B55" w:rsidP="00AD1B9B">
      <w:pPr>
        <w:pStyle w:val="Heading4"/>
      </w:pPr>
      <w:proofErr w:type="spellStart"/>
      <w:r>
        <w:t>EDFile</w:t>
      </w:r>
      <w:proofErr w:type="spellEnd"/>
      <w:r>
        <w:t>: Name of file containing ElastoDyn input parameters [-]</w:t>
      </w:r>
    </w:p>
    <w:p w14:paraId="2164B3B7" w14:textId="77777777" w:rsidR="00B76B55" w:rsidRDefault="00B76B55" w:rsidP="00B76B55">
      <w:r>
        <w:t xml:space="preserve">This is the name of the ElastoDyn </w:t>
      </w:r>
      <w:r w:rsidR="00EE4134">
        <w:t xml:space="preserve">primary </w:t>
      </w:r>
      <w:r>
        <w:t>inp</w:t>
      </w:r>
      <w:r w:rsidR="002C16F5">
        <w:t>ut file.</w:t>
      </w:r>
    </w:p>
    <w:p w14:paraId="2164B3B8" w14:textId="77777777" w:rsidR="009A4B60" w:rsidRDefault="009A4B60" w:rsidP="00AD1B9B">
      <w:pPr>
        <w:pStyle w:val="Heading4"/>
      </w:pPr>
      <w:proofErr w:type="spellStart"/>
      <w:proofErr w:type="gramStart"/>
      <w:r>
        <w:t>BDBldFile</w:t>
      </w:r>
      <w:proofErr w:type="spellEnd"/>
      <w:r>
        <w:t>(</w:t>
      </w:r>
      <w:proofErr w:type="gramEnd"/>
      <w:r>
        <w:t>1): Name of file containing BeamDyn input parameters for blade 1 [-]</w:t>
      </w:r>
    </w:p>
    <w:p w14:paraId="0BF39A29" w14:textId="40F15430" w:rsidR="008831F1" w:rsidRPr="002C16F5" w:rsidRDefault="008831F1" w:rsidP="008831F1">
      <w:pPr>
        <w:rPr>
          <w:b/>
        </w:rPr>
      </w:pPr>
      <w:r>
        <w:t xml:space="preserve">This is the name of the BeamDyn primary input file for blade 1. It is not used if </w:t>
      </w:r>
      <w:proofErr w:type="spellStart"/>
      <w:r>
        <w:rPr>
          <w:b/>
        </w:rPr>
        <w:t>CompElast</w:t>
      </w:r>
      <w:proofErr w:type="spellEnd"/>
      <w:r>
        <w:t> = </w:t>
      </w:r>
      <w:proofErr w:type="gramStart"/>
      <w:r>
        <w:t>1</w:t>
      </w:r>
      <w:proofErr w:type="gramEnd"/>
      <w:r w:rsidRPr="002C16F5">
        <w:t>.</w:t>
      </w:r>
    </w:p>
    <w:p w14:paraId="2164B3BA" w14:textId="77777777" w:rsidR="00AE564B" w:rsidRDefault="00AE564B" w:rsidP="00AD1B9B">
      <w:pPr>
        <w:pStyle w:val="Heading4"/>
      </w:pPr>
      <w:proofErr w:type="spellStart"/>
      <w:proofErr w:type="gramStart"/>
      <w:r>
        <w:t>BDBldFile</w:t>
      </w:r>
      <w:proofErr w:type="spellEnd"/>
      <w:r>
        <w:t>(</w:t>
      </w:r>
      <w:proofErr w:type="gramEnd"/>
      <w:r>
        <w:t>2): Name of file containing BeamDyn input parameters for blade 2 [-]</w:t>
      </w:r>
    </w:p>
    <w:p w14:paraId="2164B3BB" w14:textId="745B04DB" w:rsidR="00AE564B" w:rsidRDefault="008831F1" w:rsidP="00AE564B">
      <w:r>
        <w:t xml:space="preserve">This is the name of the BeamDyn primary input file for blade 2. Different BeamDyn input files can be used between blades to model rotor </w:t>
      </w:r>
      <w:r w:rsidR="00ED2DFE">
        <w:t xml:space="preserve">structural </w:t>
      </w:r>
      <w:r>
        <w:t xml:space="preserve">imbalances. It is not used if </w:t>
      </w:r>
      <w:proofErr w:type="spellStart"/>
      <w:r>
        <w:rPr>
          <w:b/>
        </w:rPr>
        <w:t>CompElast</w:t>
      </w:r>
      <w:proofErr w:type="spellEnd"/>
      <w:r>
        <w:t> = </w:t>
      </w:r>
      <w:proofErr w:type="gramStart"/>
      <w:r>
        <w:t>1</w:t>
      </w:r>
      <w:proofErr w:type="gramEnd"/>
      <w:r w:rsidRPr="002C16F5">
        <w:t>.</w:t>
      </w:r>
    </w:p>
    <w:p w14:paraId="2164B3BC" w14:textId="77777777" w:rsidR="00AE564B" w:rsidRDefault="00AE564B" w:rsidP="00AD1B9B">
      <w:pPr>
        <w:pStyle w:val="Heading4"/>
      </w:pPr>
      <w:proofErr w:type="spellStart"/>
      <w:proofErr w:type="gramStart"/>
      <w:r>
        <w:t>BDBldFile</w:t>
      </w:r>
      <w:proofErr w:type="spellEnd"/>
      <w:r>
        <w:t>(</w:t>
      </w:r>
      <w:proofErr w:type="gramEnd"/>
      <w:r>
        <w:t>3): Name of file containing BeamDyn input parameters for blade 3 [-]</w:t>
      </w:r>
    </w:p>
    <w:p w14:paraId="2164B3BD" w14:textId="5047E6B5" w:rsidR="00AE564B" w:rsidRDefault="008831F1" w:rsidP="00AE564B">
      <w:r>
        <w:t xml:space="preserve">This is the name of the BeamDyn primary input file for blade 3. Different BeamDyn input files can be used between blades to model rotor </w:t>
      </w:r>
      <w:r w:rsidR="00ED2DFE">
        <w:t xml:space="preserve">structural </w:t>
      </w:r>
      <w:r>
        <w:t xml:space="preserve">imbalances. It is not used if </w:t>
      </w:r>
      <w:proofErr w:type="spellStart"/>
      <w:r>
        <w:rPr>
          <w:b/>
        </w:rPr>
        <w:t>CompElast</w:t>
      </w:r>
      <w:proofErr w:type="spellEnd"/>
      <w:r>
        <w:t> = </w:t>
      </w:r>
      <w:proofErr w:type="gramStart"/>
      <w:r>
        <w:t>1</w:t>
      </w:r>
      <w:proofErr w:type="gramEnd"/>
      <w:r>
        <w:t xml:space="preserve"> or for two-bladed rotors</w:t>
      </w:r>
      <w:r w:rsidRPr="002C16F5">
        <w:t>.</w:t>
      </w:r>
    </w:p>
    <w:p w14:paraId="5E0D85C9" w14:textId="7CE9CB88" w:rsidR="00F77353" w:rsidRDefault="00F77353" w:rsidP="00F77353">
      <w:pPr>
        <w:pStyle w:val="Heading4"/>
      </w:pPr>
      <w:proofErr w:type="spellStart"/>
      <w:r>
        <w:t>InflowFile</w:t>
      </w:r>
      <w:proofErr w:type="spellEnd"/>
      <w:r>
        <w:t>: Name of file containing inflow wind input parameters [-]</w:t>
      </w:r>
    </w:p>
    <w:p w14:paraId="30322D59" w14:textId="6EEEDCD6" w:rsidR="00F77353" w:rsidRPr="001A0C92" w:rsidRDefault="00F77353" w:rsidP="00F70FC2">
      <w:r>
        <w:t xml:space="preserve">This is the name of the InflowWind primary input file. It is used </w:t>
      </w:r>
      <w:r w:rsidR="00F70FC2">
        <w:t xml:space="preserve">only </w:t>
      </w:r>
      <w:r>
        <w:t xml:space="preserve">if </w:t>
      </w:r>
      <w:proofErr w:type="spellStart"/>
      <w:r w:rsidRPr="00F70FC2">
        <w:rPr>
          <w:b/>
        </w:rPr>
        <w:t>Comp</w:t>
      </w:r>
      <w:r>
        <w:rPr>
          <w:b/>
        </w:rPr>
        <w:t>Inflow</w:t>
      </w:r>
      <w:proofErr w:type="spellEnd"/>
      <w:r>
        <w:t> = </w:t>
      </w:r>
      <w:proofErr w:type="gramStart"/>
      <w:r w:rsidR="00F70FC2">
        <w:t>1</w:t>
      </w:r>
      <w:proofErr w:type="gramEnd"/>
      <w:r>
        <w:t>.</w:t>
      </w:r>
    </w:p>
    <w:p w14:paraId="2164B3BE" w14:textId="77777777" w:rsidR="001D3CFF" w:rsidRDefault="001D3CFF" w:rsidP="00AD1B9B">
      <w:pPr>
        <w:pStyle w:val="Heading4"/>
      </w:pPr>
      <w:proofErr w:type="spellStart"/>
      <w:r>
        <w:t>AeroFile</w:t>
      </w:r>
      <w:proofErr w:type="spellEnd"/>
      <w:r>
        <w:t>: Name of file containing aerodynamic input parameters [-]</w:t>
      </w:r>
    </w:p>
    <w:p w14:paraId="2164B3BF" w14:textId="76D2FD0D" w:rsidR="004A0F59" w:rsidRPr="00572C86" w:rsidRDefault="001D3CFF" w:rsidP="001D3CFF">
      <w:r>
        <w:t xml:space="preserve">This is the name of the AeroDyn </w:t>
      </w:r>
      <w:r w:rsidR="00ED2DFE">
        <w:t>v14 (</w:t>
      </w:r>
      <w:proofErr w:type="spellStart"/>
      <w:r w:rsidR="00ED2DFE" w:rsidRPr="00FE5E6F">
        <w:rPr>
          <w:b/>
        </w:rPr>
        <w:t>CompAero</w:t>
      </w:r>
      <w:proofErr w:type="spellEnd"/>
      <w:r w:rsidR="00ED2DFE">
        <w:t> = 1) or AeroDyn v15 (</w:t>
      </w:r>
      <w:proofErr w:type="spellStart"/>
      <w:r w:rsidR="00ED2DFE" w:rsidRPr="00FE5E6F">
        <w:rPr>
          <w:b/>
        </w:rPr>
        <w:t>CompAero</w:t>
      </w:r>
      <w:proofErr w:type="spellEnd"/>
      <w:r w:rsidR="00ED2DFE">
        <w:t xml:space="preserve"> = 2) </w:t>
      </w:r>
      <w:r w:rsidR="00EE4134">
        <w:t xml:space="preserve">primary </w:t>
      </w:r>
      <w:r>
        <w:t>inp</w:t>
      </w:r>
      <w:r w:rsidR="002C16F5">
        <w:t xml:space="preserve">ut file. </w:t>
      </w:r>
      <w:r w:rsidR="00ED2DFE">
        <w:t xml:space="preserve">It is not used if </w:t>
      </w:r>
      <w:proofErr w:type="spellStart"/>
      <w:r w:rsidR="00ED2DFE">
        <w:rPr>
          <w:b/>
        </w:rPr>
        <w:t>CompAero</w:t>
      </w:r>
      <w:proofErr w:type="spellEnd"/>
      <w:r w:rsidR="00ED2DFE">
        <w:t> = </w:t>
      </w:r>
      <w:proofErr w:type="gramStart"/>
      <w:r w:rsidR="00ED2DFE">
        <w:t>0</w:t>
      </w:r>
      <w:proofErr w:type="gramEnd"/>
      <w:r w:rsidR="00ED2DFE">
        <w:t>.</w:t>
      </w:r>
    </w:p>
    <w:p w14:paraId="2164B3C0" w14:textId="77777777" w:rsidR="00A82364" w:rsidRDefault="00A82364" w:rsidP="00AD1B9B">
      <w:pPr>
        <w:pStyle w:val="Heading4"/>
      </w:pPr>
      <w:proofErr w:type="spellStart"/>
      <w:r>
        <w:t>ServoFile</w:t>
      </w:r>
      <w:proofErr w:type="spellEnd"/>
      <w:r>
        <w:t>: Name of file containing control and electrical-drive input parameters [-]</w:t>
      </w:r>
    </w:p>
    <w:p w14:paraId="2164B3C1" w14:textId="7A9189B3" w:rsidR="00A82364" w:rsidRPr="002C16F5" w:rsidRDefault="00A82364" w:rsidP="00A82364">
      <w:pPr>
        <w:rPr>
          <w:b/>
        </w:rPr>
      </w:pPr>
      <w:r>
        <w:t xml:space="preserve">This is the name of the ServoDyn </w:t>
      </w:r>
      <w:r w:rsidR="00EE4134">
        <w:t xml:space="preserve">primary </w:t>
      </w:r>
      <w:r>
        <w:t xml:space="preserve">input file. </w:t>
      </w:r>
      <w:r w:rsidR="002C16F5">
        <w:t xml:space="preserve">It is </w:t>
      </w:r>
      <w:r w:rsidR="0002006B">
        <w:t>not used if</w:t>
      </w:r>
      <w:r w:rsidR="002C16F5">
        <w:t xml:space="preserve"> </w:t>
      </w:r>
      <w:proofErr w:type="spellStart"/>
      <w:r w:rsidR="002C16F5">
        <w:rPr>
          <w:b/>
        </w:rPr>
        <w:t>CompServo</w:t>
      </w:r>
      <w:proofErr w:type="spellEnd"/>
      <w:r w:rsidR="00F77353">
        <w:t> = </w:t>
      </w:r>
      <w:proofErr w:type="gramStart"/>
      <w:r w:rsidR="0002006B">
        <w:t>0</w:t>
      </w:r>
      <w:proofErr w:type="gramEnd"/>
      <w:r w:rsidR="002C16F5" w:rsidRPr="002C16F5">
        <w:t>.</w:t>
      </w:r>
    </w:p>
    <w:p w14:paraId="2164B3C2" w14:textId="77777777" w:rsidR="001336DD" w:rsidRDefault="001336DD" w:rsidP="00AD1B9B">
      <w:pPr>
        <w:pStyle w:val="Heading4"/>
      </w:pPr>
      <w:proofErr w:type="spellStart"/>
      <w:r>
        <w:t>HydroFile</w:t>
      </w:r>
      <w:proofErr w:type="spellEnd"/>
      <w:r>
        <w:t>: Name of file containing hydrodynamic input parameters [-]</w:t>
      </w:r>
    </w:p>
    <w:p w14:paraId="2164B3C3" w14:textId="4928EBA8" w:rsidR="001336DD" w:rsidRDefault="001336DD" w:rsidP="001336DD">
      <w:r>
        <w:t xml:space="preserve">This is the name of the HydroDyn </w:t>
      </w:r>
      <w:r w:rsidR="00EE4134">
        <w:t xml:space="preserve">primary </w:t>
      </w:r>
      <w:r>
        <w:t xml:space="preserve">input file. </w:t>
      </w:r>
      <w:r w:rsidR="002C16F5">
        <w:t xml:space="preserve">It is </w:t>
      </w:r>
      <w:r w:rsidR="0002006B">
        <w:t>not used</w:t>
      </w:r>
      <w:r w:rsidR="002C16F5">
        <w:t xml:space="preserve"> if </w:t>
      </w:r>
      <w:proofErr w:type="spellStart"/>
      <w:r w:rsidR="002C16F5">
        <w:rPr>
          <w:b/>
        </w:rPr>
        <w:t>CompHydro</w:t>
      </w:r>
      <w:proofErr w:type="spellEnd"/>
      <w:r w:rsidR="00F77353">
        <w:t> = </w:t>
      </w:r>
      <w:proofErr w:type="gramStart"/>
      <w:r w:rsidR="0002006B">
        <w:t>0</w:t>
      </w:r>
      <w:proofErr w:type="gramEnd"/>
      <w:r w:rsidR="002C16F5" w:rsidRPr="002C16F5">
        <w:t>.</w:t>
      </w:r>
    </w:p>
    <w:p w14:paraId="2164B3C4" w14:textId="77777777" w:rsidR="001336DD" w:rsidRDefault="001336DD" w:rsidP="00AD1B9B">
      <w:pPr>
        <w:pStyle w:val="Heading4"/>
      </w:pPr>
      <w:proofErr w:type="spellStart"/>
      <w:r>
        <w:t>SubFile</w:t>
      </w:r>
      <w:proofErr w:type="spellEnd"/>
      <w:r>
        <w:t xml:space="preserve">: Name of file containing </w:t>
      </w:r>
      <w:r w:rsidR="0047266F">
        <w:t>sub-structural</w:t>
      </w:r>
      <w:r>
        <w:t xml:space="preserve"> input parameters [-]</w:t>
      </w:r>
    </w:p>
    <w:p w14:paraId="2164B3C5" w14:textId="1AE07266" w:rsidR="00B76B55" w:rsidRDefault="001336DD" w:rsidP="00B76B55">
      <w:r>
        <w:t xml:space="preserve">This is the name of the </w:t>
      </w:r>
      <w:r w:rsidR="0047266F">
        <w:t>Sub</w:t>
      </w:r>
      <w:r>
        <w:t xml:space="preserve">Dyn </w:t>
      </w:r>
      <w:r w:rsidR="00EE4134">
        <w:t xml:space="preserve">primary </w:t>
      </w:r>
      <w:r>
        <w:t xml:space="preserve">input file. </w:t>
      </w:r>
      <w:r w:rsidR="009D29B6">
        <w:t xml:space="preserve">It is </w:t>
      </w:r>
      <w:r w:rsidR="0002006B">
        <w:t>not used</w:t>
      </w:r>
      <w:r w:rsidR="009D29B6">
        <w:t xml:space="preserve"> if </w:t>
      </w:r>
      <w:proofErr w:type="spellStart"/>
      <w:r w:rsidR="009D29B6">
        <w:rPr>
          <w:b/>
        </w:rPr>
        <w:t>CompSub</w:t>
      </w:r>
      <w:proofErr w:type="spellEnd"/>
      <w:r w:rsidR="00F77353">
        <w:t> = </w:t>
      </w:r>
      <w:proofErr w:type="gramStart"/>
      <w:r w:rsidR="0002006B">
        <w:t>0</w:t>
      </w:r>
      <w:proofErr w:type="gramEnd"/>
      <w:r w:rsidR="009D29B6" w:rsidRPr="002C16F5">
        <w:t>.</w:t>
      </w:r>
    </w:p>
    <w:p w14:paraId="2164B3C6" w14:textId="77777777" w:rsidR="00C22E8D" w:rsidRDefault="00C22E8D" w:rsidP="00AD1B9B">
      <w:pPr>
        <w:pStyle w:val="Heading4"/>
      </w:pPr>
      <w:proofErr w:type="spellStart"/>
      <w:r>
        <w:t>MooringFile</w:t>
      </w:r>
      <w:proofErr w:type="spellEnd"/>
      <w:r>
        <w:t>: Name of file containing mooring system input parameters [-]</w:t>
      </w:r>
    </w:p>
    <w:p w14:paraId="2164B3C7" w14:textId="19DDB19D" w:rsidR="00C22E8D" w:rsidRPr="00B76B55" w:rsidRDefault="00C22E8D" w:rsidP="00C22E8D">
      <w:r>
        <w:t>This is the name of the MAP</w:t>
      </w:r>
      <w:r w:rsidR="00DD7DF7">
        <w:t>++</w:t>
      </w:r>
      <w:r>
        <w:t xml:space="preserve"> (</w:t>
      </w:r>
      <w:proofErr w:type="spellStart"/>
      <w:r w:rsidRPr="00C22E8D">
        <w:rPr>
          <w:b/>
        </w:rPr>
        <w:t>CompMooring</w:t>
      </w:r>
      <w:proofErr w:type="spellEnd"/>
      <w:r w:rsidR="00F77353">
        <w:t> = </w:t>
      </w:r>
      <w:r>
        <w:t>1)</w:t>
      </w:r>
      <w:r w:rsidR="00DD7DF7">
        <w:t>,</w:t>
      </w:r>
      <w:r>
        <w:t xml:space="preserve"> FEAMooring (</w:t>
      </w:r>
      <w:proofErr w:type="spellStart"/>
      <w:r w:rsidRPr="00C22E8D">
        <w:rPr>
          <w:b/>
        </w:rPr>
        <w:t>CompMooring</w:t>
      </w:r>
      <w:proofErr w:type="spellEnd"/>
      <w:r w:rsidR="00F77353">
        <w:t> = </w:t>
      </w:r>
      <w:r>
        <w:t>2)</w:t>
      </w:r>
      <w:r w:rsidR="00DD7DF7">
        <w:t xml:space="preserve">, </w:t>
      </w:r>
      <w:proofErr w:type="spellStart"/>
      <w:r w:rsidR="00DD7DF7">
        <w:t>MoorDyn</w:t>
      </w:r>
      <w:proofErr w:type="spellEnd"/>
      <w:r w:rsidR="00DD7DF7">
        <w:t xml:space="preserve"> (</w:t>
      </w:r>
      <w:proofErr w:type="spellStart"/>
      <w:r w:rsidR="00DD7DF7" w:rsidRPr="00C22E8D">
        <w:rPr>
          <w:b/>
        </w:rPr>
        <w:t>CompMooring</w:t>
      </w:r>
      <w:proofErr w:type="spellEnd"/>
      <w:r w:rsidR="00F77353">
        <w:t> = </w:t>
      </w:r>
      <w:r w:rsidR="00DD7DF7">
        <w:t>3)</w:t>
      </w:r>
      <w:r w:rsidR="00ED2DFE">
        <w:t>,</w:t>
      </w:r>
      <w:r>
        <w:t xml:space="preserve"> </w:t>
      </w:r>
      <w:r w:rsidR="0037777E">
        <w:t xml:space="preserve">or </w:t>
      </w:r>
      <w:proofErr w:type="spellStart"/>
      <w:r w:rsidR="0037777E">
        <w:t>OrcaFlexInterface</w:t>
      </w:r>
      <w:proofErr w:type="spellEnd"/>
      <w:r w:rsidR="0037777E">
        <w:t xml:space="preserve"> (</w:t>
      </w:r>
      <w:proofErr w:type="spellStart"/>
      <w:r w:rsidR="0037777E">
        <w:rPr>
          <w:b/>
        </w:rPr>
        <w:t>CompMooring</w:t>
      </w:r>
      <w:proofErr w:type="spellEnd"/>
      <w:r w:rsidR="0037777E">
        <w:t xml:space="preserve"> = 4) </w:t>
      </w:r>
      <w:r w:rsidR="00EE4134">
        <w:t xml:space="preserve">primary </w:t>
      </w:r>
      <w:r>
        <w:t xml:space="preserve">input file. It is </w:t>
      </w:r>
      <w:r w:rsidR="001A778F">
        <w:t>not used</w:t>
      </w:r>
      <w:r>
        <w:t xml:space="preserve"> if </w:t>
      </w:r>
      <w:proofErr w:type="spellStart"/>
      <w:r>
        <w:rPr>
          <w:b/>
        </w:rPr>
        <w:t>CompMooring</w:t>
      </w:r>
      <w:proofErr w:type="spellEnd"/>
      <w:r w:rsidR="00F77353">
        <w:t> = </w:t>
      </w:r>
      <w:proofErr w:type="gramStart"/>
      <w:r>
        <w:t>0</w:t>
      </w:r>
      <w:proofErr w:type="gramEnd"/>
      <w:r w:rsidRPr="002C16F5">
        <w:t>.</w:t>
      </w:r>
    </w:p>
    <w:p w14:paraId="2164B3C8" w14:textId="77777777" w:rsidR="00EB34CB" w:rsidRDefault="00EB34CB" w:rsidP="00AD1B9B">
      <w:pPr>
        <w:pStyle w:val="Heading4"/>
      </w:pPr>
      <w:proofErr w:type="spellStart"/>
      <w:r>
        <w:t>IceFile</w:t>
      </w:r>
      <w:proofErr w:type="spellEnd"/>
      <w:r>
        <w:t>: Name of file containing ice input parameters [-]</w:t>
      </w:r>
    </w:p>
    <w:p w14:paraId="2164B3C9" w14:textId="0C2CB39B" w:rsidR="00EB34CB" w:rsidRPr="00B76B55" w:rsidRDefault="00EB34CB" w:rsidP="00EB34CB">
      <w:r>
        <w:t>This is the name of the IceFloe (</w:t>
      </w:r>
      <w:proofErr w:type="spellStart"/>
      <w:r w:rsidRPr="00C22E8D">
        <w:rPr>
          <w:b/>
        </w:rPr>
        <w:t>Comp</w:t>
      </w:r>
      <w:r>
        <w:rPr>
          <w:b/>
        </w:rPr>
        <w:t>Ice</w:t>
      </w:r>
      <w:proofErr w:type="spellEnd"/>
      <w:r w:rsidR="00F77353">
        <w:t> = </w:t>
      </w:r>
      <w:r>
        <w:t>1) or IceDyn (</w:t>
      </w:r>
      <w:proofErr w:type="spellStart"/>
      <w:r w:rsidRPr="00C22E8D">
        <w:rPr>
          <w:b/>
        </w:rPr>
        <w:t>Comp</w:t>
      </w:r>
      <w:r>
        <w:rPr>
          <w:b/>
        </w:rPr>
        <w:t>Ice</w:t>
      </w:r>
      <w:proofErr w:type="spellEnd"/>
      <w:r w:rsidR="00F77353">
        <w:t> = </w:t>
      </w:r>
      <w:r>
        <w:t xml:space="preserve">2) </w:t>
      </w:r>
      <w:r w:rsidR="00EE4134">
        <w:t xml:space="preserve">primary </w:t>
      </w:r>
      <w:r>
        <w:t xml:space="preserve">input file. It is not used if </w:t>
      </w:r>
      <w:proofErr w:type="spellStart"/>
      <w:r w:rsidRPr="00C22E8D">
        <w:rPr>
          <w:b/>
        </w:rPr>
        <w:t>Comp</w:t>
      </w:r>
      <w:r>
        <w:rPr>
          <w:b/>
        </w:rPr>
        <w:t>Ice</w:t>
      </w:r>
      <w:proofErr w:type="spellEnd"/>
      <w:r w:rsidR="00F77353">
        <w:t> = </w:t>
      </w:r>
      <w:proofErr w:type="gramStart"/>
      <w:r>
        <w:t>0</w:t>
      </w:r>
      <w:proofErr w:type="gramEnd"/>
      <w:r w:rsidRPr="002C16F5">
        <w:t>.</w:t>
      </w:r>
    </w:p>
    <w:p w14:paraId="2164B3CA" w14:textId="77777777" w:rsidR="00D37DB1" w:rsidRDefault="00D37DB1" w:rsidP="00AD1B9B">
      <w:pPr>
        <w:pStyle w:val="Heading3"/>
      </w:pPr>
      <w:r>
        <w:lastRenderedPageBreak/>
        <w:t>Output</w:t>
      </w:r>
    </w:p>
    <w:p w14:paraId="2164B3CB" w14:textId="48464DA5" w:rsidR="002E52E3" w:rsidRPr="002E52E3" w:rsidRDefault="002E52E3" w:rsidP="002E52E3">
      <w:r>
        <w:t xml:space="preserve">This section </w:t>
      </w:r>
      <w:r w:rsidR="00053AB0">
        <w:t xml:space="preserve">of the primary FAST input file </w:t>
      </w:r>
      <w:r>
        <w:t>deals with what can be output from a FAST simulation</w:t>
      </w:r>
      <w:r w:rsidR="003951E8">
        <w:t>, except for visualization output, which is included in the subsequent section</w:t>
      </w:r>
      <w:r>
        <w:t>.</w:t>
      </w:r>
    </w:p>
    <w:p w14:paraId="2164B3CC" w14:textId="77777777" w:rsidR="00C22E8D" w:rsidRDefault="00D37DB1" w:rsidP="00AD1B9B">
      <w:pPr>
        <w:pStyle w:val="Heading4"/>
      </w:pPr>
      <w:proofErr w:type="spellStart"/>
      <w:r>
        <w:t>SumPrint</w:t>
      </w:r>
      <w:proofErr w:type="spellEnd"/>
      <w:r>
        <w:t xml:space="preserve">: </w:t>
      </w:r>
      <w:r w:rsidR="00066DFD">
        <w:t>Print summary data to “&lt;</w:t>
      </w:r>
      <w:proofErr w:type="spellStart"/>
      <w:r w:rsidR="00066DFD">
        <w:t>RootName</w:t>
      </w:r>
      <w:proofErr w:type="spellEnd"/>
      <w:r w:rsidR="00066DFD">
        <w:t>&gt;.sum” [T/F]</w:t>
      </w:r>
    </w:p>
    <w:p w14:paraId="2164B3CD" w14:textId="6746E478" w:rsidR="00066DFD" w:rsidRPr="00616C1F" w:rsidRDefault="00066DFD" w:rsidP="00066DFD">
      <w:r>
        <w:t>When set to “</w:t>
      </w:r>
      <w:r w:rsidR="001D0806">
        <w:t>True</w:t>
      </w:r>
      <w:r>
        <w:t>”, FAST will generate a file named “&lt;</w:t>
      </w:r>
      <w:proofErr w:type="spellStart"/>
      <w:r>
        <w:t>RootName</w:t>
      </w:r>
      <w:proofErr w:type="spellEnd"/>
      <w:r>
        <w:t>&gt;.sum”. This summary file contains the version number of all modules being used, the time steps for each module, and information about the channels being written to the time-marching output file</w:t>
      </w:r>
      <w:r w:rsidR="004D7F94">
        <w:t>(s)</w:t>
      </w:r>
      <w:r>
        <w:t>.</w:t>
      </w:r>
      <w:r w:rsidR="00616C1F">
        <w:t xml:space="preserve"> If </w:t>
      </w:r>
      <w:proofErr w:type="spellStart"/>
      <w:r w:rsidR="00616C1F">
        <w:rPr>
          <w:b/>
        </w:rPr>
        <w:t>SumPrint</w:t>
      </w:r>
      <w:proofErr w:type="spellEnd"/>
      <w:r w:rsidR="00616C1F">
        <w:rPr>
          <w:b/>
        </w:rPr>
        <w:t xml:space="preserve"> </w:t>
      </w:r>
      <w:r w:rsidR="00616C1F">
        <w:t>is “</w:t>
      </w:r>
      <w:r w:rsidR="001D0806">
        <w:t>False</w:t>
      </w:r>
      <w:r w:rsidR="00616C1F">
        <w:t>”, no summary file will be generated.</w:t>
      </w:r>
    </w:p>
    <w:p w14:paraId="2164B3CE" w14:textId="77777777" w:rsidR="00616C1F" w:rsidRDefault="00616C1F" w:rsidP="00AD1B9B">
      <w:pPr>
        <w:pStyle w:val="Heading4"/>
      </w:pPr>
      <w:proofErr w:type="spellStart"/>
      <w:r>
        <w:t>SttsTime</w:t>
      </w:r>
      <w:proofErr w:type="spellEnd"/>
      <w:r>
        <w:t>: Amount of time between screen status messages [s]</w:t>
      </w:r>
    </w:p>
    <w:p w14:paraId="2164B3CF" w14:textId="77777777" w:rsidR="00616C1F" w:rsidRDefault="00E04013" w:rsidP="00616C1F">
      <w:r>
        <w:t xml:space="preserve">During a FAST simulation, </w:t>
      </w:r>
      <w:r w:rsidR="00C84D03">
        <w:t>the program</w:t>
      </w:r>
      <w:r>
        <w:t xml:space="preserve"> prints a message like this:</w:t>
      </w:r>
      <w:r w:rsidR="00C84D03">
        <w:rPr>
          <w:noProof/>
        </w:rPr>
        <w:drawing>
          <wp:inline distT="0" distB="0" distL="0" distR="0" wp14:anchorId="2164B54C" wp14:editId="2164B54D">
            <wp:extent cx="5385816" cy="1280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720" t="96123" r="61111" b="2602"/>
                    <a:stretch/>
                  </pic:blipFill>
                  <pic:spPr bwMode="auto">
                    <a:xfrm>
                      <a:off x="0" y="0"/>
                      <a:ext cx="5385816" cy="128016"/>
                    </a:xfrm>
                    <a:prstGeom prst="rect">
                      <a:avLst/>
                    </a:prstGeom>
                    <a:ln>
                      <a:noFill/>
                    </a:ln>
                    <a:extLst>
                      <a:ext uri="{53640926-AAD7-44D8-BBD7-CCE9431645EC}">
                        <a14:shadowObscured xmlns:a14="http://schemas.microsoft.com/office/drawing/2010/main"/>
                      </a:ext>
                    </a:extLst>
                  </pic:spPr>
                </pic:pic>
              </a:graphicData>
            </a:graphic>
          </wp:inline>
        </w:drawing>
      </w:r>
    </w:p>
    <w:p w14:paraId="2164B3D0" w14:textId="77777777" w:rsidR="00C84D03" w:rsidRPr="00C84D03" w:rsidRDefault="00C84D03" w:rsidP="00616C1F">
      <w:proofErr w:type="spellStart"/>
      <w:r>
        <w:rPr>
          <w:b/>
        </w:rPr>
        <w:t>SttsTime</w:t>
      </w:r>
      <w:proofErr w:type="spellEnd"/>
      <w:r>
        <w:t xml:space="preserve"> sets how frequently this message is updated. For example, if </w:t>
      </w:r>
      <w:proofErr w:type="spellStart"/>
      <w:r>
        <w:rPr>
          <w:b/>
        </w:rPr>
        <w:t>SttsTime</w:t>
      </w:r>
      <w:proofErr w:type="spellEnd"/>
      <w:r>
        <w:t xml:space="preserve"> is 2 seconds, you will see this message updated every 2 seconds of </w:t>
      </w:r>
      <w:r w:rsidRPr="00C84D03">
        <w:rPr>
          <w:i/>
        </w:rPr>
        <w:t>simulat</w:t>
      </w:r>
      <w:r w:rsidR="005A2B54">
        <w:rPr>
          <w:i/>
        </w:rPr>
        <w:t>ed</w:t>
      </w:r>
      <w:r>
        <w:t xml:space="preserve"> time. </w:t>
      </w:r>
    </w:p>
    <w:p w14:paraId="4E552724" w14:textId="1AB5B8E8" w:rsidR="00E33AF0" w:rsidRDefault="00E33AF0" w:rsidP="00AD1B9B">
      <w:pPr>
        <w:pStyle w:val="Heading4"/>
      </w:pPr>
      <w:proofErr w:type="spellStart"/>
      <w:r>
        <w:t>ChkptTime</w:t>
      </w:r>
      <w:proofErr w:type="spellEnd"/>
      <w:r>
        <w:t xml:space="preserve">: </w:t>
      </w:r>
      <w:r w:rsidRPr="00E33AF0">
        <w:t>Amount of time between creating checkpoint files for potential restart</w:t>
      </w:r>
      <w:r>
        <w:t xml:space="preserve"> [s]</w:t>
      </w:r>
    </w:p>
    <w:p w14:paraId="7B46DDB5" w14:textId="37633E33" w:rsidR="00E33AF0" w:rsidRPr="00C74358" w:rsidRDefault="00E33AF0" w:rsidP="00AD1B9B">
      <w:r>
        <w:t xml:space="preserve">This input determines how frequently checkpoint files should be written. Checkpoint files are used for restart capability; </w:t>
      </w:r>
      <w:r w:rsidR="001B7F07">
        <w:t xml:space="preserve">we recommend that </w:t>
      </w:r>
      <w:r>
        <w:t xml:space="preserve">short simulations set </w:t>
      </w:r>
      <w:proofErr w:type="spellStart"/>
      <w:r w:rsidRPr="00AD1B9B">
        <w:rPr>
          <w:b/>
        </w:rPr>
        <w:t>ChkptTime</w:t>
      </w:r>
      <w:proofErr w:type="spellEnd"/>
      <w:r>
        <w:t xml:space="preserve"> to be larger than the simulation time, </w:t>
      </w:r>
      <w:proofErr w:type="spellStart"/>
      <w:r w:rsidRPr="00AD1B9B">
        <w:rPr>
          <w:b/>
        </w:rPr>
        <w:t>TMax</w:t>
      </w:r>
      <w:proofErr w:type="spellEnd"/>
      <w:r>
        <w:t>.</w:t>
      </w:r>
      <w:r w:rsidR="00053AB0">
        <w:t xml:space="preserve"> For more information on checkpoint files and restart</w:t>
      </w:r>
      <w:r w:rsidR="00603778">
        <w:t xml:space="preserve"> capability in FAST, see section</w:t>
      </w:r>
      <w:r w:rsidR="00AB5FE4">
        <w:t>s</w:t>
      </w:r>
      <w:r w:rsidR="00603778">
        <w:t xml:space="preserve"> “</w:t>
      </w:r>
      <w:r w:rsidR="00603778">
        <w:fldChar w:fldCharType="begin"/>
      </w:r>
      <w:r w:rsidR="00603778">
        <w:instrText xml:space="preserve"> REF _Ref416868785 \h </w:instrText>
      </w:r>
      <w:r w:rsidR="00603778">
        <w:fldChar w:fldCharType="separate"/>
      </w:r>
      <w:r w:rsidR="00B66E17">
        <w:t>Checkpoint Files (Restart Capability)</w:t>
      </w:r>
      <w:r w:rsidR="00603778">
        <w:fldChar w:fldCharType="end"/>
      </w:r>
      <w:r w:rsidR="00603778">
        <w:t>”</w:t>
      </w:r>
      <w:r w:rsidR="00AB5FE4">
        <w:t>and “</w:t>
      </w:r>
      <w:r w:rsidR="00AB5FE4">
        <w:fldChar w:fldCharType="begin"/>
      </w:r>
      <w:r w:rsidR="00AB5FE4">
        <w:instrText xml:space="preserve"> REF _Ref431893368 \h </w:instrText>
      </w:r>
      <w:r w:rsidR="00AB5FE4">
        <w:fldChar w:fldCharType="separate"/>
      </w:r>
      <w:r w:rsidR="00B66E17">
        <w:t>Restart: Starting FAST from a checkpoint file</w:t>
      </w:r>
      <w:r w:rsidR="00AB5FE4">
        <w:fldChar w:fldCharType="end"/>
      </w:r>
      <w:r w:rsidR="00AB5FE4">
        <w:t>”</w:t>
      </w:r>
      <w:r w:rsidR="00603778">
        <w:t xml:space="preserve"> i</w:t>
      </w:r>
      <w:r w:rsidR="00AB5FE4">
        <w:t>n this</w:t>
      </w:r>
      <w:r w:rsidR="00603778">
        <w:t xml:space="preserve"> document.</w:t>
      </w:r>
      <w:r w:rsidR="001B7F07">
        <w:t xml:space="preserve"> </w:t>
      </w:r>
      <w:proofErr w:type="spellStart"/>
      <w:r w:rsidR="00E050C3">
        <w:rPr>
          <w:b/>
        </w:rPr>
        <w:t>ChkptTime</w:t>
      </w:r>
      <w:proofErr w:type="spellEnd"/>
      <w:r w:rsidR="00E050C3">
        <w:t xml:space="preserve"> </w:t>
      </w:r>
      <w:r w:rsidR="001B7F07">
        <w:t>is ignored in the FAST-Simulink interface</w:t>
      </w:r>
      <w:r w:rsidR="00C74358">
        <w:t xml:space="preserve">, and </w:t>
      </w:r>
      <w:r w:rsidR="0014681B">
        <w:t xml:space="preserve">must be larger than </w:t>
      </w:r>
      <w:proofErr w:type="spellStart"/>
      <w:r w:rsidR="0014681B">
        <w:rPr>
          <w:b/>
        </w:rPr>
        <w:t>TMax</w:t>
      </w:r>
      <w:proofErr w:type="spellEnd"/>
      <w:r w:rsidR="0014681B">
        <w:rPr>
          <w:b/>
        </w:rPr>
        <w:t xml:space="preserve"> </w:t>
      </w:r>
      <w:r w:rsidR="0014681B">
        <w:t>when</w:t>
      </w:r>
      <w:r w:rsidR="00E050C3">
        <w:t xml:space="preserve"> using the FAST-</w:t>
      </w:r>
      <w:proofErr w:type="spellStart"/>
      <w:r w:rsidR="00E050C3">
        <w:t>OrcaFlex</w:t>
      </w:r>
      <w:proofErr w:type="spellEnd"/>
      <w:r w:rsidR="00E050C3">
        <w:t xml:space="preserve"> interface (</w:t>
      </w:r>
      <w:proofErr w:type="spellStart"/>
      <w:r w:rsidR="00C74358">
        <w:rPr>
          <w:b/>
        </w:rPr>
        <w:t>CompMooring</w:t>
      </w:r>
      <w:proofErr w:type="spellEnd"/>
      <w:r w:rsidR="00C74358">
        <w:t> = 4</w:t>
      </w:r>
      <w:r w:rsidR="00E050C3">
        <w:t>)</w:t>
      </w:r>
      <w:r w:rsidR="00C74358">
        <w:t>.</w:t>
      </w:r>
    </w:p>
    <w:p w14:paraId="2164B3D1" w14:textId="77777777" w:rsidR="00C84D03" w:rsidRDefault="00C84D03" w:rsidP="00AD1B9B">
      <w:pPr>
        <w:pStyle w:val="Heading4"/>
      </w:pPr>
      <w:proofErr w:type="spellStart"/>
      <w:r>
        <w:t>DT_Out</w:t>
      </w:r>
      <w:proofErr w:type="spellEnd"/>
      <w:r>
        <w:t>: Time step for tabular output [</w:t>
      </w:r>
      <w:r w:rsidR="007C61F5">
        <w:t>s</w:t>
      </w:r>
      <w:r>
        <w:t>]</w:t>
      </w:r>
    </w:p>
    <w:p w14:paraId="2164B3D2" w14:textId="763FF91A" w:rsidR="00C84D03" w:rsidRDefault="00C84D03" w:rsidP="00C84D03">
      <w:pPr>
        <w:rPr>
          <w:b/>
        </w:rPr>
      </w:pPr>
      <w:r>
        <w:t xml:space="preserve">This is </w:t>
      </w:r>
      <w:r w:rsidR="00FE538B">
        <w:t xml:space="preserve">the </w:t>
      </w:r>
      <w:r>
        <w:t xml:space="preserve">time step of the data in the tabular (time-marching) output files. </w:t>
      </w:r>
      <w:proofErr w:type="spellStart"/>
      <w:r>
        <w:rPr>
          <w:b/>
        </w:rPr>
        <w:t>DT_Out</w:t>
      </w:r>
      <w:proofErr w:type="spellEnd"/>
      <w:r>
        <w:rPr>
          <w:b/>
        </w:rPr>
        <w:t xml:space="preserve"> </w:t>
      </w:r>
      <w:r>
        <w:t xml:space="preserve">must be an integer multiple of </w:t>
      </w:r>
      <w:r>
        <w:rPr>
          <w:b/>
        </w:rPr>
        <w:t>DT</w:t>
      </w:r>
      <w:r w:rsidRPr="005D3EE2">
        <w:t>.</w:t>
      </w:r>
      <w:r w:rsidR="005D3EE2" w:rsidRPr="005D3EE2">
        <w:t xml:space="preserve"> Alternatively,</w:t>
      </w:r>
      <w:r w:rsidR="005D3EE2">
        <w:t xml:space="preserve"> </w:t>
      </w:r>
      <w:proofErr w:type="spellStart"/>
      <w:r w:rsidR="005D3EE2" w:rsidRPr="00A63FD7">
        <w:rPr>
          <w:b/>
        </w:rPr>
        <w:t>DT_Out</w:t>
      </w:r>
      <w:proofErr w:type="spellEnd"/>
      <w:r w:rsidR="005D3EE2">
        <w:t xml:space="preserve"> can be entered as</w:t>
      </w:r>
      <w:r w:rsidR="005D3EE2" w:rsidRPr="005D3EE2">
        <w:t xml:space="preserve"> the string “default”, which will set </w:t>
      </w:r>
      <w:proofErr w:type="spellStart"/>
      <w:r w:rsidR="005D3EE2">
        <w:rPr>
          <w:b/>
        </w:rPr>
        <w:t>DT_Out</w:t>
      </w:r>
      <w:proofErr w:type="spellEnd"/>
      <w:r w:rsidR="005D3EE2" w:rsidRPr="005D3EE2">
        <w:t> = </w:t>
      </w:r>
      <w:r w:rsidR="005D3EE2">
        <w:rPr>
          <w:b/>
        </w:rPr>
        <w:t>DT</w:t>
      </w:r>
      <w:r w:rsidR="005D3EE2" w:rsidRPr="005D3EE2">
        <w:t>.</w:t>
      </w:r>
    </w:p>
    <w:p w14:paraId="2164B3D3" w14:textId="77777777" w:rsidR="00E371BB" w:rsidRDefault="00E371BB" w:rsidP="00AD1B9B">
      <w:pPr>
        <w:pStyle w:val="Heading4"/>
      </w:pPr>
      <w:proofErr w:type="spellStart"/>
      <w:r>
        <w:t>TStart</w:t>
      </w:r>
      <w:proofErr w:type="spellEnd"/>
      <w:r>
        <w:t>: Time to begin tabular output [</w:t>
      </w:r>
      <w:r w:rsidR="007C61F5">
        <w:t>s</w:t>
      </w:r>
      <w:r>
        <w:t>]</w:t>
      </w:r>
    </w:p>
    <w:p w14:paraId="2164B3D4" w14:textId="3F2D348E" w:rsidR="00E371BB" w:rsidRPr="00C84D03" w:rsidRDefault="00E371BB" w:rsidP="00E371BB">
      <w:pPr>
        <w:rPr>
          <w:b/>
        </w:rPr>
      </w:pPr>
      <w:r>
        <w:t xml:space="preserve">This is </w:t>
      </w:r>
      <w:r w:rsidR="00B405B9">
        <w:t xml:space="preserve">the </w:t>
      </w:r>
      <w:r>
        <w:t xml:space="preserve">time step </w:t>
      </w:r>
      <w:r w:rsidR="00543B79">
        <w:t xml:space="preserve">that must be reached before FAST will begin writing data in the </w:t>
      </w:r>
      <w:r>
        <w:t xml:space="preserve">tabular (time-marching) output files. </w:t>
      </w:r>
      <w:r w:rsidR="00543B79">
        <w:t xml:space="preserve">Note that the output files may not actually </w:t>
      </w:r>
      <w:r w:rsidR="00543B79" w:rsidRPr="00543B79">
        <w:t>start</w:t>
      </w:r>
      <w:r w:rsidR="00543B79">
        <w:t xml:space="preserve"> at </w:t>
      </w:r>
      <w:proofErr w:type="spellStart"/>
      <w:r w:rsidR="00543B79">
        <w:rPr>
          <w:b/>
        </w:rPr>
        <w:t>TStart</w:t>
      </w:r>
      <w:proofErr w:type="spellEnd"/>
      <w:r w:rsidR="00543B79">
        <w:rPr>
          <w:b/>
        </w:rPr>
        <w:t xml:space="preserve"> </w:t>
      </w:r>
      <w:r w:rsidR="00543B79" w:rsidRPr="00543B79">
        <w:t>seconds</w:t>
      </w:r>
      <w:r w:rsidR="00543B79">
        <w:rPr>
          <w:b/>
        </w:rPr>
        <w:t xml:space="preserve"> </w:t>
      </w:r>
      <w:r w:rsidR="00543B79">
        <w:t xml:space="preserve">if </w:t>
      </w:r>
      <w:proofErr w:type="spellStart"/>
      <w:r w:rsidR="00543B79">
        <w:rPr>
          <w:b/>
        </w:rPr>
        <w:t>TStart</w:t>
      </w:r>
      <w:proofErr w:type="spellEnd"/>
      <w:r w:rsidR="00543B79">
        <w:rPr>
          <w:b/>
        </w:rPr>
        <w:t xml:space="preserve"> </w:t>
      </w:r>
      <w:r w:rsidR="00543B79">
        <w:t xml:space="preserve">is not an integer multiple of </w:t>
      </w:r>
      <w:proofErr w:type="spellStart"/>
      <w:r w:rsidR="00543B79">
        <w:rPr>
          <w:b/>
        </w:rPr>
        <w:t>DT_Out</w:t>
      </w:r>
      <w:proofErr w:type="spellEnd"/>
      <w:r>
        <w:rPr>
          <w:b/>
        </w:rPr>
        <w:t>.</w:t>
      </w:r>
    </w:p>
    <w:p w14:paraId="2164B3D5" w14:textId="77777777" w:rsidR="007C61F5" w:rsidRDefault="007C61F5" w:rsidP="00AD1B9B">
      <w:pPr>
        <w:pStyle w:val="Heading4"/>
      </w:pPr>
      <w:proofErr w:type="spellStart"/>
      <w:r>
        <w:t>OutFileFmt</w:t>
      </w:r>
      <w:proofErr w:type="spellEnd"/>
      <w:r>
        <w:t xml:space="preserve">: </w:t>
      </w:r>
      <w:r w:rsidR="00FE538B">
        <w:t>Format for</w:t>
      </w:r>
      <w:r>
        <w:t xml:space="preserve"> tabular output [</w:t>
      </w:r>
      <w:r w:rsidR="00441220">
        <w:t>1, 2, or 3</w:t>
      </w:r>
      <w:r>
        <w:t>]</w:t>
      </w:r>
    </w:p>
    <w:p w14:paraId="2164B3D6" w14:textId="77777777" w:rsidR="007C61F5" w:rsidRDefault="00441220" w:rsidP="007C61F5">
      <w:r>
        <w:t xml:space="preserve">This indicates which type of tabular (time-marching) output files will be generated. If </w:t>
      </w:r>
      <w:proofErr w:type="spellStart"/>
      <w:r w:rsidRPr="00441220">
        <w:rPr>
          <w:b/>
        </w:rPr>
        <w:t>OutFileFmt</w:t>
      </w:r>
      <w:proofErr w:type="spellEnd"/>
      <w:r>
        <w:t xml:space="preserve"> is </w:t>
      </w:r>
      <w:proofErr w:type="gramStart"/>
      <w:r>
        <w:t>1</w:t>
      </w:r>
      <w:proofErr w:type="gramEnd"/>
      <w:r>
        <w:t xml:space="preserve">, only a text file will be written. If </w:t>
      </w:r>
      <w:proofErr w:type="spellStart"/>
      <w:r w:rsidRPr="00441220">
        <w:rPr>
          <w:b/>
        </w:rPr>
        <w:t>OutFileFmt</w:t>
      </w:r>
      <w:proofErr w:type="spellEnd"/>
      <w:r>
        <w:t xml:space="preserve"> is </w:t>
      </w:r>
      <w:proofErr w:type="gramStart"/>
      <w:r>
        <w:t>2</w:t>
      </w:r>
      <w:proofErr w:type="gramEnd"/>
      <w:r>
        <w:t xml:space="preserve">, only a binary file will be written. If </w:t>
      </w:r>
      <w:proofErr w:type="spellStart"/>
      <w:r w:rsidRPr="00441220">
        <w:rPr>
          <w:b/>
        </w:rPr>
        <w:t>OutFileFmt</w:t>
      </w:r>
      <w:proofErr w:type="spellEnd"/>
      <w:r>
        <w:t xml:space="preserve"> is </w:t>
      </w:r>
      <w:proofErr w:type="gramStart"/>
      <w:r>
        <w:t>3</w:t>
      </w:r>
      <w:proofErr w:type="gramEnd"/>
      <w:r>
        <w:t>, both text and binary files will be written.</w:t>
      </w:r>
    </w:p>
    <w:p w14:paraId="2164B3D7" w14:textId="376BFCCD" w:rsidR="00441220" w:rsidRDefault="00441220" w:rsidP="007C61F5">
      <w:r>
        <w:t xml:space="preserve">Text files write a line to the file each </w:t>
      </w:r>
      <w:r w:rsidR="00DD7DF7">
        <w:t xml:space="preserve">output </w:t>
      </w:r>
      <w:r>
        <w:t>time step. This can make the simulation run slower, but it can be useful for debugging, particularly if a simulation doesn’t run to completion or if you want to look at some results before the entire simulation finishes.</w:t>
      </w:r>
    </w:p>
    <w:p w14:paraId="2164B3D8" w14:textId="10FE1604" w:rsidR="00441220" w:rsidRDefault="00441220" w:rsidP="007C61F5">
      <w:r>
        <w:lastRenderedPageBreak/>
        <w:t xml:space="preserve">Binary files </w:t>
      </w:r>
      <w:r w:rsidR="00B405B9">
        <w:t>are written in their entirety</w:t>
      </w:r>
      <w:r>
        <w:t xml:space="preserve"> at the end of the simulation</w:t>
      </w:r>
      <w:r w:rsidR="00061235">
        <w:rPr>
          <w:rStyle w:val="FootnoteReference"/>
        </w:rPr>
        <w:footnoteReference w:id="7"/>
      </w:r>
      <w:r>
        <w:t xml:space="preserve">. If a lot of output channels are requested for a long simulation, this can take up a moderate amount of memory. However, they tend to run faster and the resulting files take up much less space. </w:t>
      </w:r>
      <w:r w:rsidR="00EA3ECC">
        <w:t>The b</w:t>
      </w:r>
      <w:r>
        <w:t xml:space="preserve">inary files </w:t>
      </w:r>
      <w:r w:rsidR="00EA3ECC">
        <w:t>contain more</w:t>
      </w:r>
      <w:r>
        <w:t xml:space="preserve"> </w:t>
      </w:r>
      <w:r w:rsidR="00FE538B">
        <w:t>precis</w:t>
      </w:r>
      <w:r w:rsidR="00EA3ECC">
        <w:t xml:space="preserve">e </w:t>
      </w:r>
      <w:r w:rsidR="00FE538B">
        <w:t>output data</w:t>
      </w:r>
      <w:r>
        <w:t xml:space="preserve"> than text files</w:t>
      </w:r>
      <w:r w:rsidR="00FE538B">
        <w:t>,</w:t>
      </w:r>
      <w:r>
        <w:t xml:space="preserve"> which are limited by the chosen output format specifier</w:t>
      </w:r>
      <w:r w:rsidR="00FE538B">
        <w:t xml:space="preserve">—see </w:t>
      </w:r>
      <w:proofErr w:type="spellStart"/>
      <w:r w:rsidR="00FE538B" w:rsidRPr="004C66D0">
        <w:rPr>
          <w:b/>
        </w:rPr>
        <w:t>OutFmt</w:t>
      </w:r>
      <w:proofErr w:type="spellEnd"/>
      <w:r w:rsidR="00FE538B">
        <w:t xml:space="preserve"> below</w:t>
      </w:r>
      <w:r>
        <w:t>.</w:t>
      </w:r>
      <w:r w:rsidR="007016AA">
        <w:t xml:space="preserve"> </w:t>
      </w:r>
    </w:p>
    <w:p w14:paraId="222E0BC7" w14:textId="522DE584" w:rsidR="007016AA" w:rsidRPr="007016AA" w:rsidRDefault="00441220" w:rsidP="007C61F5">
      <w:r>
        <w:t>We recommend you use text files for debugging and binary files for production work.</w:t>
      </w:r>
    </w:p>
    <w:p w14:paraId="2164B3D9" w14:textId="46F40390" w:rsidR="00441220" w:rsidRPr="00C84D03" w:rsidRDefault="004C66D0" w:rsidP="007C61F5">
      <w:pPr>
        <w:rPr>
          <w:b/>
        </w:rPr>
      </w:pPr>
      <w:r>
        <w:t>A MATLAB script for reading FAST binary output files is include</w:t>
      </w:r>
      <w:r w:rsidR="00EA3ECC">
        <w:t xml:space="preserve">d in the archive (see </w:t>
      </w:r>
      <w:r w:rsidR="00A03338">
        <w:t>&lt;FAST8&gt;/</w:t>
      </w:r>
      <w:r w:rsidR="00EA3ECC">
        <w:t>Utilities</w:t>
      </w:r>
      <w:r w:rsidR="00A03338">
        <w:t>/</w:t>
      </w:r>
      <w:proofErr w:type="spellStart"/>
      <w:r>
        <w:t>SimulationToolbox</w:t>
      </w:r>
      <w:proofErr w:type="spellEnd"/>
      <w:r w:rsidR="00A03338">
        <w:t>/</w:t>
      </w:r>
      <w:r>
        <w:t>Utilities</w:t>
      </w:r>
      <w:r w:rsidR="00A03338">
        <w:t>/</w:t>
      </w:r>
      <w:proofErr w:type="spellStart"/>
      <w:r>
        <w:t>ReadFASTbinary.m</w:t>
      </w:r>
      <w:proofErr w:type="spellEnd"/>
      <w:r>
        <w:t>)</w:t>
      </w:r>
      <w:r w:rsidR="00352D3A">
        <w:t xml:space="preserve">. </w:t>
      </w:r>
      <w:r w:rsidR="00A06914">
        <w:t xml:space="preserve">Python code to read </w:t>
      </w:r>
      <w:r w:rsidR="00FE33DE">
        <w:t>FAST output</w:t>
      </w:r>
      <w:r w:rsidR="00A06914">
        <w:t xml:space="preserve"> files exists in WISDEM’s </w:t>
      </w:r>
      <w:hyperlink r:id="rId36" w:history="1">
        <w:proofErr w:type="spellStart"/>
        <w:r w:rsidR="00A06914" w:rsidRPr="00A06914">
          <w:rPr>
            <w:rStyle w:val="Hyperlink"/>
          </w:rPr>
          <w:t>AeroelasticSE</w:t>
        </w:r>
        <w:proofErr w:type="spellEnd"/>
        <w:r w:rsidR="00A06914" w:rsidRPr="00A06914">
          <w:rPr>
            <w:rStyle w:val="Hyperlink"/>
          </w:rPr>
          <w:t xml:space="preserve"> </w:t>
        </w:r>
      </w:hyperlink>
      <w:r w:rsidR="00A06914">
        <w:t xml:space="preserve">repository. </w:t>
      </w:r>
      <w:r w:rsidR="00352D3A">
        <w:t xml:space="preserve">The NREL post-processors </w:t>
      </w:r>
      <w:hyperlink r:id="rId37" w:history="1">
        <w:r w:rsidR="00352D3A" w:rsidRPr="008429AE">
          <w:rPr>
            <w:rStyle w:val="Hyperlink"/>
          </w:rPr>
          <w:t>Crunch</w:t>
        </w:r>
      </w:hyperlink>
      <w:r w:rsidR="00352D3A">
        <w:t xml:space="preserve"> and </w:t>
      </w:r>
      <w:hyperlink r:id="rId38" w:history="1">
        <w:proofErr w:type="spellStart"/>
        <w:r w:rsidR="00352D3A" w:rsidRPr="008429AE">
          <w:rPr>
            <w:rStyle w:val="Hyperlink"/>
          </w:rPr>
          <w:t>MCrunch</w:t>
        </w:r>
        <w:proofErr w:type="spellEnd"/>
      </w:hyperlink>
      <w:r w:rsidR="002119FB">
        <w:t xml:space="preserve"> </w:t>
      </w:r>
      <w:r w:rsidR="00352D3A">
        <w:t>can also read these binary files.</w:t>
      </w:r>
    </w:p>
    <w:p w14:paraId="2164B3DA" w14:textId="77777777" w:rsidR="00441220" w:rsidRDefault="00441220" w:rsidP="00AD1B9B">
      <w:pPr>
        <w:pStyle w:val="Heading4"/>
      </w:pPr>
      <w:proofErr w:type="spellStart"/>
      <w:r>
        <w:t>TabDelim</w:t>
      </w:r>
      <w:proofErr w:type="spellEnd"/>
      <w:r>
        <w:t>: Use tab delimiters in text tabular output file? [T/F]</w:t>
      </w:r>
    </w:p>
    <w:p w14:paraId="2164B3DB" w14:textId="10A5FC6D" w:rsidR="00441220" w:rsidRPr="00441220" w:rsidRDefault="00AB6BDA" w:rsidP="00441220">
      <w:r>
        <w:t xml:space="preserve">When </w:t>
      </w:r>
      <w:proofErr w:type="spellStart"/>
      <w:r w:rsidR="00441220">
        <w:rPr>
          <w:b/>
        </w:rPr>
        <w:t>OutFileFmt</w:t>
      </w:r>
      <w:proofErr w:type="spellEnd"/>
      <w:r w:rsidR="00D173FD">
        <w:rPr>
          <w:b/>
        </w:rPr>
        <w:t> </w:t>
      </w:r>
      <w:r w:rsidR="00441220">
        <w:t>=</w:t>
      </w:r>
      <w:r w:rsidR="00D173FD">
        <w:t> </w:t>
      </w:r>
      <w:proofErr w:type="gramStart"/>
      <w:r w:rsidR="00441220">
        <w:t>1</w:t>
      </w:r>
      <w:proofErr w:type="gramEnd"/>
      <w:r w:rsidR="00441220">
        <w:t xml:space="preserve"> or 3, setting </w:t>
      </w:r>
      <w:proofErr w:type="spellStart"/>
      <w:r w:rsidR="00441220">
        <w:rPr>
          <w:b/>
        </w:rPr>
        <w:t>TabDelim</w:t>
      </w:r>
      <w:proofErr w:type="spellEnd"/>
      <w:r w:rsidR="00441220">
        <w:t xml:space="preserve"> to “</w:t>
      </w:r>
      <w:r w:rsidR="00FE538B">
        <w:t>True</w:t>
      </w:r>
      <w:r w:rsidR="00441220">
        <w:t>” will put tabs between columns in the text tabular output file.</w:t>
      </w:r>
      <w:r>
        <w:t xml:space="preserve"> Otherwise, spaces will separate columns in </w:t>
      </w:r>
      <w:r w:rsidR="00FE538B">
        <w:t xml:space="preserve">the </w:t>
      </w:r>
      <w:r>
        <w:t>text tabular output file.</w:t>
      </w:r>
      <w:r w:rsidR="00441220">
        <w:t xml:space="preserve"> If </w:t>
      </w:r>
      <w:proofErr w:type="spellStart"/>
      <w:r w:rsidR="00D173FD">
        <w:rPr>
          <w:b/>
        </w:rPr>
        <w:t>OutFileFmt</w:t>
      </w:r>
      <w:proofErr w:type="spellEnd"/>
      <w:r w:rsidR="00D173FD">
        <w:rPr>
          <w:b/>
        </w:rPr>
        <w:t> </w:t>
      </w:r>
      <w:r w:rsidR="00D173FD">
        <w:t>= </w:t>
      </w:r>
      <w:proofErr w:type="gramStart"/>
      <w:r w:rsidR="00441220">
        <w:t>2</w:t>
      </w:r>
      <w:proofErr w:type="gramEnd"/>
      <w:r w:rsidR="00441220">
        <w:t xml:space="preserve">, </w:t>
      </w:r>
      <w:proofErr w:type="spellStart"/>
      <w:r w:rsidR="00441220">
        <w:rPr>
          <w:b/>
        </w:rPr>
        <w:t>TabDelim</w:t>
      </w:r>
      <w:proofErr w:type="spellEnd"/>
      <w:r w:rsidR="00441220">
        <w:t xml:space="preserve"> has no effect.</w:t>
      </w:r>
    </w:p>
    <w:p w14:paraId="2164B3DC" w14:textId="77777777" w:rsidR="00AB6BDA" w:rsidRDefault="00AB6BDA" w:rsidP="00AD1B9B">
      <w:pPr>
        <w:pStyle w:val="Heading4"/>
      </w:pPr>
      <w:proofErr w:type="spellStart"/>
      <w:r>
        <w:t>OutFmt</w:t>
      </w:r>
      <w:proofErr w:type="spellEnd"/>
      <w:r>
        <w:t>: Format used for text tabular output, excluding the time channel [-]</w:t>
      </w:r>
    </w:p>
    <w:p w14:paraId="2164B3DE" w14:textId="2E65DB20" w:rsidR="00AB6BDA" w:rsidRDefault="00AB6BDA" w:rsidP="00460C71">
      <w:r>
        <w:t xml:space="preserve">When </w:t>
      </w:r>
      <w:proofErr w:type="spellStart"/>
      <w:r w:rsidR="00D173FD">
        <w:rPr>
          <w:b/>
        </w:rPr>
        <w:t>OutFileFmt</w:t>
      </w:r>
      <w:proofErr w:type="spellEnd"/>
      <w:r w:rsidR="00D173FD">
        <w:t> = </w:t>
      </w:r>
      <w:proofErr w:type="gramStart"/>
      <w:r>
        <w:t>1</w:t>
      </w:r>
      <w:proofErr w:type="gramEnd"/>
      <w:r>
        <w:t xml:space="preserve"> or 3, FAST will use </w:t>
      </w:r>
      <w:proofErr w:type="spellStart"/>
      <w:r>
        <w:rPr>
          <w:b/>
        </w:rPr>
        <w:t>OutFmt</w:t>
      </w:r>
      <w:proofErr w:type="spellEnd"/>
      <w:r>
        <w:rPr>
          <w:b/>
        </w:rPr>
        <w:t xml:space="preserve"> </w:t>
      </w:r>
      <w:r w:rsidRPr="00AB6BDA">
        <w:t>to format</w:t>
      </w:r>
      <w:r>
        <w:rPr>
          <w:b/>
        </w:rPr>
        <w:t xml:space="preserve"> </w:t>
      </w:r>
      <w:r w:rsidRPr="00AB6BDA">
        <w:t>the</w:t>
      </w:r>
      <w:r>
        <w:t xml:space="preserve"> channels printed in the text tabular output file. </w:t>
      </w:r>
      <w:proofErr w:type="spellStart"/>
      <w:r>
        <w:rPr>
          <w:b/>
        </w:rPr>
        <w:t>OutFmt</w:t>
      </w:r>
      <w:proofErr w:type="spellEnd"/>
      <w:r>
        <w:rPr>
          <w:b/>
        </w:rPr>
        <w:t xml:space="preserve"> </w:t>
      </w:r>
      <w:r>
        <w:t>should result in a field that is 10 characters long (channel headers are 10 characters long, and NWTC post-processing software sometimes assume 10 characters</w:t>
      </w:r>
      <w:r w:rsidR="00FE538B">
        <w:t>)</w:t>
      </w:r>
      <w:r>
        <w:t>. The time channel is printed using the “</w:t>
      </w:r>
      <w:r w:rsidRPr="00AB6BDA">
        <w:t>F10.4</w:t>
      </w:r>
      <w:r>
        <w:t xml:space="preserve">” format. We commonly specify </w:t>
      </w:r>
      <w:proofErr w:type="spellStart"/>
      <w:r>
        <w:rPr>
          <w:b/>
        </w:rPr>
        <w:t>OutFmt</w:t>
      </w:r>
      <w:proofErr w:type="spellEnd"/>
      <w:r>
        <w:t xml:space="preserve"> to be “ES10.3E2”.</w:t>
      </w:r>
      <w:r w:rsidR="00B405B9">
        <w:t xml:space="preserve"> </w:t>
      </w:r>
      <w:r>
        <w:t xml:space="preserve">If </w:t>
      </w:r>
      <w:proofErr w:type="spellStart"/>
      <w:r>
        <w:rPr>
          <w:b/>
        </w:rPr>
        <w:t>OutFileFmt</w:t>
      </w:r>
      <w:proofErr w:type="spellEnd"/>
      <w:r w:rsidR="00AF0E6F">
        <w:rPr>
          <w:b/>
        </w:rPr>
        <w:t> </w:t>
      </w:r>
      <w:r>
        <w:t>=</w:t>
      </w:r>
      <w:r w:rsidR="00AF0E6F">
        <w:t> </w:t>
      </w:r>
      <w:proofErr w:type="gramStart"/>
      <w:r>
        <w:t>2</w:t>
      </w:r>
      <w:proofErr w:type="gramEnd"/>
      <w:r>
        <w:t xml:space="preserve">, </w:t>
      </w:r>
      <w:proofErr w:type="spellStart"/>
      <w:r w:rsidRPr="00AB6BDA">
        <w:rPr>
          <w:b/>
        </w:rPr>
        <w:t>OutFmt</w:t>
      </w:r>
      <w:proofErr w:type="spellEnd"/>
      <w:r>
        <w:t xml:space="preserve"> has no effect.</w:t>
      </w:r>
    </w:p>
    <w:p w14:paraId="659766D5" w14:textId="002AEF1F" w:rsidR="00AC04AF" w:rsidRDefault="00AC04AF" w:rsidP="00AC04AF">
      <w:pPr>
        <w:pStyle w:val="Heading3"/>
        <w:rPr>
          <w:ins w:id="66" w:author="Bonnie Jonkman" w:date="2016-06-27T10:14:00Z"/>
        </w:rPr>
      </w:pPr>
      <w:ins w:id="67" w:author="Bonnie Jonkman" w:date="2016-06-27T10:14:00Z">
        <w:r>
          <w:t>Linearization</w:t>
        </w:r>
      </w:ins>
    </w:p>
    <w:p w14:paraId="7C50E3A0" w14:textId="0C7164B3" w:rsidR="00AC04AF" w:rsidRDefault="00AC04AF" w:rsidP="00AC04AF">
      <w:pPr>
        <w:rPr>
          <w:ins w:id="68" w:author="Bonnie Jonkman" w:date="2016-06-27T10:14:00Z"/>
        </w:rPr>
      </w:pPr>
      <w:ins w:id="69" w:author="Bonnie Jonkman" w:date="2016-06-27T10:14:00Z">
        <w:r>
          <w:t>This section of the primary FAST input file deals with options for linearization.</w:t>
        </w:r>
      </w:ins>
    </w:p>
    <w:p w14:paraId="5E5216EE" w14:textId="41A49312" w:rsidR="00AC04AF" w:rsidRDefault="00AC04AF" w:rsidP="00AC04AF">
      <w:pPr>
        <w:pStyle w:val="Heading4"/>
        <w:rPr>
          <w:ins w:id="70" w:author="Bonnie Jonkman" w:date="2016-06-27T10:14:00Z"/>
        </w:rPr>
      </w:pPr>
      <w:ins w:id="71" w:author="Bonnie Jonkman" w:date="2016-06-27T10:15:00Z">
        <w:r>
          <w:t>Linearize</w:t>
        </w:r>
      </w:ins>
      <w:ins w:id="72" w:author="Bonnie Jonkman" w:date="2016-06-27T10:14:00Z">
        <w:r>
          <w:t xml:space="preserve">: </w:t>
        </w:r>
      </w:ins>
      <w:ins w:id="73" w:author="Bonnie Jonkman" w:date="2016-06-27T10:15:00Z">
        <w:r>
          <w:t>Perform a linearization analysis?</w:t>
        </w:r>
      </w:ins>
      <w:ins w:id="74" w:author="Bonnie Jonkman" w:date="2016-06-27T10:14:00Z">
        <w:r>
          <w:t xml:space="preserve"> [</w:t>
        </w:r>
      </w:ins>
      <w:ins w:id="75" w:author="Bonnie Jonkman" w:date="2016-06-27T10:16:00Z">
        <w:r>
          <w:t>T/F</w:t>
        </w:r>
      </w:ins>
      <w:ins w:id="76" w:author="Bonnie Jonkman" w:date="2016-06-27T10:14:00Z">
        <w:r>
          <w:t>]</w:t>
        </w:r>
      </w:ins>
    </w:p>
    <w:p w14:paraId="6D07C65F" w14:textId="20916F49" w:rsidR="00AC04AF" w:rsidRDefault="004F71C3" w:rsidP="00AC04AF">
      <w:pPr>
        <w:rPr>
          <w:ins w:id="77" w:author="Bonnie Jonkman" w:date="2016-06-27T10:15:00Z"/>
        </w:rPr>
      </w:pPr>
      <w:ins w:id="78" w:author="Bonnie Jonkman" w:date="2016-06-27T10:27:00Z">
        <w:r>
          <w:t>This input dictates whether or not FAST will perform a linearization analysis.</w:t>
        </w:r>
      </w:ins>
    </w:p>
    <w:p w14:paraId="1B437B65" w14:textId="3FA232FB" w:rsidR="00ED0A61" w:rsidRDefault="00ED0A61" w:rsidP="00ED0A61">
      <w:pPr>
        <w:pStyle w:val="Heading4"/>
        <w:rPr>
          <w:ins w:id="79" w:author="Bonnie Jonkman" w:date="2016-06-27T10:17:00Z"/>
        </w:rPr>
      </w:pPr>
      <w:proofErr w:type="spellStart"/>
      <w:ins w:id="80" w:author="Bonnie Jonkman" w:date="2016-06-27T10:16:00Z">
        <w:r>
          <w:t>NLinTimes</w:t>
        </w:r>
        <w:proofErr w:type="spellEnd"/>
        <w:r>
          <w:t>: Number of times to linearize [</w:t>
        </w:r>
      </w:ins>
      <w:ins w:id="81" w:author="Bonnie Jonkman" w:date="2016-06-27T10:23:00Z">
        <w:r w:rsidR="009C7EBC">
          <w:t>1</w:t>
        </w:r>
      </w:ins>
      <w:ins w:id="82" w:author="Bonnie Jonkman" w:date="2016-06-27T10:16:00Z">
        <w:r>
          <w:t>]</w:t>
        </w:r>
      </w:ins>
    </w:p>
    <w:p w14:paraId="1C8651A1" w14:textId="7C789E8C" w:rsidR="00ED0A61" w:rsidRPr="00ED0A61" w:rsidRDefault="00ED0A61">
      <w:pPr>
        <w:rPr>
          <w:ins w:id="83" w:author="Bonnie Jonkman" w:date="2016-06-27T10:16:00Z"/>
        </w:rPr>
        <w:pPrChange w:id="84" w:author="Bonnie Jonkman" w:date="2016-06-27T10:17:00Z">
          <w:pPr>
            <w:pStyle w:val="Heading4"/>
          </w:pPr>
        </w:pPrChange>
      </w:pPr>
      <w:ins w:id="85" w:author="Bonnie Jonkman" w:date="2016-06-27T10:17:00Z">
        <w:r>
          <w:t>This variable</w:t>
        </w:r>
      </w:ins>
      <w:ins w:id="86" w:author="Bonnie Jonkman" w:date="2016-06-27T10:23:00Z">
        <w:r w:rsidR="009C7EBC">
          <w:t xml:space="preserve"> should be a positive number indicating how many times FAST should perform a linearization analysis for this simulation. It</w:t>
        </w:r>
      </w:ins>
      <w:ins w:id="87" w:author="Bonnie Jonkman" w:date="2016-06-27T10:17:00Z">
        <w:r>
          <w:t xml:space="preserve"> is not used when </w:t>
        </w:r>
        <w:r w:rsidRPr="00ED0A61">
          <w:rPr>
            <w:b/>
            <w:rPrChange w:id="88" w:author="Bonnie Jonkman" w:date="2016-06-27T10:19:00Z">
              <w:rPr>
                <w:b w:val="0"/>
                <w:bCs w:val="0"/>
                <w:iCs w:val="0"/>
              </w:rPr>
            </w:rPrChange>
          </w:rPr>
          <w:t>Linearize</w:t>
        </w:r>
        <w:r>
          <w:t xml:space="preserve"> is FALSE.</w:t>
        </w:r>
      </w:ins>
    </w:p>
    <w:p w14:paraId="06E1815A" w14:textId="610A38BF" w:rsidR="00ED0A61" w:rsidRDefault="00ED0A61" w:rsidP="00ED0A61">
      <w:pPr>
        <w:pStyle w:val="Heading4"/>
        <w:rPr>
          <w:ins w:id="89" w:author="Bonnie Jonkman" w:date="2016-06-27T10:18:00Z"/>
        </w:rPr>
      </w:pPr>
      <w:proofErr w:type="spellStart"/>
      <w:ins w:id="90" w:author="Bonnie Jonkman" w:date="2016-06-27T10:18:00Z">
        <w:r>
          <w:t>LinTimes</w:t>
        </w:r>
      </w:ins>
      <w:proofErr w:type="spellEnd"/>
      <w:ins w:id="91" w:author="Bonnie Jonkman" w:date="2016-06-27T10:16:00Z">
        <w:r>
          <w:t xml:space="preserve">: </w:t>
        </w:r>
      </w:ins>
      <w:ins w:id="92" w:author="Bonnie Jonkman" w:date="2016-06-27T10:18:00Z">
        <w:r>
          <w:t>List of times at which to linearize</w:t>
        </w:r>
      </w:ins>
      <w:ins w:id="93" w:author="Bonnie Jonkman" w:date="2016-06-27T10:16:00Z">
        <w:r>
          <w:t xml:space="preserve"> [</w:t>
        </w:r>
      </w:ins>
      <w:ins w:id="94" w:author="Bonnie Jonkman" w:date="2016-06-27T10:18:00Z">
        <w:r>
          <w:t>s</w:t>
        </w:r>
      </w:ins>
      <w:ins w:id="95" w:author="Bonnie Jonkman" w:date="2016-06-27T10:16:00Z">
        <w:r>
          <w:t>]</w:t>
        </w:r>
      </w:ins>
    </w:p>
    <w:p w14:paraId="602FE5E8" w14:textId="6ADED31F" w:rsidR="00ED0A61" w:rsidRPr="00ED0A61" w:rsidRDefault="00ED0A61">
      <w:pPr>
        <w:rPr>
          <w:ins w:id="96" w:author="Bonnie Jonkman" w:date="2016-06-27T10:16:00Z"/>
        </w:rPr>
        <w:pPrChange w:id="97" w:author="Bonnie Jonkman" w:date="2016-06-27T10:18:00Z">
          <w:pPr>
            <w:pStyle w:val="Heading4"/>
          </w:pPr>
        </w:pPrChange>
      </w:pPr>
      <w:ins w:id="98" w:author="Bonnie Jonkman" w:date="2016-06-27T10:18:00Z">
        <w:r>
          <w:t xml:space="preserve">This input is an array of </w:t>
        </w:r>
        <w:proofErr w:type="spellStart"/>
        <w:r w:rsidRPr="00ED0A61">
          <w:rPr>
            <w:b/>
            <w:rPrChange w:id="99" w:author="Bonnie Jonkman" w:date="2016-06-27T10:19:00Z">
              <w:rPr>
                <w:b w:val="0"/>
                <w:bCs w:val="0"/>
                <w:iCs w:val="0"/>
              </w:rPr>
            </w:rPrChange>
          </w:rPr>
          <w:t>NLinTimes</w:t>
        </w:r>
        <w:proofErr w:type="spellEnd"/>
        <w:r>
          <w:rPr>
            <w:i/>
          </w:rPr>
          <w:t xml:space="preserve"> </w:t>
        </w:r>
        <w:r>
          <w:t xml:space="preserve">times </w:t>
        </w:r>
      </w:ins>
      <w:ins w:id="100" w:author="Bonnie Jonkman" w:date="2016-06-27T10:19:00Z">
        <w:r>
          <w:t>where operating-point linearization analysis will occur.</w:t>
        </w:r>
      </w:ins>
      <w:ins w:id="101" w:author="Bonnie Jonkman" w:date="2016-06-27T10:18:00Z">
        <w:r>
          <w:t xml:space="preserve"> </w:t>
        </w:r>
      </w:ins>
      <w:ins w:id="102" w:author="Bonnie Jonkman" w:date="2016-06-27T10:27:00Z">
        <w:r w:rsidR="004F71C3">
          <w:t xml:space="preserve">It is not used when </w:t>
        </w:r>
        <w:r w:rsidR="004F71C3" w:rsidRPr="00C533DC">
          <w:rPr>
            <w:b/>
          </w:rPr>
          <w:t>Linearize</w:t>
        </w:r>
        <w:r w:rsidR="004F71C3">
          <w:t xml:space="preserve"> is FALSE.</w:t>
        </w:r>
      </w:ins>
      <w:ins w:id="103" w:author="Bonnie Jonkman" w:date="2016-06-27T21:48:00Z">
        <w:r w:rsidR="006D453B">
          <w:t xml:space="preserve"> Times entered here must be listed in increasing order with no duplicates (i.e., </w:t>
        </w:r>
        <m:oMath>
          <m:r>
            <w:rPr>
              <w:rFonts w:ascii="Cambria Math" w:hAnsi="Cambria Math"/>
            </w:rPr>
            <m:t>LinTime</m:t>
          </m:r>
          <m:d>
            <m:dPr>
              <m:ctrlPr>
                <w:rPr>
                  <w:rFonts w:ascii="Cambria Math" w:hAnsi="Cambria Math"/>
                  <w:i/>
                </w:rPr>
              </m:ctrlPr>
            </m:dPr>
            <m:e>
              <m:r>
                <w:rPr>
                  <w:rFonts w:ascii="Cambria Math" w:hAnsi="Cambria Math"/>
                </w:rPr>
                <m:t>n</m:t>
              </m:r>
            </m:e>
          </m:d>
          <m:r>
            <w:rPr>
              <w:rFonts w:ascii="Cambria Math" w:hAnsi="Cambria Math"/>
            </w:rPr>
            <m:t>&lt;LinTime</m:t>
          </m:r>
          <m:d>
            <m:dPr>
              <m:ctrlPr>
                <w:rPr>
                  <w:rFonts w:ascii="Cambria Math" w:hAnsi="Cambria Math"/>
                  <w:i/>
                </w:rPr>
              </m:ctrlPr>
            </m:dPr>
            <m:e>
              <m:r>
                <w:rPr>
                  <w:rFonts w:ascii="Cambria Math" w:hAnsi="Cambria Math"/>
                </w:rPr>
                <m:t>n+1</m:t>
              </m:r>
            </m:e>
          </m:d>
        </m:oMath>
      </w:ins>
      <w:ins w:id="104" w:author="Bonnie Jonkman" w:date="2016-06-27T21:49:00Z">
        <w:r w:rsidR="006D453B">
          <w:t xml:space="preserve"> for </w:t>
        </w:r>
        <w:r w:rsidR="006D453B" w:rsidRPr="006D453B">
          <w:rPr>
            <w:i/>
            <w:rPrChange w:id="105" w:author="Bonnie Jonkman" w:date="2016-06-27T21:49:00Z">
              <w:rPr>
                <w:b w:val="0"/>
                <w:bCs w:val="0"/>
                <w:i w:val="0"/>
                <w:iCs w:val="0"/>
              </w:rPr>
            </w:rPrChange>
          </w:rPr>
          <w:t>n</w:t>
        </w:r>
        <w:r w:rsidR="006D453B">
          <w:t>=1</w:t>
        </w:r>
        <w:proofErr w:type="gramStart"/>
        <w:r w:rsidR="006D453B">
          <w:t>,2</w:t>
        </w:r>
        <w:proofErr w:type="gramEnd"/>
        <w:r w:rsidR="006D453B">
          <w:t>,…,NLinTimes-1)</w:t>
        </w:r>
      </w:ins>
    </w:p>
    <w:p w14:paraId="142BFAE4" w14:textId="6CCBA8F2" w:rsidR="00ED0A61" w:rsidRDefault="00ED0A61" w:rsidP="00ED0A61">
      <w:pPr>
        <w:pStyle w:val="Heading4"/>
        <w:rPr>
          <w:ins w:id="106" w:author="Bonnie Jonkman" w:date="2016-06-27T10:20:00Z"/>
        </w:rPr>
      </w:pPr>
      <w:proofErr w:type="spellStart"/>
      <w:ins w:id="107" w:author="Bonnie Jonkman" w:date="2016-06-27T10:19:00Z">
        <w:r>
          <w:t>LinInputs</w:t>
        </w:r>
      </w:ins>
      <w:proofErr w:type="spellEnd"/>
      <w:ins w:id="108" w:author="Bonnie Jonkman" w:date="2016-06-27T10:16:00Z">
        <w:r>
          <w:t xml:space="preserve">: </w:t>
        </w:r>
      </w:ins>
      <w:ins w:id="109" w:author="Bonnie Jonkman" w:date="2016-06-27T10:19:00Z">
        <w:r>
          <w:t xml:space="preserve">Inputs </w:t>
        </w:r>
      </w:ins>
      <w:ins w:id="110" w:author="Bonnie Jonkman" w:date="2016-06-27T10:20:00Z">
        <w:r>
          <w:t>i</w:t>
        </w:r>
      </w:ins>
      <w:ins w:id="111" w:author="Bonnie Jonkman" w:date="2016-06-27T10:19:00Z">
        <w:r>
          <w:t>nclude</w:t>
        </w:r>
      </w:ins>
      <w:ins w:id="112" w:author="Bonnie Jonkman" w:date="2016-06-27T10:20:00Z">
        <w:r>
          <w:t>d</w:t>
        </w:r>
      </w:ins>
      <w:ins w:id="113" w:author="Bonnie Jonkman" w:date="2016-06-27T10:19:00Z">
        <w:r>
          <w:t xml:space="preserve"> in linearization</w:t>
        </w:r>
      </w:ins>
      <w:ins w:id="114" w:author="Bonnie Jonkman" w:date="2016-06-27T10:16:00Z">
        <w:r>
          <w:t xml:space="preserve"> </w:t>
        </w:r>
      </w:ins>
      <w:ins w:id="115" w:author="Bonnie Jonkman" w:date="2016-06-27T10:20:00Z">
        <w:r>
          <w:t>[0, 1, 2</w:t>
        </w:r>
      </w:ins>
      <w:ins w:id="116" w:author="Bonnie Jonkman" w:date="2016-06-27T10:16:00Z">
        <w:r>
          <w:t>]</w:t>
        </w:r>
      </w:ins>
    </w:p>
    <w:p w14:paraId="537B93DA" w14:textId="342A412E" w:rsidR="00ED0A61" w:rsidRDefault="00ED0A61">
      <w:pPr>
        <w:rPr>
          <w:ins w:id="117" w:author="Bonnie Jonkman" w:date="2016-06-27T10:20:00Z"/>
        </w:rPr>
        <w:pPrChange w:id="118" w:author="Bonnie Jonkman" w:date="2016-06-27T10:20:00Z">
          <w:pPr>
            <w:pStyle w:val="Heading4"/>
          </w:pPr>
        </w:pPrChange>
      </w:pPr>
      <w:proofErr w:type="gramStart"/>
      <w:ins w:id="119" w:author="Bonnie Jonkman" w:date="2016-06-27T10:20:00Z">
        <w:r>
          <w:t>0</w:t>
        </w:r>
        <w:proofErr w:type="gramEnd"/>
        <w:r>
          <w:t>: none</w:t>
        </w:r>
      </w:ins>
    </w:p>
    <w:p w14:paraId="46E401EA" w14:textId="217548CB" w:rsidR="00ED0A61" w:rsidRDefault="00ED0A61">
      <w:pPr>
        <w:rPr>
          <w:ins w:id="120" w:author="Bonnie Jonkman" w:date="2016-06-27T10:20:00Z"/>
        </w:rPr>
        <w:pPrChange w:id="121" w:author="Bonnie Jonkman" w:date="2016-06-27T10:20:00Z">
          <w:pPr>
            <w:pStyle w:val="Heading4"/>
          </w:pPr>
        </w:pPrChange>
      </w:pPr>
      <w:proofErr w:type="gramStart"/>
      <w:ins w:id="122" w:author="Bonnie Jonkman" w:date="2016-06-27T10:20:00Z">
        <w:r>
          <w:t>1</w:t>
        </w:r>
        <w:proofErr w:type="gramEnd"/>
        <w:r>
          <w:t xml:space="preserve">: standard </w:t>
        </w:r>
      </w:ins>
    </w:p>
    <w:p w14:paraId="037E5AFD" w14:textId="2B766605" w:rsidR="00ED0A61" w:rsidRPr="00ED0A61" w:rsidRDefault="00ED0A61">
      <w:pPr>
        <w:rPr>
          <w:ins w:id="123" w:author="Bonnie Jonkman" w:date="2016-06-27T10:16:00Z"/>
        </w:rPr>
        <w:pPrChange w:id="124" w:author="Bonnie Jonkman" w:date="2016-06-27T10:20:00Z">
          <w:pPr>
            <w:pStyle w:val="Heading4"/>
          </w:pPr>
        </w:pPrChange>
      </w:pPr>
      <w:proofErr w:type="gramStart"/>
      <w:ins w:id="125" w:author="Bonnie Jonkman" w:date="2016-06-27T10:20:00Z">
        <w:r>
          <w:lastRenderedPageBreak/>
          <w:t>2</w:t>
        </w:r>
        <w:proofErr w:type="gramEnd"/>
        <w:r>
          <w:t>: all</w:t>
        </w:r>
      </w:ins>
    </w:p>
    <w:p w14:paraId="7FB81145" w14:textId="326627E4" w:rsidR="00ED0A61" w:rsidRDefault="00ED0A61" w:rsidP="00ED0A61">
      <w:pPr>
        <w:pStyle w:val="Heading4"/>
        <w:rPr>
          <w:ins w:id="126" w:author="Bonnie Jonkman" w:date="2016-06-27T10:20:00Z"/>
        </w:rPr>
      </w:pPr>
      <w:proofErr w:type="spellStart"/>
      <w:ins w:id="127" w:author="Bonnie Jonkman" w:date="2016-06-27T10:20:00Z">
        <w:r>
          <w:t>LinOutputs</w:t>
        </w:r>
        <w:proofErr w:type="spellEnd"/>
        <w:r>
          <w:t>: Inputs included in linearization [0, 1, 2]</w:t>
        </w:r>
      </w:ins>
    </w:p>
    <w:p w14:paraId="10F1DDFA" w14:textId="117C28E4" w:rsidR="00AC04AF" w:rsidRDefault="009C7EBC" w:rsidP="00AC04AF">
      <w:pPr>
        <w:rPr>
          <w:ins w:id="128" w:author="Bonnie Jonkman" w:date="2016-06-27T10:23:00Z"/>
        </w:rPr>
      </w:pPr>
      <w:proofErr w:type="gramStart"/>
      <w:ins w:id="129" w:author="Bonnie Jonkman" w:date="2016-06-27T10:23:00Z">
        <w:r>
          <w:t>0</w:t>
        </w:r>
        <w:proofErr w:type="gramEnd"/>
        <w:r>
          <w:t>: none</w:t>
        </w:r>
      </w:ins>
    </w:p>
    <w:p w14:paraId="3ADED41D" w14:textId="2C9DA9EE" w:rsidR="009C7EBC" w:rsidRDefault="009C7EBC" w:rsidP="00AC04AF">
      <w:pPr>
        <w:rPr>
          <w:ins w:id="130" w:author="Bonnie Jonkman" w:date="2016-06-27T10:23:00Z"/>
        </w:rPr>
      </w:pPr>
      <w:ins w:id="131" w:author="Bonnie Jonkman" w:date="2016-06-27T10:23:00Z">
        <w:r>
          <w:t xml:space="preserve">1: from </w:t>
        </w:r>
        <w:proofErr w:type="spellStart"/>
        <w:r>
          <w:t>OutList</w:t>
        </w:r>
        <w:proofErr w:type="spellEnd"/>
        <w:r>
          <w:t>(s)</w:t>
        </w:r>
      </w:ins>
    </w:p>
    <w:p w14:paraId="633969D3" w14:textId="378CE6FA" w:rsidR="009C7EBC" w:rsidRDefault="009C7EBC" w:rsidP="00AC04AF">
      <w:pPr>
        <w:rPr>
          <w:ins w:id="132" w:author="Bonnie Jonkman" w:date="2016-07-07T12:07:00Z"/>
        </w:rPr>
      </w:pPr>
      <w:proofErr w:type="gramStart"/>
      <w:ins w:id="133" w:author="Bonnie Jonkman" w:date="2016-06-27T10:23:00Z">
        <w:r>
          <w:t>2</w:t>
        </w:r>
        <w:proofErr w:type="gramEnd"/>
        <w:r>
          <w:t>: all</w:t>
        </w:r>
      </w:ins>
    </w:p>
    <w:p w14:paraId="4D7652E9" w14:textId="5366E0E5" w:rsidR="008E412A" w:rsidRDefault="008E412A" w:rsidP="008E412A">
      <w:pPr>
        <w:pStyle w:val="Heading4"/>
        <w:rPr>
          <w:ins w:id="134" w:author="Bonnie Jonkman" w:date="2016-07-07T12:08:00Z"/>
        </w:rPr>
      </w:pPr>
      <w:proofErr w:type="spellStart"/>
      <w:ins w:id="135" w:author="Bonnie Jonkman" w:date="2016-07-07T12:07:00Z">
        <w:r w:rsidRPr="008E412A">
          <w:t>LinOutJac</w:t>
        </w:r>
        <w:proofErr w:type="spellEnd"/>
        <w:r>
          <w:t xml:space="preserve">: </w:t>
        </w:r>
      </w:ins>
      <w:ins w:id="136" w:author="Bonnie Jonkman" w:date="2016-07-07T12:08:00Z">
        <w:r w:rsidRPr="008E412A">
          <w:t xml:space="preserve">Include full </w:t>
        </w:r>
        <w:proofErr w:type="spellStart"/>
        <w:r w:rsidRPr="008E412A">
          <w:t>Jacabians</w:t>
        </w:r>
        <w:proofErr w:type="spellEnd"/>
        <w:r w:rsidRPr="008E412A">
          <w:t xml:space="preserve"> in linearization output</w:t>
        </w:r>
        <w:r>
          <w:t>? [T/F]</w:t>
        </w:r>
      </w:ins>
    </w:p>
    <w:p w14:paraId="2D8A2B91" w14:textId="7EAB4367" w:rsidR="008E412A" w:rsidRPr="008E412A" w:rsidRDefault="008E412A" w:rsidP="008E412A">
      <w:pPr>
        <w:rPr>
          <w:ins w:id="137" w:author="Bonnie Jonkman" w:date="2016-07-07T12:07:00Z"/>
        </w:rPr>
        <w:pPrChange w:id="138" w:author="Bonnie Jonkman" w:date="2016-07-07T12:08:00Z">
          <w:pPr>
            <w:pStyle w:val="Heading4"/>
          </w:pPr>
        </w:pPrChange>
      </w:pPr>
      <w:ins w:id="139" w:author="Bonnie Jonkman" w:date="2016-07-07T12:08:00Z">
        <w:r>
          <w:t xml:space="preserve">This flag indicates if </w:t>
        </w:r>
      </w:ins>
      <w:ins w:id="140" w:author="Bonnie Jonkman" w:date="2016-07-07T12:09:00Z">
        <w:r>
          <w:t xml:space="preserve">the </w:t>
        </w:r>
      </w:ins>
      <w:ins w:id="141" w:author="Bonnie Jonkman" w:date="2016-07-07T12:08:00Z">
        <w:r>
          <w:t>Jacobian</w:t>
        </w:r>
      </w:ins>
      <w:ins w:id="142" w:author="Bonnie Jonkman" w:date="2016-07-07T12:09:00Z">
        <w:r>
          <w:t xml:space="preserve"> matrices will be output in the linearization file along with the state matrices. </w:t>
        </w:r>
      </w:ins>
      <w:ins w:id="143" w:author="Bonnie Jonkman" w:date="2016-07-07T12:10:00Z">
        <w:r>
          <w:t xml:space="preserve">If </w:t>
        </w:r>
        <w:proofErr w:type="spellStart"/>
        <w:r w:rsidRPr="008E412A">
          <w:rPr>
            <w:b/>
            <w:rPrChange w:id="144" w:author="Bonnie Jonkman" w:date="2016-07-07T12:10:00Z">
              <w:rPr/>
            </w:rPrChange>
          </w:rPr>
          <w:t>Lin</w:t>
        </w:r>
        <w:r w:rsidRPr="008E412A">
          <w:rPr>
            <w:b/>
            <w:rPrChange w:id="145" w:author="Bonnie Jonkman" w:date="2016-07-07T12:10:00Z">
              <w:rPr/>
            </w:rPrChange>
          </w:rPr>
          <w:t>In</w:t>
        </w:r>
        <w:r w:rsidRPr="008E412A">
          <w:rPr>
            <w:b/>
            <w:rPrChange w:id="146" w:author="Bonnie Jonkman" w:date="2016-07-07T12:10:00Z">
              <w:rPr/>
            </w:rPrChange>
          </w:rPr>
          <w:t>puts</w:t>
        </w:r>
        <w:proofErr w:type="spellEnd"/>
        <w:r>
          <w:t xml:space="preserve"> is not “2” or </w:t>
        </w:r>
        <w:proofErr w:type="spellStart"/>
        <w:r w:rsidRPr="008E412A">
          <w:rPr>
            <w:b/>
            <w:rPrChange w:id="147" w:author="Bonnie Jonkman" w:date="2016-07-07T12:10:00Z">
              <w:rPr/>
            </w:rPrChange>
          </w:rPr>
          <w:t>LinOutputs</w:t>
        </w:r>
        <w:proofErr w:type="spellEnd"/>
        <w:r>
          <w:t xml:space="preserve"> is not </w:t>
        </w:r>
      </w:ins>
      <w:ins w:id="148" w:author="Bonnie Jonkman" w:date="2016-07-07T12:11:00Z">
        <w:r>
          <w:t>“2”, this flag is ignored.</w:t>
        </w:r>
      </w:ins>
    </w:p>
    <w:p w14:paraId="54A89A94" w14:textId="761B39A0" w:rsidR="008E412A" w:rsidRDefault="008E412A" w:rsidP="008E412A">
      <w:pPr>
        <w:pStyle w:val="Heading4"/>
        <w:rPr>
          <w:ins w:id="149" w:author="Bonnie Jonkman" w:date="2016-07-07T12:07:00Z"/>
        </w:rPr>
      </w:pPr>
      <w:proofErr w:type="spellStart"/>
      <w:ins w:id="150" w:author="Bonnie Jonkman" w:date="2016-07-07T12:08:00Z">
        <w:r w:rsidRPr="008E412A">
          <w:t>LinOutMod</w:t>
        </w:r>
      </w:ins>
      <w:proofErr w:type="spellEnd"/>
      <w:ins w:id="151" w:author="Bonnie Jonkman" w:date="2016-07-07T12:07:00Z">
        <w:r>
          <w:t xml:space="preserve">: </w:t>
        </w:r>
      </w:ins>
      <w:ins w:id="152" w:author="Bonnie Jonkman" w:date="2016-07-07T12:08:00Z">
        <w:r w:rsidRPr="008E412A">
          <w:t>Write module-level linearization output files in addition to output for full system?</w:t>
        </w:r>
      </w:ins>
      <w:ins w:id="153" w:author="Bonnie Jonkman" w:date="2016-07-07T12:07:00Z">
        <w:r>
          <w:t xml:space="preserve"> [</w:t>
        </w:r>
      </w:ins>
      <w:ins w:id="154" w:author="Bonnie Jonkman" w:date="2016-07-07T12:08:00Z">
        <w:r>
          <w:t>T/F</w:t>
        </w:r>
      </w:ins>
      <w:ins w:id="155" w:author="Bonnie Jonkman" w:date="2016-07-07T12:07:00Z">
        <w:r>
          <w:t>]</w:t>
        </w:r>
      </w:ins>
    </w:p>
    <w:p w14:paraId="33F4B2A6" w14:textId="4B552674" w:rsidR="008E412A" w:rsidRDefault="008E412A" w:rsidP="00AC04AF">
      <w:pPr>
        <w:rPr>
          <w:ins w:id="156" w:author="Bonnie Jonkman" w:date="2016-06-27T10:15:00Z"/>
        </w:rPr>
      </w:pPr>
      <w:ins w:id="157" w:author="Bonnie Jonkman" w:date="2016-07-07T12:12:00Z">
        <w:r>
          <w:t>This flag indicates if individual linearization output files should be written for each module</w:t>
        </w:r>
      </w:ins>
      <w:ins w:id="158" w:author="Bonnie Jonkman" w:date="2016-07-07T12:13:00Z">
        <w:r>
          <w:t xml:space="preserve"> in addition to the output file for the full system linearization.</w:t>
        </w:r>
      </w:ins>
    </w:p>
    <w:p w14:paraId="1052113C" w14:textId="25DD69E7" w:rsidR="004C52F5" w:rsidRDefault="004C52F5" w:rsidP="004C52F5">
      <w:pPr>
        <w:pStyle w:val="Heading3"/>
      </w:pPr>
      <w:r>
        <w:t>Visualization</w:t>
      </w:r>
    </w:p>
    <w:p w14:paraId="376BECA9" w14:textId="2E835169" w:rsidR="004C52F5" w:rsidRPr="002E52E3" w:rsidRDefault="004C52F5" w:rsidP="004C52F5">
      <w:r>
        <w:t>This section of the primary FAST input file deals with options for visualization output from a FAST simulation.</w:t>
      </w:r>
      <w:r w:rsidR="007D1304">
        <w:t xml:space="preserve"> Visualization data is written in </w:t>
      </w:r>
      <w:hyperlink r:id="rId39" w:history="1">
        <w:r w:rsidR="003D203B" w:rsidRPr="003D203B">
          <w:rPr>
            <w:rStyle w:val="Hyperlink"/>
          </w:rPr>
          <w:t xml:space="preserve">Visualization </w:t>
        </w:r>
        <w:proofErr w:type="spellStart"/>
        <w:r w:rsidR="003D203B" w:rsidRPr="003D203B">
          <w:rPr>
            <w:rStyle w:val="Hyperlink"/>
          </w:rPr>
          <w:t>ToolKit</w:t>
        </w:r>
        <w:proofErr w:type="spellEnd"/>
        <w:r w:rsidR="003D203B" w:rsidRPr="003D203B">
          <w:rPr>
            <w:rStyle w:val="Hyperlink"/>
          </w:rPr>
          <w:t xml:space="preserve"> (</w:t>
        </w:r>
        <w:r w:rsidR="007D1304" w:rsidRPr="003D203B">
          <w:rPr>
            <w:rStyle w:val="Hyperlink"/>
          </w:rPr>
          <w:t>VTK</w:t>
        </w:r>
        <w:r w:rsidR="003D203B" w:rsidRPr="003D203B">
          <w:rPr>
            <w:rStyle w:val="Hyperlink"/>
          </w:rPr>
          <w:t>)</w:t>
        </w:r>
      </w:hyperlink>
      <w:r w:rsidR="007D1304">
        <w:t xml:space="preserve"> format, which can be read and viewed in </w:t>
      </w:r>
      <w:r w:rsidR="007567BB">
        <w:t xml:space="preserve">standard open-source visualization packages such as </w:t>
      </w:r>
      <w:hyperlink r:id="rId40" w:history="1">
        <w:proofErr w:type="spellStart"/>
        <w:r w:rsidR="007567BB" w:rsidRPr="003D203B">
          <w:rPr>
            <w:rStyle w:val="Hyperlink"/>
          </w:rPr>
          <w:t>ParaView</w:t>
        </w:r>
        <w:proofErr w:type="spellEnd"/>
      </w:hyperlink>
      <w:r w:rsidR="007567BB">
        <w:t xml:space="preserve"> </w:t>
      </w:r>
      <w:r w:rsidR="003D203B">
        <w:t>or</w:t>
      </w:r>
      <w:r w:rsidR="007567BB">
        <w:t xml:space="preserve"> </w:t>
      </w:r>
      <w:hyperlink r:id="rId41" w:history="1">
        <w:proofErr w:type="spellStart"/>
        <w:r w:rsidR="007567BB" w:rsidRPr="003D203B">
          <w:rPr>
            <w:rStyle w:val="Hyperlink"/>
          </w:rPr>
          <w:t>VisIt</w:t>
        </w:r>
        <w:proofErr w:type="spellEnd"/>
      </w:hyperlink>
      <w:r w:rsidR="007567BB">
        <w:t>.</w:t>
      </w:r>
    </w:p>
    <w:p w14:paraId="3C84C0EA" w14:textId="4A6DCA6F" w:rsidR="00B16FD8" w:rsidRDefault="00B16FD8" w:rsidP="008B7E20">
      <w:pPr>
        <w:pStyle w:val="Heading4"/>
      </w:pPr>
      <w:proofErr w:type="spellStart"/>
      <w:r w:rsidRPr="00B16FD8">
        <w:t>WrVTK</w:t>
      </w:r>
      <w:proofErr w:type="spellEnd"/>
      <w:r>
        <w:t xml:space="preserve">: </w:t>
      </w:r>
      <w:r w:rsidRPr="00B16FD8">
        <w:t xml:space="preserve">VTK </w:t>
      </w:r>
      <w:r w:rsidR="00072DCD">
        <w:t>v</w:t>
      </w:r>
      <w:r w:rsidRPr="00B16FD8">
        <w:t>isuali</w:t>
      </w:r>
      <w:r>
        <w:t>zation data output [0,</w:t>
      </w:r>
      <w:r w:rsidRPr="00B16FD8">
        <w:t xml:space="preserve"> 1</w:t>
      </w:r>
      <w:r>
        <w:t>, or</w:t>
      </w:r>
      <w:r w:rsidRPr="00B16FD8">
        <w:t xml:space="preserve"> 2</w:t>
      </w:r>
      <w:r>
        <w:t>]</w:t>
      </w:r>
    </w:p>
    <w:p w14:paraId="0730C2E7" w14:textId="704FA95C" w:rsidR="00B16FD8" w:rsidRDefault="00B16FD8">
      <w:r>
        <w:t xml:space="preserve">When </w:t>
      </w:r>
      <w:proofErr w:type="spellStart"/>
      <w:r w:rsidR="00C202D9" w:rsidRPr="008B7E20">
        <w:rPr>
          <w:b/>
        </w:rPr>
        <w:t>WrVTK</w:t>
      </w:r>
      <w:proofErr w:type="spellEnd"/>
      <w:r w:rsidR="00C202D9">
        <w:t> = </w:t>
      </w:r>
      <w:proofErr w:type="gramStart"/>
      <w:r w:rsidR="00C202D9">
        <w:t>0</w:t>
      </w:r>
      <w:proofErr w:type="gramEnd"/>
      <w:r w:rsidR="00C202D9">
        <w:t xml:space="preserve">, visualization </w:t>
      </w:r>
      <w:r w:rsidR="001F200C">
        <w:t xml:space="preserve">output </w:t>
      </w:r>
      <w:r w:rsidR="00C202D9">
        <w:t xml:space="preserve">data will </w:t>
      </w:r>
      <w:r w:rsidR="001F200C">
        <w:t xml:space="preserve">not </w:t>
      </w:r>
      <w:r w:rsidR="00C202D9">
        <w:t>be generated</w:t>
      </w:r>
      <w:r w:rsidR="00D173FD">
        <w:t>, and the remaining input parameters in this section are not used</w:t>
      </w:r>
      <w:r w:rsidR="00C202D9">
        <w:t xml:space="preserve">. When </w:t>
      </w:r>
      <w:proofErr w:type="spellStart"/>
      <w:r w:rsidR="00C202D9" w:rsidRPr="00126F92">
        <w:rPr>
          <w:b/>
        </w:rPr>
        <w:t>WrVTK</w:t>
      </w:r>
      <w:proofErr w:type="spellEnd"/>
      <w:r w:rsidR="00C202D9">
        <w:t> = </w:t>
      </w:r>
      <w:proofErr w:type="gramStart"/>
      <w:r w:rsidR="00C202D9">
        <w:t>1</w:t>
      </w:r>
      <w:proofErr w:type="gramEnd"/>
      <w:r w:rsidR="00C202D9">
        <w:t>, FAST will generate visualization data only at the initialization step</w:t>
      </w:r>
      <w:r w:rsidR="00FC5E0C">
        <w:t xml:space="preserve"> for visualizing the reference and initial configurations</w:t>
      </w:r>
      <w:r w:rsidR="001F200C">
        <w:t xml:space="preserve">. When </w:t>
      </w:r>
      <w:proofErr w:type="spellStart"/>
      <w:r w:rsidR="001F200C" w:rsidRPr="00126F92">
        <w:rPr>
          <w:b/>
        </w:rPr>
        <w:t>WrVTK</w:t>
      </w:r>
      <w:proofErr w:type="spellEnd"/>
      <w:r w:rsidR="001F200C">
        <w:t> = </w:t>
      </w:r>
      <w:proofErr w:type="gramStart"/>
      <w:r w:rsidR="001F200C">
        <w:t>2</w:t>
      </w:r>
      <w:proofErr w:type="gramEnd"/>
      <w:r w:rsidR="001F200C">
        <w:t xml:space="preserve"> FAST will generate visualization </w:t>
      </w:r>
      <w:r w:rsidR="007D1304">
        <w:t xml:space="preserve">data </w:t>
      </w:r>
      <w:r w:rsidR="001F200C">
        <w:t>for animati</w:t>
      </w:r>
      <w:r w:rsidR="00FC5E0C">
        <w:t>ng time series</w:t>
      </w:r>
      <w:r w:rsidR="00072DCD">
        <w:t>;</w:t>
      </w:r>
      <w:r w:rsidR="001F200C">
        <w:t xml:space="preserve"> </w:t>
      </w:r>
      <w:r w:rsidR="00072DCD">
        <w:t>d</w:t>
      </w:r>
      <w:r w:rsidR="001F200C">
        <w:t xml:space="preserve">ata will be written at the initialization step </w:t>
      </w:r>
      <w:r w:rsidR="005B7522">
        <w:t xml:space="preserve">(including the reference configuration) </w:t>
      </w:r>
      <w:r w:rsidR="001F200C">
        <w:t xml:space="preserve">and at a fixed rate for the rest of the simulation, as specified by </w:t>
      </w:r>
      <w:proofErr w:type="spellStart"/>
      <w:r w:rsidR="001F200C" w:rsidRPr="008B7E20">
        <w:rPr>
          <w:b/>
        </w:rPr>
        <w:t>VTK_fps</w:t>
      </w:r>
      <w:proofErr w:type="spellEnd"/>
      <w:r w:rsidR="001F200C" w:rsidRPr="008B7E20">
        <w:t>.</w:t>
      </w:r>
      <w:r w:rsidR="00D173FD">
        <w:t xml:space="preserve"> This option will generate </w:t>
      </w:r>
      <w:r w:rsidR="00D173FD">
        <w:rPr>
          <w:i/>
        </w:rPr>
        <w:t>many</w:t>
      </w:r>
      <w:r w:rsidR="00D173FD">
        <w:t xml:space="preserve"> output files.</w:t>
      </w:r>
    </w:p>
    <w:p w14:paraId="74B1CE76" w14:textId="74ED3682" w:rsidR="00B16FD8" w:rsidRDefault="00B16FD8" w:rsidP="008B7E20">
      <w:pPr>
        <w:pStyle w:val="Heading4"/>
      </w:pPr>
      <w:proofErr w:type="spellStart"/>
      <w:r w:rsidRPr="00B16FD8">
        <w:t>VTK_type</w:t>
      </w:r>
      <w:proofErr w:type="spellEnd"/>
      <w:r>
        <w:t xml:space="preserve">: </w:t>
      </w:r>
      <w:r w:rsidRPr="00B16FD8">
        <w:t>Type of VTK visualization data</w:t>
      </w:r>
      <w:r>
        <w:t xml:space="preserve"> [1, 2, or 3]</w:t>
      </w:r>
    </w:p>
    <w:p w14:paraId="0FB0C0A6" w14:textId="3CFD81BB" w:rsidR="00B16FD8" w:rsidRDefault="007567BB">
      <w:proofErr w:type="spellStart"/>
      <w:r>
        <w:rPr>
          <w:b/>
        </w:rPr>
        <w:t>VTK_type</w:t>
      </w:r>
      <w:proofErr w:type="spellEnd"/>
      <w:r>
        <w:t xml:space="preserve"> is used to indicate </w:t>
      </w:r>
      <w:r w:rsidR="005B7522">
        <w:t>whether visualization will be based on surface or stick</w:t>
      </w:r>
      <w:r w:rsidR="00CA1C5B">
        <w:t>-</w:t>
      </w:r>
      <w:r w:rsidR="005B7522">
        <w:t>figure</w:t>
      </w:r>
      <w:r w:rsidR="005B7522" w:rsidRPr="005B7522">
        <w:t xml:space="preserve"> </w:t>
      </w:r>
      <w:r w:rsidR="005B7522">
        <w:t>geometry</w:t>
      </w:r>
      <w:r>
        <w:t xml:space="preserve">. </w:t>
      </w:r>
      <w:r w:rsidR="001F200C">
        <w:t>This input</w:t>
      </w:r>
      <w:r w:rsidR="00702138">
        <w:t xml:space="preserve"> parameter</w:t>
      </w:r>
      <w:r w:rsidR="001F200C">
        <w:t xml:space="preserve"> is not used when </w:t>
      </w:r>
      <w:proofErr w:type="spellStart"/>
      <w:r w:rsidR="001F200C" w:rsidRPr="00126F92">
        <w:rPr>
          <w:b/>
        </w:rPr>
        <w:t>WrVTK</w:t>
      </w:r>
      <w:proofErr w:type="spellEnd"/>
      <w:r w:rsidR="001F200C">
        <w:t> = </w:t>
      </w:r>
      <w:proofErr w:type="gramStart"/>
      <w:r w:rsidR="001F200C">
        <w:t>0</w:t>
      </w:r>
      <w:proofErr w:type="gramEnd"/>
      <w:r w:rsidR="001F200C">
        <w:t>.</w:t>
      </w:r>
    </w:p>
    <w:p w14:paraId="1E8229EA" w14:textId="32EBF0AC" w:rsidR="00765337" w:rsidRDefault="007567BB" w:rsidP="00765337">
      <w:r w:rsidRPr="008B7E20">
        <w:t xml:space="preserve">When </w:t>
      </w:r>
      <w:proofErr w:type="spellStart"/>
      <w:r>
        <w:rPr>
          <w:b/>
        </w:rPr>
        <w:t>VTK_type</w:t>
      </w:r>
      <w:proofErr w:type="spellEnd"/>
      <w:r>
        <w:rPr>
          <w:b/>
        </w:rPr>
        <w:t xml:space="preserve"> </w:t>
      </w:r>
      <w:r>
        <w:t xml:space="preserve">is </w:t>
      </w:r>
      <w:proofErr w:type="gramStart"/>
      <w:r>
        <w:t>1</w:t>
      </w:r>
      <w:proofErr w:type="gramEnd"/>
      <w:r>
        <w:t>, FAST will generate surface data</w:t>
      </w:r>
      <w:r w:rsidR="00507F7F">
        <w:t>;</w:t>
      </w:r>
      <w:r w:rsidR="008B7E20">
        <w:t xml:space="preserve"> </w:t>
      </w:r>
      <w:r w:rsidR="00507F7F">
        <w:fldChar w:fldCharType="begin"/>
      </w:r>
      <w:r w:rsidR="00507F7F">
        <w:instrText xml:space="preserve"> REF _Ref446682547 \h </w:instrText>
      </w:r>
      <w:r w:rsidR="00507F7F">
        <w:fldChar w:fldCharType="separate"/>
      </w:r>
      <w:r w:rsidR="00B66E17">
        <w:t xml:space="preserve">Table </w:t>
      </w:r>
      <w:r w:rsidR="00B66E17">
        <w:rPr>
          <w:noProof/>
        </w:rPr>
        <w:t>3</w:t>
      </w:r>
      <w:r w:rsidR="00507F7F">
        <w:fldChar w:fldCharType="end"/>
      </w:r>
      <w:r w:rsidR="00507F7F">
        <w:t xml:space="preserve"> describes the surfaces generated with this option.</w:t>
      </w:r>
      <w:r w:rsidR="00507F7F" w:rsidRPr="00765337">
        <w:t xml:space="preserve"> </w:t>
      </w:r>
      <w:r w:rsidR="000F360F">
        <w:t>T</w:t>
      </w:r>
      <w:r w:rsidR="008B7E20">
        <w:t xml:space="preserve">o generate surface </w:t>
      </w:r>
      <w:r w:rsidR="00FC5E0C">
        <w:t>visualization</w:t>
      </w:r>
      <w:r w:rsidR="008B7E20">
        <w:t xml:space="preserve">, the simulation must use AeroDyn </w:t>
      </w:r>
      <w:r w:rsidR="00072DCD">
        <w:t xml:space="preserve">v15 </w:t>
      </w:r>
      <w:r w:rsidR="008B7E20">
        <w:t>(</w:t>
      </w:r>
      <w:proofErr w:type="spellStart"/>
      <w:r w:rsidR="008B7E20">
        <w:rPr>
          <w:b/>
        </w:rPr>
        <w:t>CompAero</w:t>
      </w:r>
      <w:proofErr w:type="spellEnd"/>
      <w:r w:rsidR="008B7E20">
        <w:rPr>
          <w:b/>
        </w:rPr>
        <w:t xml:space="preserve"> </w:t>
      </w:r>
      <w:r w:rsidR="008B7E20" w:rsidRPr="008B7E20">
        <w:t>must be</w:t>
      </w:r>
      <w:r w:rsidR="008B7E20">
        <w:rPr>
          <w:b/>
        </w:rPr>
        <w:t xml:space="preserve"> </w:t>
      </w:r>
      <w:r w:rsidR="008B7E20">
        <w:t>2)</w:t>
      </w:r>
      <w:r w:rsidR="000F360F">
        <w:t>,</w:t>
      </w:r>
      <w:r w:rsidR="008B7E20">
        <w:t xml:space="preserve"> and </w:t>
      </w:r>
      <w:proofErr w:type="spellStart"/>
      <w:r w:rsidR="008B7E20">
        <w:t>AeroDyn’s</w:t>
      </w:r>
      <w:proofErr w:type="spellEnd"/>
      <w:r w:rsidR="008B7E20">
        <w:t xml:space="preserve"> airfoil tables must contain normalized x- and y-coordinate data (see the </w:t>
      </w:r>
      <w:r w:rsidR="000F360F">
        <w:t xml:space="preserve">airfoil files for the </w:t>
      </w:r>
      <w:r w:rsidR="008B7E20">
        <w:t>5</w:t>
      </w:r>
      <w:r w:rsidR="00072DCD">
        <w:t>-</w:t>
      </w:r>
      <w:r w:rsidR="008B7E20">
        <w:t xml:space="preserve">MW model in the </w:t>
      </w:r>
      <w:r w:rsidR="000F360F">
        <w:t xml:space="preserve">FAST </w:t>
      </w:r>
      <w:r w:rsidR="008B7E20">
        <w:t>CertTest directory</w:t>
      </w:r>
      <w:r w:rsidR="00507F7F">
        <w:t xml:space="preserve"> for an example</w:t>
      </w:r>
      <w:r w:rsidR="008B7E20">
        <w:t>)</w:t>
      </w:r>
      <w:r w:rsidR="00083F7F">
        <w:t>.</w:t>
      </w:r>
      <w:r w:rsidR="00C96B90">
        <w:t xml:space="preserve"> </w:t>
      </w:r>
    </w:p>
    <w:p w14:paraId="5C1BA542" w14:textId="1017995B" w:rsidR="00765337" w:rsidRDefault="00765337" w:rsidP="00765337">
      <w:r w:rsidRPr="000F5694">
        <w:t xml:space="preserve">When </w:t>
      </w:r>
      <w:proofErr w:type="spellStart"/>
      <w:r>
        <w:rPr>
          <w:b/>
        </w:rPr>
        <w:t>VTK_type</w:t>
      </w:r>
      <w:proofErr w:type="spellEnd"/>
      <w:r>
        <w:rPr>
          <w:b/>
        </w:rPr>
        <w:t xml:space="preserve"> </w:t>
      </w:r>
      <w:r>
        <w:t xml:space="preserve">is </w:t>
      </w:r>
      <w:proofErr w:type="gramStart"/>
      <w:r>
        <w:t>2</w:t>
      </w:r>
      <w:proofErr w:type="gramEnd"/>
      <w:r>
        <w:t xml:space="preserve">, FAST will generate </w:t>
      </w:r>
      <w:r w:rsidR="005B7522">
        <w:t>stick</w:t>
      </w:r>
      <w:r w:rsidR="00CA1C5B">
        <w:t>-</w:t>
      </w:r>
      <w:r w:rsidR="005B7522">
        <w:t>figure</w:t>
      </w:r>
      <w:r w:rsidR="00507F7F">
        <w:t xml:space="preserve"> data</w:t>
      </w:r>
      <w:r>
        <w:t xml:space="preserve"> using line </w:t>
      </w:r>
      <w:r w:rsidR="000F4685">
        <w:t xml:space="preserve">and point </w:t>
      </w:r>
      <w:r>
        <w:t xml:space="preserve">meshes (not surfaces) for a limited subset of </w:t>
      </w:r>
      <w:r w:rsidR="00FC5E0C">
        <w:t xml:space="preserve">FAST’s </w:t>
      </w:r>
      <w:r>
        <w:t xml:space="preserve">meshes. The meshes used with this option are listed in </w:t>
      </w:r>
      <w:r>
        <w:fldChar w:fldCharType="begin"/>
      </w:r>
      <w:r>
        <w:instrText xml:space="preserve"> REF _Ref446682695 \h </w:instrText>
      </w:r>
      <w:r>
        <w:fldChar w:fldCharType="separate"/>
      </w:r>
      <w:r w:rsidR="00B66E17">
        <w:t xml:space="preserve">Table </w:t>
      </w:r>
      <w:r w:rsidR="00B66E17">
        <w:rPr>
          <w:noProof/>
        </w:rPr>
        <w:t>4</w:t>
      </w:r>
      <w:r>
        <w:fldChar w:fldCharType="end"/>
      </w:r>
      <w:r>
        <w:t>.</w:t>
      </w:r>
    </w:p>
    <w:p w14:paraId="2B9FB5B6" w14:textId="63612732" w:rsidR="00765337" w:rsidRDefault="00765337" w:rsidP="00765337">
      <w:r w:rsidRPr="000F5694">
        <w:lastRenderedPageBreak/>
        <w:t xml:space="preserve">When </w:t>
      </w:r>
      <w:proofErr w:type="spellStart"/>
      <w:r>
        <w:rPr>
          <w:b/>
        </w:rPr>
        <w:t>VTK_type</w:t>
      </w:r>
      <w:proofErr w:type="spellEnd"/>
      <w:r>
        <w:rPr>
          <w:b/>
        </w:rPr>
        <w:t xml:space="preserve"> </w:t>
      </w:r>
      <w:r>
        <w:t xml:space="preserve">is </w:t>
      </w:r>
      <w:proofErr w:type="gramStart"/>
      <w:r>
        <w:t>3</w:t>
      </w:r>
      <w:proofErr w:type="gramEnd"/>
      <w:r>
        <w:t xml:space="preserve">, FAST will generate </w:t>
      </w:r>
      <w:r w:rsidR="005B7522">
        <w:t>stick</w:t>
      </w:r>
      <w:r w:rsidR="00CA1C5B">
        <w:t>-</w:t>
      </w:r>
      <w:r w:rsidR="005B7522">
        <w:t>figure</w:t>
      </w:r>
      <w:r w:rsidR="00507F7F">
        <w:t xml:space="preserve"> data</w:t>
      </w:r>
      <w:r>
        <w:t xml:space="preserve"> using line</w:t>
      </w:r>
      <w:r w:rsidR="00507F7F">
        <w:t xml:space="preserve"> and point</w:t>
      </w:r>
      <w:r>
        <w:t xml:space="preserve"> meshes (not surfaces) for all of the input and output meshes in the FAST simulation being run. </w:t>
      </w:r>
      <w:r>
        <w:fldChar w:fldCharType="begin"/>
      </w:r>
      <w:r>
        <w:instrText xml:space="preserve"> REF _Ref446682695 \h </w:instrText>
      </w:r>
      <w:r>
        <w:fldChar w:fldCharType="separate"/>
      </w:r>
      <w:r w:rsidR="00B66E17">
        <w:t xml:space="preserve">Table </w:t>
      </w:r>
      <w:r w:rsidR="00B66E17">
        <w:rPr>
          <w:noProof/>
        </w:rPr>
        <w:t>4</w:t>
      </w:r>
      <w:r>
        <w:fldChar w:fldCharType="end"/>
      </w:r>
      <w:r>
        <w:t xml:space="preserve"> lists all of the meshes that can be output in VTK format with this option. Modules that are not used will not generate VTK files.</w:t>
      </w:r>
    </w:p>
    <w:p w14:paraId="04A5FA4E" w14:textId="2CC3C6A2" w:rsidR="00C96B90" w:rsidRDefault="00C96B90" w:rsidP="004B07F4">
      <w:pPr>
        <w:pStyle w:val="Caption"/>
        <w:keepNext/>
        <w:jc w:val="center"/>
      </w:pPr>
      <w:bookmarkStart w:id="159" w:name="_Ref446682547"/>
      <w:r>
        <w:t xml:space="preserve">Table </w:t>
      </w:r>
      <w:r w:rsidR="005B138F">
        <w:fldChar w:fldCharType="begin"/>
      </w:r>
      <w:r w:rsidR="005B138F">
        <w:instrText xml:space="preserve"> SEQ Table \* ARABIC </w:instrText>
      </w:r>
      <w:r w:rsidR="005B138F">
        <w:fldChar w:fldCharType="separate"/>
      </w:r>
      <w:r w:rsidR="00B66E17">
        <w:rPr>
          <w:noProof/>
        </w:rPr>
        <w:t>3</w:t>
      </w:r>
      <w:r w:rsidR="005B138F">
        <w:rPr>
          <w:noProof/>
        </w:rPr>
        <w:fldChar w:fldCharType="end"/>
      </w:r>
      <w:bookmarkEnd w:id="159"/>
      <w:r>
        <w:t>: Surface</w:t>
      </w:r>
      <w:r>
        <w:rPr>
          <w:noProof/>
        </w:rPr>
        <w:t xml:space="preserve"> Visualization Features</w:t>
      </w:r>
    </w:p>
    <w:tbl>
      <w:tblPr>
        <w:tblStyle w:val="LightList-Accent1"/>
        <w:tblW w:w="0" w:type="auto"/>
        <w:tblLook w:val="04A0" w:firstRow="1" w:lastRow="0" w:firstColumn="1" w:lastColumn="0" w:noHBand="0" w:noVBand="1"/>
      </w:tblPr>
      <w:tblGrid>
        <w:gridCol w:w="1908"/>
        <w:gridCol w:w="7668"/>
      </w:tblGrid>
      <w:tr w:rsidR="00702138" w14:paraId="52A16595" w14:textId="77777777" w:rsidTr="00020E5F">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908" w:type="dxa"/>
          </w:tcPr>
          <w:p w14:paraId="5A890438" w14:textId="620176F7" w:rsidR="00702138" w:rsidRDefault="00702138">
            <w:r>
              <w:t>Surface</w:t>
            </w:r>
          </w:p>
        </w:tc>
        <w:tc>
          <w:tcPr>
            <w:tcW w:w="7668" w:type="dxa"/>
          </w:tcPr>
          <w:p w14:paraId="5573B2DB" w14:textId="6D3DD066" w:rsidR="00702138" w:rsidRDefault="00702138">
            <w:pPr>
              <w:cnfStyle w:val="100000000000" w:firstRow="1" w:lastRow="0" w:firstColumn="0" w:lastColumn="0" w:oddVBand="0" w:evenVBand="0" w:oddHBand="0" w:evenHBand="0" w:firstRowFirstColumn="0" w:firstRowLastColumn="0" w:lastRowFirstColumn="0" w:lastRowLastColumn="0"/>
            </w:pPr>
            <w:r>
              <w:t>Data</w:t>
            </w:r>
          </w:p>
        </w:tc>
      </w:tr>
      <w:tr w:rsidR="00702138" w14:paraId="71814263"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14C2DFCC" w14:textId="7770BDC1" w:rsidR="00702138" w:rsidRDefault="00702138">
            <w:r>
              <w:t>Blades</w:t>
            </w:r>
          </w:p>
        </w:tc>
        <w:tc>
          <w:tcPr>
            <w:tcW w:w="7668" w:type="dxa"/>
          </w:tcPr>
          <w:p w14:paraId="13104059" w14:textId="160CBF46" w:rsidR="00702138" w:rsidRDefault="00702138" w:rsidP="00507F7F">
            <w:pPr>
              <w:cnfStyle w:val="000000100000" w:firstRow="0" w:lastRow="0" w:firstColumn="0" w:lastColumn="0" w:oddVBand="0" w:evenVBand="0" w:oddHBand="1" w:evenHBand="0" w:firstRowFirstColumn="0" w:firstRowLastColumn="0" w:lastRowFirstColumn="0" w:lastRowLastColumn="0"/>
            </w:pPr>
            <w:r>
              <w:t xml:space="preserve">The AeroDyn </w:t>
            </w:r>
            <w:r w:rsidR="00072DCD">
              <w:t xml:space="preserve">v15 </w:t>
            </w:r>
            <w:r>
              <w:t xml:space="preserve">blade </w:t>
            </w:r>
            <w:r w:rsidR="00507F7F">
              <w:t>L</w:t>
            </w:r>
            <w:r w:rsidR="00A3746E">
              <w:t xml:space="preserve">ine2 </w:t>
            </w:r>
            <w:r>
              <w:t>meshes will be used for position and orientation of each node. The airfoil-coordinate data</w:t>
            </w:r>
            <w:r w:rsidR="00BE19A7">
              <w:t xml:space="preserve"> specified in the AeroDyn airfoil data input file(s)</w:t>
            </w:r>
            <w:r>
              <w:t xml:space="preserve"> is used to give shape to the blades. </w:t>
            </w:r>
            <w:r w:rsidR="006C6842">
              <w:t xml:space="preserve">Each airfoil must contain the same number of coordinates so that FAST can create polygons </w:t>
            </w:r>
            <w:r w:rsidR="00A62D2A">
              <w:t>between</w:t>
            </w:r>
            <w:r w:rsidR="006C6842">
              <w:t xml:space="preserve"> points on each adjacent airfoil.</w:t>
            </w:r>
          </w:p>
        </w:tc>
      </w:tr>
      <w:tr w:rsidR="00702138" w14:paraId="527A4070"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06DCC8AE" w14:textId="3B2C9A1D" w:rsidR="00702138" w:rsidRDefault="00702138">
            <w:r>
              <w:t>Hub</w:t>
            </w:r>
          </w:p>
        </w:tc>
        <w:tc>
          <w:tcPr>
            <w:tcW w:w="7668" w:type="dxa"/>
          </w:tcPr>
          <w:p w14:paraId="5F0B604D" w14:textId="61831167" w:rsidR="00702138" w:rsidRDefault="00702138">
            <w:pPr>
              <w:cnfStyle w:val="000000000000" w:firstRow="0" w:lastRow="0" w:firstColumn="0" w:lastColumn="0" w:oddVBand="0" w:evenVBand="0" w:oddHBand="0" w:evenHBand="0" w:firstRowFirstColumn="0" w:firstRowLastColumn="0" w:lastRowFirstColumn="0" w:lastRowLastColumn="0"/>
            </w:pPr>
            <w:r>
              <w:t xml:space="preserve">The hub is </w:t>
            </w:r>
            <w:r w:rsidR="00A62D2A">
              <w:t xml:space="preserve">visualized as </w:t>
            </w:r>
            <w:r>
              <w:t xml:space="preserve">a sphere centered at the node defined on </w:t>
            </w:r>
            <w:proofErr w:type="spellStart"/>
            <w:r>
              <w:t>ElastoDyn’s</w:t>
            </w:r>
            <w:proofErr w:type="spellEnd"/>
            <w:r>
              <w:t xml:space="preserve"> hub mesh. The radius of the sphere is determined by </w:t>
            </w:r>
            <w:proofErr w:type="spellStart"/>
            <w:r>
              <w:t>ElastoDyn’s</w:t>
            </w:r>
            <w:proofErr w:type="spellEnd"/>
            <w:r>
              <w:t xml:space="preserve"> </w:t>
            </w:r>
            <w:proofErr w:type="spellStart"/>
            <w:r w:rsidRPr="00445F52">
              <w:rPr>
                <w:b/>
              </w:rPr>
              <w:t>HubRad</w:t>
            </w:r>
            <w:proofErr w:type="spellEnd"/>
            <w:r>
              <w:t xml:space="preserve"> input parameter.</w:t>
            </w:r>
          </w:p>
        </w:tc>
      </w:tr>
      <w:tr w:rsidR="00702138" w14:paraId="0790F58B"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3706FA0E" w14:textId="71D0E50C" w:rsidR="00702138" w:rsidRDefault="00702138">
            <w:r>
              <w:t>Nacelle</w:t>
            </w:r>
          </w:p>
        </w:tc>
        <w:tc>
          <w:tcPr>
            <w:tcW w:w="7668" w:type="dxa"/>
          </w:tcPr>
          <w:p w14:paraId="21B3BE1C" w14:textId="0DA8809A" w:rsidR="00702138" w:rsidRDefault="006C6842" w:rsidP="00A62D2A">
            <w:pPr>
              <w:cnfStyle w:val="000000100000" w:firstRow="0" w:lastRow="0" w:firstColumn="0" w:lastColumn="0" w:oddVBand="0" w:evenVBand="0" w:oddHBand="1" w:evenHBand="0" w:firstRowFirstColumn="0" w:firstRowLastColumn="0" w:lastRowFirstColumn="0" w:lastRowLastColumn="0"/>
            </w:pPr>
            <w:r>
              <w:t xml:space="preserve">The nacelle is </w:t>
            </w:r>
            <w:r w:rsidR="00A62D2A">
              <w:t xml:space="preserve">visualized as </w:t>
            </w:r>
            <w:r>
              <w:t xml:space="preserve">a box that sits on top of the tower. The shape of this box is </w:t>
            </w:r>
            <w:r w:rsidR="00A62D2A">
              <w:t>scaled</w:t>
            </w:r>
            <w:r>
              <w:t xml:space="preserve"> by the distance between the points defined by </w:t>
            </w:r>
            <w:proofErr w:type="spellStart"/>
            <w:r>
              <w:t>ElastoDyn’s</w:t>
            </w:r>
            <w:proofErr w:type="spellEnd"/>
            <w:r>
              <w:t xml:space="preserve"> nacelle and hub meshes (minus the hub radius).</w:t>
            </w:r>
          </w:p>
        </w:tc>
      </w:tr>
      <w:tr w:rsidR="00702138" w14:paraId="6946E09B"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5F287FE7" w14:textId="592ABA05" w:rsidR="00702138" w:rsidRDefault="00702138">
            <w:r>
              <w:t>Tower</w:t>
            </w:r>
          </w:p>
        </w:tc>
        <w:tc>
          <w:tcPr>
            <w:tcW w:w="7668" w:type="dxa"/>
          </w:tcPr>
          <w:p w14:paraId="2FBFB9C7" w14:textId="5301C81F" w:rsidR="00702138" w:rsidRDefault="006C6842" w:rsidP="009B1587">
            <w:pPr>
              <w:cnfStyle w:val="000000000000" w:firstRow="0" w:lastRow="0" w:firstColumn="0" w:lastColumn="0" w:oddVBand="0" w:evenVBand="0" w:oddHBand="0" w:evenHBand="0" w:firstRowFirstColumn="0" w:firstRowLastColumn="0" w:lastRowFirstColumn="0" w:lastRowLastColumn="0"/>
            </w:pPr>
            <w:r>
              <w:t xml:space="preserve">The tower is defined by the ElastoDyn </w:t>
            </w:r>
            <w:r w:rsidR="00A3746E">
              <w:t>t</w:t>
            </w:r>
            <w:r>
              <w:t>ower</w:t>
            </w:r>
            <w:r w:rsidR="00A3746E">
              <w:t xml:space="preserve"> </w:t>
            </w:r>
            <w:r w:rsidR="00507F7F">
              <w:t>L</w:t>
            </w:r>
            <w:r w:rsidR="00A3746E">
              <w:t>ine2 mesh</w:t>
            </w:r>
            <w:r w:rsidR="00A62D2A">
              <w:t xml:space="preserve"> and visualized as a </w:t>
            </w:r>
            <w:r w:rsidR="00BF396D">
              <w:t xml:space="preserve">truncated </w:t>
            </w:r>
            <w:r w:rsidR="00A62D2A">
              <w:t>conical surface</w:t>
            </w:r>
            <w:r w:rsidR="00A3746E">
              <w:t xml:space="preserve">. The top of the tower is assumed to have a diameter </w:t>
            </w:r>
            <w:r w:rsidR="00C96B90">
              <w:t>of</w:t>
            </w:r>
            <m:oMath>
              <m:r>
                <w:rPr>
                  <w:rFonts w:ascii="Cambria Math" w:hAnsi="Cambria Math"/>
                </w:rPr>
                <m:t xml:space="preserve"> </m:t>
              </m:r>
              <m:f>
                <m:fPr>
                  <m:ctrlPr>
                    <w:rPr>
                      <w:rFonts w:ascii="Cambria Math" w:hAnsi="Cambria Math" w:cs="Consolas"/>
                      <w:color w:val="000000"/>
                      <w:sz w:val="19"/>
                      <w:szCs w:val="19"/>
                    </w:rPr>
                  </m:ctrlPr>
                </m:fPr>
                <m:num>
                  <m:r>
                    <m:rPr>
                      <m:sty m:val="p"/>
                    </m:rPr>
                    <w:rPr>
                      <w:rFonts w:ascii="Cambria Math" w:hAnsi="Cambria Math" w:cs="Consolas"/>
                      <w:color w:val="000000"/>
                      <w:sz w:val="19"/>
                      <w:szCs w:val="19"/>
                      <w:highlight w:val="white"/>
                    </w:rPr>
                    <m:t>3.87</m:t>
                  </m:r>
                </m:num>
                <m:den>
                  <m:r>
                    <w:rPr>
                      <w:rFonts w:ascii="Cambria Math" w:hAnsi="Cambria Math" w:cs="Consolas"/>
                      <w:color w:val="000000"/>
                      <w:sz w:val="19"/>
                      <w:szCs w:val="19"/>
                    </w:rPr>
                    <m:t>87.6</m:t>
                  </m:r>
                </m:den>
              </m:f>
              <m:r>
                <w:rPr>
                  <w:rFonts w:ascii="Cambria Math" w:hAnsi="Cambria Math" w:cs="Consolas"/>
                  <w:color w:val="000000"/>
                  <w:sz w:val="19"/>
                  <w:szCs w:val="19"/>
                </w:rPr>
                <m:t xml:space="preserve"> TowerLength</m:t>
              </m:r>
            </m:oMath>
            <w:r w:rsidR="00A3746E">
              <w:rPr>
                <w:rFonts w:eastAsiaTheme="minorEastAsia"/>
                <w:color w:val="000000"/>
                <w:sz w:val="19"/>
                <w:szCs w:val="19"/>
              </w:rPr>
              <w:t xml:space="preserve">; </w:t>
            </w:r>
            <w:r w:rsidR="00A3746E" w:rsidRPr="00445F52">
              <w:t xml:space="preserve">the tower base has a diameter </w:t>
            </w:r>
            <w:proofErr w:type="gramStart"/>
            <w:r w:rsidR="00A3746E" w:rsidRPr="00445F52">
              <w:t>of</w:t>
            </w:r>
            <w:r w:rsidR="00A3746E">
              <w:rPr>
                <w:rFonts w:eastAsiaTheme="minorEastAsia"/>
                <w:color w:val="000000"/>
                <w:sz w:val="19"/>
                <w:szCs w:val="19"/>
              </w:rPr>
              <w:t xml:space="preserve"> </w:t>
            </w:r>
            <w:proofErr w:type="gramEnd"/>
            <m:oMath>
              <m:f>
                <m:fPr>
                  <m:ctrlPr>
                    <w:rPr>
                      <w:rFonts w:ascii="Cambria Math" w:hAnsi="Cambria Math" w:cs="Consolas"/>
                      <w:color w:val="000000"/>
                      <w:sz w:val="19"/>
                      <w:szCs w:val="19"/>
                    </w:rPr>
                  </m:ctrlPr>
                </m:fPr>
                <m:num>
                  <m:r>
                    <w:rPr>
                      <w:rFonts w:ascii="Cambria Math" w:hAnsi="Cambria Math" w:cs="Consolas"/>
                      <w:color w:val="000000"/>
                      <w:sz w:val="19"/>
                      <w:szCs w:val="19"/>
                    </w:rPr>
                    <m:t>6</m:t>
                  </m:r>
                </m:num>
                <m:den>
                  <m:r>
                    <w:rPr>
                      <w:rFonts w:ascii="Cambria Math" w:hAnsi="Cambria Math" w:cs="Consolas"/>
                      <w:color w:val="000000"/>
                      <w:sz w:val="19"/>
                      <w:szCs w:val="19"/>
                    </w:rPr>
                    <m:t>87.6</m:t>
                  </m:r>
                </m:den>
              </m:f>
              <m:r>
                <w:rPr>
                  <w:rFonts w:ascii="Cambria Math" w:hAnsi="Cambria Math" w:cs="Consolas"/>
                  <w:color w:val="000000"/>
                  <w:sz w:val="19"/>
                  <w:szCs w:val="19"/>
                </w:rPr>
                <m:t xml:space="preserve"> TowerLength</m:t>
              </m:r>
            </m:oMath>
            <w:r w:rsidR="00493693">
              <w:rPr>
                <w:rFonts w:eastAsiaTheme="minorEastAsia"/>
                <w:color w:val="000000"/>
                <w:sz w:val="19"/>
                <w:szCs w:val="19"/>
              </w:rPr>
              <w:t xml:space="preserve">, </w:t>
            </w:r>
            <w:r w:rsidR="00493693" w:rsidRPr="009B1587">
              <w:t>where</w:t>
            </w:r>
            <w:r w:rsidR="00493693">
              <w:rPr>
                <w:rFonts w:eastAsiaTheme="minorEastAsia"/>
                <w:color w:val="000000"/>
                <w:sz w:val="19"/>
                <w:szCs w:val="19"/>
              </w:rPr>
              <w:t xml:space="preserve"> </w:t>
            </w:r>
            <m:oMath>
              <m:r>
                <w:rPr>
                  <w:rFonts w:ascii="Cambria Math" w:hAnsi="Cambria Math"/>
                </w:rPr>
                <m:t xml:space="preserve"> </m:t>
              </m:r>
              <m:r>
                <w:rPr>
                  <w:rFonts w:ascii="Cambria Math" w:hAnsi="Cambria Math" w:cs="Consolas"/>
                  <w:color w:val="000000"/>
                  <w:sz w:val="19"/>
                  <w:szCs w:val="19"/>
                </w:rPr>
                <m:t>TowerLength</m:t>
              </m:r>
            </m:oMath>
            <w:r w:rsidR="00493693">
              <w:rPr>
                <w:rFonts w:eastAsiaTheme="minorEastAsia"/>
                <w:color w:val="000000"/>
                <w:sz w:val="19"/>
                <w:szCs w:val="19"/>
              </w:rPr>
              <w:t xml:space="preserve"> </w:t>
            </w:r>
            <w:r w:rsidR="00493693" w:rsidRPr="009B1587">
              <w:t>equals</w:t>
            </w:r>
            <w:r w:rsidR="00493693">
              <w:rPr>
                <w:rFonts w:eastAsiaTheme="minorEastAsia"/>
                <w:color w:val="000000"/>
                <w:sz w:val="19"/>
                <w:szCs w:val="19"/>
              </w:rPr>
              <w:t xml:space="preserve"> </w:t>
            </w:r>
            <m:oMath>
              <m:d>
                <m:dPr>
                  <m:ctrlPr>
                    <w:rPr>
                      <w:rFonts w:ascii="Cambria Math" w:eastAsiaTheme="minorEastAsia" w:hAnsi="Cambria Math"/>
                      <w:b/>
                      <w:color w:val="000000"/>
                      <w:sz w:val="19"/>
                      <w:szCs w:val="19"/>
                    </w:rPr>
                  </m:ctrlPr>
                </m:dPr>
                <m:e>
                  <m:r>
                    <m:rPr>
                      <m:sty m:val="b"/>
                    </m:rPr>
                    <w:rPr>
                      <w:rFonts w:ascii="Cambria Math" w:eastAsiaTheme="minorEastAsia" w:hAnsi="Cambria Math"/>
                      <w:color w:val="000000"/>
                      <w:sz w:val="19"/>
                      <w:szCs w:val="19"/>
                    </w:rPr>
                    <m:t>TowerHt-TowerBsHt</m:t>
                  </m:r>
                </m:e>
              </m:d>
            </m:oMath>
            <w:r w:rsidR="00493693">
              <w:t>. T</w:t>
            </w:r>
            <w:proofErr w:type="spellStart"/>
            <w:r w:rsidR="00A3746E" w:rsidRPr="00445F52">
              <w:t>hese</w:t>
            </w:r>
            <w:proofErr w:type="spellEnd"/>
            <w:r w:rsidR="00A3746E">
              <w:t xml:space="preserve"> ratios are based on values from the NREL 5</w:t>
            </w:r>
            <w:r w:rsidR="00A62D2A">
              <w:t>-</w:t>
            </w:r>
            <w:r w:rsidR="00A3746E">
              <w:t>MW turbine.</w:t>
            </w:r>
          </w:p>
        </w:tc>
      </w:tr>
      <w:tr w:rsidR="00702138" w14:paraId="51FC4B46"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0E62A9A8" w14:textId="5147B5F8" w:rsidR="00702138" w:rsidRDefault="00A3746E">
            <w:r>
              <w:t>Morison</w:t>
            </w:r>
          </w:p>
        </w:tc>
        <w:tc>
          <w:tcPr>
            <w:tcW w:w="7668" w:type="dxa"/>
          </w:tcPr>
          <w:p w14:paraId="7A13504B" w14:textId="073ADA08" w:rsidR="00702138" w:rsidRPr="00445F52" w:rsidRDefault="00A3746E" w:rsidP="00507F7F">
            <w:pPr>
              <w:cnfStyle w:val="000000100000" w:firstRow="0" w:lastRow="0" w:firstColumn="0" w:lastColumn="0" w:oddVBand="0" w:evenVBand="0" w:oddHBand="1" w:evenHBand="0" w:firstRowFirstColumn="0" w:firstRowLastColumn="0" w:lastRowFirstColumn="0" w:lastRowLastColumn="0"/>
              <w:rPr>
                <w:i/>
              </w:rPr>
            </w:pPr>
            <w:r>
              <w:t xml:space="preserve">For offshore turbines that use </w:t>
            </w:r>
            <w:proofErr w:type="spellStart"/>
            <w:r>
              <w:t>HydroDyn’s</w:t>
            </w:r>
            <w:proofErr w:type="spellEnd"/>
            <w:r>
              <w:t xml:space="preserve"> </w:t>
            </w:r>
            <w:r w:rsidR="00A62D2A">
              <w:t>strip-theory</w:t>
            </w:r>
            <w:r>
              <w:t xml:space="preserve"> </w:t>
            </w:r>
            <w:r w:rsidR="00A62D2A">
              <w:t>solution (Morison sub</w:t>
            </w:r>
            <w:r>
              <w:t>module</w:t>
            </w:r>
            <w:r w:rsidR="00A62D2A">
              <w:t>)</w:t>
            </w:r>
            <w:r>
              <w:t>, surface</w:t>
            </w:r>
            <w:r w:rsidR="00A62D2A">
              <w:t xml:space="preserve"> visualization</w:t>
            </w:r>
            <w:r>
              <w:t>s are based on the Morison distributed (</w:t>
            </w:r>
            <w:r w:rsidR="00507F7F">
              <w:t>L</w:t>
            </w:r>
            <w:r>
              <w:t>ine2) mesh. The diameters of these members come from the HydroDyn input file.</w:t>
            </w:r>
            <w:r w:rsidR="00C55BC2">
              <w:t xml:space="preserve"> </w:t>
            </w:r>
            <w:r w:rsidR="00C55BC2">
              <w:rPr>
                <w:i/>
              </w:rPr>
              <w:t xml:space="preserve">Note that HydroDyn currently uses the identity matrix for the orientations of this mesh, so elements that are not completely vertical will not be visualized correctly (horizontal elements look like planes instead of cylinders). </w:t>
            </w:r>
          </w:p>
        </w:tc>
      </w:tr>
      <w:tr w:rsidR="00702138" w14:paraId="7A8894FE"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2F9E5114" w14:textId="4FBE679F" w:rsidR="00702138" w:rsidRDefault="00A3746E">
            <w:r>
              <w:t>Ground/Seabed</w:t>
            </w:r>
          </w:p>
        </w:tc>
        <w:tc>
          <w:tcPr>
            <w:tcW w:w="7668" w:type="dxa"/>
          </w:tcPr>
          <w:p w14:paraId="67992E0D" w14:textId="0ADC58A0" w:rsidR="00702138" w:rsidRDefault="00A3746E" w:rsidP="003176BD">
            <w:pPr>
              <w:cnfStyle w:val="000000000000" w:firstRow="0" w:lastRow="0" w:firstColumn="0" w:lastColumn="0" w:oddVBand="0" w:evenVBand="0" w:oddHBand="0" w:evenHBand="0" w:firstRowFirstColumn="0" w:firstRowLastColumn="0" w:lastRowFirstColumn="0" w:lastRowLastColumn="0"/>
            </w:pPr>
            <w:r>
              <w:t>The land-based turbines will produce a VTK file that represents the ground</w:t>
            </w:r>
            <w:r w:rsidR="00C96B90">
              <w:t>. For offshore turbines, a VTK file representing the seabed is generated. Only one of these surfaces is produced for any given simulation.</w:t>
            </w:r>
            <w:r w:rsidR="00843770">
              <w:t xml:space="preserve"> These surfaces are squares whose size is </w:t>
            </w:r>
            <w:r w:rsidR="00A62D2A">
              <w:t>scaled</w:t>
            </w:r>
            <w:r w:rsidR="00843770">
              <w:t xml:space="preserve"> by the rotor diameter.</w:t>
            </w:r>
          </w:p>
        </w:tc>
      </w:tr>
      <w:tr w:rsidR="00843770" w14:paraId="3FC744AF" w14:textId="77777777" w:rsidTr="00C96B9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2F22666B" w14:textId="5772CDA5" w:rsidR="00843770" w:rsidRDefault="00843770">
            <w:r>
              <w:t>Still Water</w:t>
            </w:r>
          </w:p>
        </w:tc>
        <w:tc>
          <w:tcPr>
            <w:tcW w:w="7668" w:type="dxa"/>
          </w:tcPr>
          <w:p w14:paraId="55BFF282" w14:textId="2575FC9D" w:rsidR="00843770" w:rsidRDefault="00843770" w:rsidP="00E216E5">
            <w:pPr>
              <w:cnfStyle w:val="000000100000" w:firstRow="0" w:lastRow="0" w:firstColumn="0" w:lastColumn="0" w:oddVBand="0" w:evenVBand="0" w:oddHBand="1" w:evenHBand="0" w:firstRowFirstColumn="0" w:firstRowLastColumn="0" w:lastRowFirstColumn="0" w:lastRowLastColumn="0"/>
            </w:pPr>
            <w:r>
              <w:t xml:space="preserve">For models that use HydroDyn, a surface representing the still water level is generated. This surface is a </w:t>
            </w:r>
            <w:r w:rsidR="00E216E5">
              <w:t>square</w:t>
            </w:r>
            <w:r>
              <w:t xml:space="preserve"> the same size as the seabed surface.</w:t>
            </w:r>
          </w:p>
        </w:tc>
      </w:tr>
      <w:tr w:rsidR="00843770" w14:paraId="381F110E" w14:textId="77777777" w:rsidTr="00C96B90">
        <w:trPr>
          <w:cantSplit/>
        </w:trPr>
        <w:tc>
          <w:tcPr>
            <w:cnfStyle w:val="001000000000" w:firstRow="0" w:lastRow="0" w:firstColumn="1" w:lastColumn="0" w:oddVBand="0" w:evenVBand="0" w:oddHBand="0" w:evenHBand="0" w:firstRowFirstColumn="0" w:firstRowLastColumn="0" w:lastRowFirstColumn="0" w:lastRowLastColumn="0"/>
            <w:tcW w:w="1908" w:type="dxa"/>
          </w:tcPr>
          <w:p w14:paraId="202B1F77" w14:textId="130361DE" w:rsidR="00843770" w:rsidRDefault="00843770" w:rsidP="0048246B">
            <w:r>
              <w:t>Wave</w:t>
            </w:r>
          </w:p>
        </w:tc>
        <w:tc>
          <w:tcPr>
            <w:tcW w:w="7668" w:type="dxa"/>
          </w:tcPr>
          <w:p w14:paraId="3162D8AC" w14:textId="3D5C3D17" w:rsidR="00843770" w:rsidRDefault="00507F7F" w:rsidP="00507F7F">
            <w:pPr>
              <w:cnfStyle w:val="000000000000" w:firstRow="0" w:lastRow="0" w:firstColumn="0" w:lastColumn="0" w:oddVBand="0" w:evenVBand="0" w:oddHBand="0" w:evenHBand="0" w:firstRowFirstColumn="0" w:firstRowLastColumn="0" w:lastRowFirstColumn="0" w:lastRowLastColumn="0"/>
            </w:pPr>
            <w:r>
              <w:t>Incident w</w:t>
            </w:r>
            <w:r w:rsidR="00843770">
              <w:t xml:space="preserve">ave elevations are generated for models that use the HydroDyn module. </w:t>
            </w:r>
            <w:r w:rsidR="00E216E5">
              <w:t xml:space="preserve">The wave elevations are generated on a square </w:t>
            </w:r>
            <w:r w:rsidR="00F66681">
              <w:t>grid</w:t>
            </w:r>
            <w:r w:rsidR="00843770">
              <w:t xml:space="preserve"> </w:t>
            </w:r>
            <w:r w:rsidR="00E216E5">
              <w:t>the same size as the seabed surface</w:t>
            </w:r>
            <w:r w:rsidR="00E216E5" w:rsidDel="00E216E5">
              <w:t xml:space="preserve"> </w:t>
            </w:r>
            <w:r w:rsidR="00E216E5">
              <w:t>containing</w:t>
            </w:r>
            <w:r w:rsidR="00843770">
              <w:t xml:space="preserve"> 25 </w:t>
            </w:r>
            <w:r w:rsidR="00E216E5">
              <w:t xml:space="preserve">× 25 </w:t>
            </w:r>
            <w:r w:rsidR="00843770">
              <w:t>points in the X- and Y- directions.</w:t>
            </w:r>
            <w:r w:rsidR="00F66681">
              <w:t xml:space="preserve"> The </w:t>
            </w:r>
            <w:r w:rsidR="00E216E5">
              <w:t xml:space="preserve">local </w:t>
            </w:r>
            <w:r>
              <w:t xml:space="preserve">incident </w:t>
            </w:r>
            <w:r w:rsidR="00E216E5">
              <w:t xml:space="preserve">wave elevations </w:t>
            </w:r>
            <w:r>
              <w:t xml:space="preserve">(including second-order terms, but not including radiation or diffraction effects, when enabled) </w:t>
            </w:r>
            <w:r w:rsidR="00E216E5">
              <w:t xml:space="preserve">at each </w:t>
            </w:r>
            <w:r w:rsidR="00F66681">
              <w:t>grid point are connected using triangular elements to form a surface.</w:t>
            </w:r>
          </w:p>
        </w:tc>
      </w:tr>
    </w:tbl>
    <w:p w14:paraId="5C40C6B9" w14:textId="77777777" w:rsidR="001E3A9A" w:rsidRDefault="001E3A9A" w:rsidP="00496F27"/>
    <w:p w14:paraId="2A79A00D" w14:textId="0AA15597" w:rsidR="00496F27" w:rsidRDefault="00496F27" w:rsidP="00496F27">
      <w:pPr>
        <w:pStyle w:val="Caption"/>
        <w:keepNext/>
        <w:jc w:val="center"/>
      </w:pPr>
      <w:bookmarkStart w:id="160" w:name="_Ref446682695"/>
      <w:r>
        <w:lastRenderedPageBreak/>
        <w:t xml:space="preserve">Table </w:t>
      </w:r>
      <w:r w:rsidR="005B138F">
        <w:fldChar w:fldCharType="begin"/>
      </w:r>
      <w:r w:rsidR="005B138F">
        <w:instrText xml:space="preserve"> SEQ Table \* ARABIC </w:instrText>
      </w:r>
      <w:r w:rsidR="005B138F">
        <w:fldChar w:fldCharType="separate"/>
      </w:r>
      <w:r w:rsidR="00B66E17">
        <w:rPr>
          <w:noProof/>
        </w:rPr>
        <w:t>4</w:t>
      </w:r>
      <w:r w:rsidR="005B138F">
        <w:rPr>
          <w:noProof/>
        </w:rPr>
        <w:fldChar w:fldCharType="end"/>
      </w:r>
      <w:bookmarkEnd w:id="160"/>
      <w:r>
        <w:t xml:space="preserve">: </w:t>
      </w:r>
      <w:r w:rsidR="004169A6">
        <w:t>Stick-Figure Visualization Features</w:t>
      </w:r>
      <w:r w:rsidR="00E73D21">
        <w:t>.</w:t>
      </w:r>
      <w:r w:rsidR="00E73D21">
        <w:br/>
        <w:t>Fields marked as “In” are input</w:t>
      </w:r>
      <w:r w:rsidR="00F92341">
        <w:t xml:space="preserve"> to the module on the given mesh;</w:t>
      </w:r>
      <w:r w:rsidR="00E73D21">
        <w:t xml:space="preserve"> </w:t>
      </w:r>
      <w:r w:rsidR="00F92341">
        <w:t>fields</w:t>
      </w:r>
      <w:r w:rsidR="00E73D21">
        <w:t xml:space="preserve"> marked as “out” are output</w:t>
      </w:r>
      <w:r w:rsidR="00F92341">
        <w:t xml:space="preserve"> from the module</w:t>
      </w:r>
      <w:r w:rsidR="00E73D21">
        <w:t>.</w:t>
      </w:r>
    </w:p>
    <w:tbl>
      <w:tblPr>
        <w:tblStyle w:val="LightList-Accent1"/>
        <w:tblW w:w="5000" w:type="pct"/>
        <w:tblLook w:val="04A0" w:firstRow="1" w:lastRow="0" w:firstColumn="1" w:lastColumn="0" w:noHBand="0" w:noVBand="1"/>
      </w:tblPr>
      <w:tblGrid>
        <w:gridCol w:w="2850"/>
        <w:gridCol w:w="797"/>
        <w:gridCol w:w="1669"/>
        <w:gridCol w:w="715"/>
        <w:gridCol w:w="715"/>
        <w:gridCol w:w="566"/>
        <w:gridCol w:w="566"/>
        <w:gridCol w:w="566"/>
        <w:gridCol w:w="566"/>
        <w:gridCol w:w="566"/>
      </w:tblGrid>
      <w:tr w:rsidR="00375813" w14:paraId="082FDBEA" w14:textId="77777777" w:rsidTr="00857401">
        <w:trPr>
          <w:cnfStyle w:val="100000000000" w:firstRow="1" w:lastRow="0" w:firstColumn="0" w:lastColumn="0" w:oddVBand="0" w:evenVBand="0" w:oddHBand="0" w:evenHBand="0" w:firstRowFirstColumn="0" w:firstRowLastColumn="0" w:lastRowFirstColumn="0" w:lastRowLastColumn="0"/>
          <w:cantSplit/>
          <w:trHeight w:val="178"/>
          <w:tblHeader/>
        </w:trPr>
        <w:tc>
          <w:tcPr>
            <w:cnfStyle w:val="001000000000" w:firstRow="0" w:lastRow="0" w:firstColumn="1" w:lastColumn="0" w:oddVBand="0" w:evenVBand="0" w:oddHBand="0" w:evenHBand="0" w:firstRowFirstColumn="0" w:firstRowLastColumn="0" w:lastRowFirstColumn="0" w:lastRowLastColumn="0"/>
            <w:tcW w:w="1488" w:type="pct"/>
            <w:vAlign w:val="bottom"/>
          </w:tcPr>
          <w:p w14:paraId="3D390475" w14:textId="2F14576C" w:rsidR="007A517E" w:rsidRPr="00063E86" w:rsidRDefault="007A517E" w:rsidP="0078613A">
            <w:pPr>
              <w:rPr>
                <w:sz w:val="20"/>
                <w:szCs w:val="20"/>
              </w:rPr>
            </w:pPr>
            <w:r>
              <w:rPr>
                <w:sz w:val="20"/>
                <w:szCs w:val="20"/>
              </w:rPr>
              <w:t>Mesh Name</w:t>
            </w:r>
          </w:p>
        </w:tc>
        <w:tc>
          <w:tcPr>
            <w:tcW w:w="447" w:type="pct"/>
            <w:vAlign w:val="bottom"/>
          </w:tcPr>
          <w:p w14:paraId="4F6CDAC3" w14:textId="1D7E5EEE" w:rsidR="007A517E" w:rsidRPr="00063E86" w:rsidRDefault="007A517E">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Type</w:t>
            </w:r>
          </w:p>
        </w:tc>
        <w:tc>
          <w:tcPr>
            <w:tcW w:w="902" w:type="pct"/>
            <w:vAlign w:val="bottom"/>
          </w:tcPr>
          <w:p w14:paraId="5D38DC58" w14:textId="25A2EBD9" w:rsidR="007A517E" w:rsidRDefault="007A517E">
            <w:pPr>
              <w:ind w:left="115" w:right="115"/>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Output when </w:t>
            </w:r>
            <w:proofErr w:type="spellStart"/>
            <w:r>
              <w:rPr>
                <w:b w:val="0"/>
              </w:rPr>
              <w:t>VTK_type</w:t>
            </w:r>
            <w:proofErr w:type="spellEnd"/>
            <w:r>
              <w:rPr>
                <w:sz w:val="20"/>
                <w:szCs w:val="20"/>
              </w:rPr>
              <w:t xml:space="preserve"> is </w:t>
            </w:r>
            <w:r w:rsidR="00532B6F">
              <w:rPr>
                <w:sz w:val="20"/>
                <w:szCs w:val="20"/>
              </w:rPr>
              <w:t xml:space="preserve">1 or </w:t>
            </w:r>
            <w:r>
              <w:rPr>
                <w:sz w:val="20"/>
                <w:szCs w:val="20"/>
              </w:rPr>
              <w:t>2?</w:t>
            </w:r>
          </w:p>
        </w:tc>
        <w:tc>
          <w:tcPr>
            <w:tcW w:w="2163" w:type="pct"/>
            <w:gridSpan w:val="7"/>
            <w:vAlign w:val="bottom"/>
          </w:tcPr>
          <w:p w14:paraId="021203FE" w14:textId="2960074A" w:rsidR="007A517E" w:rsidRPr="00063E86" w:rsidRDefault="007A517E" w:rsidP="0078613A">
            <w:pPr>
              <w:ind w:left="115" w:right="115"/>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Fields</w:t>
            </w:r>
          </w:p>
        </w:tc>
      </w:tr>
      <w:tr w:rsidR="00B81F0F" w:rsidRPr="00A658CC" w14:paraId="74B43E9A" w14:textId="77777777" w:rsidTr="00857401">
        <w:trPr>
          <w:cnfStyle w:val="100000000000" w:firstRow="1" w:lastRow="0" w:firstColumn="0" w:lastColumn="0" w:oddVBand="0" w:evenVBand="0" w:oddHBand="0" w:evenHBand="0" w:firstRowFirstColumn="0" w:firstRowLastColumn="0" w:lastRowFirstColumn="0" w:lastRowLastColumn="0"/>
          <w:cantSplit/>
          <w:trHeight w:val="1240"/>
          <w:tblHeader/>
        </w:trPr>
        <w:tc>
          <w:tcPr>
            <w:cnfStyle w:val="001000000000" w:firstRow="0" w:lastRow="0" w:firstColumn="1" w:lastColumn="0" w:oddVBand="0" w:evenVBand="0" w:oddHBand="0" w:evenHBand="0" w:firstRowFirstColumn="0" w:firstRowLastColumn="0" w:lastRowFirstColumn="0" w:lastRowLastColumn="0"/>
            <w:tcW w:w="1488" w:type="pct"/>
          </w:tcPr>
          <w:p w14:paraId="779E9F17" w14:textId="77777777" w:rsidR="007A517E" w:rsidRPr="0078613A" w:rsidRDefault="007A517E" w:rsidP="0078613A">
            <w:pPr>
              <w:jc w:val="center"/>
              <w:rPr>
                <w:sz w:val="20"/>
                <w:szCs w:val="20"/>
              </w:rPr>
            </w:pPr>
          </w:p>
        </w:tc>
        <w:tc>
          <w:tcPr>
            <w:tcW w:w="447" w:type="pct"/>
          </w:tcPr>
          <w:p w14:paraId="1B4A35EF" w14:textId="77777777" w:rsidR="007A517E" w:rsidRPr="0078613A" w:rsidRDefault="007A517E" w:rsidP="0078613A">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902" w:type="pct"/>
          </w:tcPr>
          <w:p w14:paraId="236C1C54" w14:textId="77777777" w:rsidR="007A517E" w:rsidRPr="005672B6" w:rsidRDefault="007A517E" w:rsidP="0078613A">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307" w:type="pct"/>
            <w:textDirection w:val="btLr"/>
            <w:vAlign w:val="center"/>
          </w:tcPr>
          <w:p w14:paraId="5C3DA4C8" w14:textId="4A2BBD1E"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Force</w:t>
            </w:r>
          </w:p>
        </w:tc>
        <w:tc>
          <w:tcPr>
            <w:tcW w:w="308" w:type="pct"/>
            <w:textDirection w:val="btLr"/>
            <w:vAlign w:val="center"/>
          </w:tcPr>
          <w:p w14:paraId="43E77CAD" w14:textId="0B02FF58"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Moment</w:t>
            </w:r>
          </w:p>
        </w:tc>
        <w:tc>
          <w:tcPr>
            <w:tcW w:w="308" w:type="pct"/>
            <w:textDirection w:val="btLr"/>
            <w:vAlign w:val="center"/>
          </w:tcPr>
          <w:p w14:paraId="22A6C188" w14:textId="0D0A8579"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Orientation</w:t>
            </w:r>
          </w:p>
        </w:tc>
        <w:tc>
          <w:tcPr>
            <w:tcW w:w="308" w:type="pct"/>
            <w:textDirection w:val="btLr"/>
            <w:vAlign w:val="center"/>
          </w:tcPr>
          <w:p w14:paraId="725B3939" w14:textId="3ED03569"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Translational Velocity</w:t>
            </w:r>
          </w:p>
        </w:tc>
        <w:tc>
          <w:tcPr>
            <w:tcW w:w="308" w:type="pct"/>
            <w:textDirection w:val="btLr"/>
            <w:vAlign w:val="center"/>
          </w:tcPr>
          <w:p w14:paraId="30AF301A" w14:textId="51F20516"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Rotational Velocity</w:t>
            </w:r>
          </w:p>
        </w:tc>
        <w:tc>
          <w:tcPr>
            <w:tcW w:w="314" w:type="pct"/>
            <w:textDirection w:val="btLr"/>
            <w:vAlign w:val="center"/>
          </w:tcPr>
          <w:p w14:paraId="4BD51A9B" w14:textId="4265217C"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Translational Acceleration</w:t>
            </w:r>
          </w:p>
        </w:tc>
        <w:tc>
          <w:tcPr>
            <w:tcW w:w="312" w:type="pct"/>
            <w:textDirection w:val="btLr"/>
            <w:vAlign w:val="center"/>
          </w:tcPr>
          <w:p w14:paraId="0903DFFA" w14:textId="3CC264B1"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Rotational Acceleration</w:t>
            </w:r>
          </w:p>
        </w:tc>
      </w:tr>
      <w:tr w:rsidR="00B81F0F" w14:paraId="27775E3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670454B" w14:textId="67248CD2" w:rsidR="007A517E" w:rsidRPr="000F5694" w:rsidRDefault="007A517E" w:rsidP="0044241D">
            <w:pPr>
              <w:rPr>
                <w:sz w:val="20"/>
                <w:szCs w:val="20"/>
              </w:rPr>
            </w:pPr>
            <w:r>
              <w:rPr>
                <w:sz w:val="20"/>
                <w:szCs w:val="20"/>
              </w:rPr>
              <w:t xml:space="preserve">ElastoDyn </w:t>
            </w:r>
          </w:p>
        </w:tc>
        <w:tc>
          <w:tcPr>
            <w:tcW w:w="447" w:type="pct"/>
            <w:shd w:val="clear" w:color="auto" w:fill="B8CCE4" w:themeFill="accent1" w:themeFillTint="66"/>
          </w:tcPr>
          <w:p w14:paraId="4C1F4B0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D7CE51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2B6C9C69"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0B93CD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5D5EDB2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B09DD4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47AD2F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56FD512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4F205C07"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1118692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FBF9909" w14:textId="77777777" w:rsidR="007A517E" w:rsidRPr="000F5694" w:rsidRDefault="007A517E" w:rsidP="0044241D">
            <w:pPr>
              <w:rPr>
                <w:sz w:val="20"/>
                <w:szCs w:val="20"/>
              </w:rPr>
            </w:pPr>
            <w:r w:rsidRPr="000F5694">
              <w:rPr>
                <w:sz w:val="20"/>
                <w:szCs w:val="20"/>
              </w:rPr>
              <w:t>ED_BladeLn2Mesh_motion</w:t>
            </w:r>
          </w:p>
        </w:tc>
        <w:tc>
          <w:tcPr>
            <w:tcW w:w="447" w:type="pct"/>
          </w:tcPr>
          <w:p w14:paraId="745EF61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Line2</w:t>
            </w:r>
          </w:p>
        </w:tc>
        <w:tc>
          <w:tcPr>
            <w:tcW w:w="902" w:type="pct"/>
          </w:tcPr>
          <w:p w14:paraId="7A149C82" w14:textId="669AC480" w:rsidR="007A517E" w:rsidRPr="000F5694" w:rsidRDefault="000F2CA9">
            <w:pPr>
              <w:jc w:val="center"/>
              <w:cnfStyle w:val="000000000000" w:firstRow="0" w:lastRow="0" w:firstColumn="0" w:lastColumn="0" w:oddVBand="0" w:evenVBand="0" w:oddHBand="0" w:evenHBand="0" w:firstRowFirstColumn="0" w:firstRowLastColumn="0" w:lastRowFirstColumn="0" w:lastRowLastColumn="0"/>
              <w:rPr>
                <w:sz w:val="20"/>
                <w:szCs w:val="20"/>
              </w:rPr>
            </w:pPr>
            <w:bookmarkStart w:id="161" w:name="_Ref446709827"/>
            <w:r>
              <w:rPr>
                <w:sz w:val="20"/>
                <w:szCs w:val="20"/>
              </w:rPr>
              <w:sym w:font="Wingdings" w:char="F0FC"/>
            </w:r>
            <w:bookmarkStart w:id="162" w:name="_Ref447133564"/>
            <w:r w:rsidR="00375813">
              <w:rPr>
                <w:rStyle w:val="FootnoteReference"/>
                <w:sz w:val="20"/>
                <w:szCs w:val="20"/>
              </w:rPr>
              <w:footnoteReference w:id="8"/>
            </w:r>
            <w:bookmarkEnd w:id="161"/>
            <w:bookmarkEnd w:id="162"/>
          </w:p>
        </w:tc>
        <w:tc>
          <w:tcPr>
            <w:tcW w:w="307" w:type="pct"/>
          </w:tcPr>
          <w:p w14:paraId="03C52FA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EC2AA7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4D13181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708FD0F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584F9C4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14" w:type="pct"/>
          </w:tcPr>
          <w:p w14:paraId="012BD4E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12" w:type="pct"/>
          </w:tcPr>
          <w:p w14:paraId="099415E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r>
      <w:tr w:rsidR="00B81F0F" w14:paraId="38DB2750"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076DE816" w14:textId="77777777" w:rsidR="007A517E" w:rsidRPr="000F5694" w:rsidRDefault="007A517E" w:rsidP="0044241D">
            <w:pPr>
              <w:rPr>
                <w:sz w:val="20"/>
                <w:szCs w:val="20"/>
              </w:rPr>
            </w:pPr>
            <w:proofErr w:type="spellStart"/>
            <w:r w:rsidRPr="000F5694">
              <w:rPr>
                <w:sz w:val="20"/>
                <w:szCs w:val="20"/>
              </w:rPr>
              <w:t>ED_BladePtLoads</w:t>
            </w:r>
            <w:proofErr w:type="spellEnd"/>
          </w:p>
        </w:tc>
        <w:tc>
          <w:tcPr>
            <w:tcW w:w="447" w:type="pct"/>
          </w:tcPr>
          <w:p w14:paraId="1E6D3C7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5FB50B4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3F7E742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713B532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0BF1446D"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41DAD3D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02FE2C4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tcPr>
          <w:p w14:paraId="6BF4C68D"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tcPr>
          <w:p w14:paraId="2872029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6EAA97A4"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085D6C9" w14:textId="77777777" w:rsidR="007A517E" w:rsidRPr="000F5694" w:rsidRDefault="007A517E" w:rsidP="0044241D">
            <w:pPr>
              <w:rPr>
                <w:sz w:val="20"/>
                <w:szCs w:val="20"/>
              </w:rPr>
            </w:pPr>
            <w:proofErr w:type="spellStart"/>
            <w:r w:rsidRPr="000F5694">
              <w:rPr>
                <w:sz w:val="20"/>
                <w:szCs w:val="20"/>
              </w:rPr>
              <w:t>ED_BladeRootMotion</w:t>
            </w:r>
            <w:proofErr w:type="spellEnd"/>
          </w:p>
        </w:tc>
        <w:tc>
          <w:tcPr>
            <w:tcW w:w="447" w:type="pct"/>
          </w:tcPr>
          <w:p w14:paraId="598DE3A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Point</w:t>
            </w:r>
          </w:p>
        </w:tc>
        <w:tc>
          <w:tcPr>
            <w:tcW w:w="902" w:type="pct"/>
          </w:tcPr>
          <w:p w14:paraId="33626A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6194415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F9BAA1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61D99F2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74BC8B9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043FE9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4" w:type="pct"/>
          </w:tcPr>
          <w:p w14:paraId="4B89CAE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2" w:type="pct"/>
          </w:tcPr>
          <w:p w14:paraId="003AE68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r>
      <w:tr w:rsidR="00B81F0F" w14:paraId="6146178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721275D" w14:textId="77777777" w:rsidR="007A517E" w:rsidRPr="00A27F24" w:rsidRDefault="007A517E" w:rsidP="0044241D">
            <w:pPr>
              <w:rPr>
                <w:sz w:val="20"/>
                <w:szCs w:val="20"/>
              </w:rPr>
            </w:pPr>
            <w:proofErr w:type="spellStart"/>
            <w:r w:rsidRPr="000F5694">
              <w:rPr>
                <w:sz w:val="20"/>
                <w:szCs w:val="20"/>
              </w:rPr>
              <w:t>ED_Hub</w:t>
            </w:r>
            <w:proofErr w:type="spellEnd"/>
          </w:p>
        </w:tc>
        <w:tc>
          <w:tcPr>
            <w:tcW w:w="447" w:type="pct"/>
          </w:tcPr>
          <w:p w14:paraId="5DEFEDC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5882DB90" w14:textId="0AF8BDAE" w:rsidR="007A517E" w:rsidRPr="000F5694" w:rsidRDefault="000F4685"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2F2E1A7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16B9804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657AD6B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348D24A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25C39DD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5C8A268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3AF4ED7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7F89549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5901DCE7" w14:textId="77777777" w:rsidR="007A517E" w:rsidRPr="000F5694" w:rsidRDefault="007A517E" w:rsidP="0044241D">
            <w:pPr>
              <w:rPr>
                <w:sz w:val="20"/>
                <w:szCs w:val="20"/>
              </w:rPr>
            </w:pPr>
            <w:proofErr w:type="spellStart"/>
            <w:r w:rsidRPr="000F5694">
              <w:rPr>
                <w:sz w:val="20"/>
                <w:szCs w:val="20"/>
              </w:rPr>
              <w:t>ED_Nacelle</w:t>
            </w:r>
            <w:proofErr w:type="spellEnd"/>
          </w:p>
        </w:tc>
        <w:tc>
          <w:tcPr>
            <w:tcW w:w="447" w:type="pct"/>
          </w:tcPr>
          <w:p w14:paraId="3784669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6D61163B" w14:textId="03917430" w:rsidR="007A517E" w:rsidRPr="000F5694" w:rsidRDefault="000F4685"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sym w:font="Wingdings" w:char="F0FC"/>
            </w:r>
          </w:p>
        </w:tc>
        <w:tc>
          <w:tcPr>
            <w:tcW w:w="307" w:type="pct"/>
          </w:tcPr>
          <w:p w14:paraId="409ED20A"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27ECA62C"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3CAFA5F9"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97F1FF1"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CF93C43"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4" w:type="pct"/>
          </w:tcPr>
          <w:p w14:paraId="6089BCC4"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2" w:type="pct"/>
          </w:tcPr>
          <w:p w14:paraId="1F1B90A9"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r>
      <w:tr w:rsidR="00B81F0F" w14:paraId="0D468E32"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7E696D90" w14:textId="77777777" w:rsidR="007A517E" w:rsidRPr="000F5694" w:rsidRDefault="007A517E" w:rsidP="0044241D">
            <w:pPr>
              <w:rPr>
                <w:sz w:val="20"/>
                <w:szCs w:val="20"/>
              </w:rPr>
            </w:pPr>
            <w:r w:rsidRPr="000F5694">
              <w:rPr>
                <w:sz w:val="20"/>
                <w:szCs w:val="20"/>
              </w:rPr>
              <w:t>ED_TowerLn2Mesh_motion</w:t>
            </w:r>
          </w:p>
        </w:tc>
        <w:tc>
          <w:tcPr>
            <w:tcW w:w="447" w:type="pct"/>
          </w:tcPr>
          <w:p w14:paraId="2D9D320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02946AF2" w14:textId="63907543" w:rsidR="007A517E"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12D76ED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6DC3753C"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7E7574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7B0F065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0A72E2B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14" w:type="pct"/>
          </w:tcPr>
          <w:p w14:paraId="746F64D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12" w:type="pct"/>
          </w:tcPr>
          <w:p w14:paraId="707D2D7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r>
      <w:tr w:rsidR="00B81F0F" w14:paraId="463739B4"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21885D2D" w14:textId="77777777" w:rsidR="007A517E" w:rsidRPr="000F5694" w:rsidRDefault="007A517E" w:rsidP="0044241D">
            <w:pPr>
              <w:rPr>
                <w:sz w:val="20"/>
                <w:szCs w:val="20"/>
              </w:rPr>
            </w:pPr>
            <w:proofErr w:type="spellStart"/>
            <w:r w:rsidRPr="00A27F24">
              <w:rPr>
                <w:sz w:val="20"/>
                <w:szCs w:val="20"/>
              </w:rPr>
              <w:t>ED_TowerPtLoads</w:t>
            </w:r>
            <w:proofErr w:type="spellEnd"/>
          </w:p>
        </w:tc>
        <w:tc>
          <w:tcPr>
            <w:tcW w:w="447" w:type="pct"/>
          </w:tcPr>
          <w:p w14:paraId="076B4D1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3A79E2C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70FD70D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45DFAB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30B77FFF"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AB62385"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87D5C8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4C53EEF4"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tcPr>
          <w:p w14:paraId="4B02D1C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53C3565F"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3AD93452" w14:textId="77777777" w:rsidR="007A517E" w:rsidRPr="000F5694" w:rsidRDefault="007A517E" w:rsidP="0044241D">
            <w:pPr>
              <w:rPr>
                <w:sz w:val="20"/>
                <w:szCs w:val="20"/>
              </w:rPr>
            </w:pPr>
            <w:proofErr w:type="spellStart"/>
            <w:r w:rsidRPr="000F5694">
              <w:rPr>
                <w:sz w:val="20"/>
                <w:szCs w:val="20"/>
              </w:rPr>
              <w:t>ED_PlatformPtMesh</w:t>
            </w:r>
            <w:proofErr w:type="spellEnd"/>
          </w:p>
        </w:tc>
        <w:tc>
          <w:tcPr>
            <w:tcW w:w="447" w:type="pct"/>
          </w:tcPr>
          <w:p w14:paraId="39B8F69F"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07D9FA8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506C821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6DC80BB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2E76576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0D02ED4C"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445633E8"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3A12271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6571A49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41D6969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123DE16E" w14:textId="55EE883A" w:rsidR="007A517E" w:rsidRPr="000F5694" w:rsidRDefault="007A517E" w:rsidP="0044241D">
            <w:pPr>
              <w:rPr>
                <w:sz w:val="20"/>
                <w:szCs w:val="20"/>
              </w:rPr>
            </w:pPr>
            <w:r>
              <w:rPr>
                <w:sz w:val="20"/>
                <w:szCs w:val="20"/>
              </w:rPr>
              <w:t xml:space="preserve">BeamDyn </w:t>
            </w:r>
          </w:p>
        </w:tc>
        <w:tc>
          <w:tcPr>
            <w:tcW w:w="447" w:type="pct"/>
            <w:shd w:val="clear" w:color="auto" w:fill="B8CCE4" w:themeFill="accent1" w:themeFillTint="66"/>
          </w:tcPr>
          <w:p w14:paraId="6AFDF64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2BDCE56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545A109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E3A443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C58055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7D2A5A4"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07294AC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5626E26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CC94E8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492E52C" w14:textId="384099FF"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8143F03" w14:textId="6A172A8E" w:rsidR="007A517E" w:rsidRPr="0078613A" w:rsidRDefault="007A517E">
            <w:pPr>
              <w:rPr>
                <w:sz w:val="20"/>
                <w:szCs w:val="20"/>
              </w:rPr>
            </w:pPr>
            <w:proofErr w:type="spellStart"/>
            <w:r w:rsidRPr="0078613A">
              <w:rPr>
                <w:sz w:val="20"/>
                <w:szCs w:val="20"/>
              </w:rPr>
              <w:t>BD_BldMotion</w:t>
            </w:r>
            <w:proofErr w:type="spellEnd"/>
          </w:p>
        </w:tc>
        <w:tc>
          <w:tcPr>
            <w:tcW w:w="447" w:type="pct"/>
          </w:tcPr>
          <w:p w14:paraId="4BC235B3" w14:textId="1FC23AE8" w:rsidR="007A517E" w:rsidRPr="0078613A" w:rsidRDefault="007A517E" w:rsidP="0078613A">
            <w:pPr>
              <w:jc w:val="center"/>
              <w:cnfStyle w:val="000000100000" w:firstRow="0" w:lastRow="0" w:firstColumn="0" w:lastColumn="0" w:oddVBand="0" w:evenVBand="0" w:oddHBand="1" w:evenHBand="0" w:firstRowFirstColumn="0" w:firstRowLastColumn="0" w:lastRowFirstColumn="0" w:lastRowLastColumn="0"/>
              <w:rPr>
                <w:sz w:val="20"/>
                <w:szCs w:val="20"/>
              </w:rPr>
            </w:pPr>
            <w:r w:rsidRPr="00A27F24">
              <w:rPr>
                <w:sz w:val="20"/>
                <w:szCs w:val="20"/>
              </w:rPr>
              <w:t>Line2</w:t>
            </w:r>
          </w:p>
        </w:tc>
        <w:tc>
          <w:tcPr>
            <w:tcW w:w="902" w:type="pct"/>
          </w:tcPr>
          <w:p w14:paraId="35071902" w14:textId="7FF4F3BB" w:rsidR="007A517E" w:rsidRPr="0078613A" w:rsidRDefault="000F2CA9" w:rsidP="00445F5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r w:rsidR="00445F52" w:rsidRPr="00857401">
              <w:rPr>
                <w:sz w:val="20"/>
                <w:szCs w:val="20"/>
                <w:vertAlign w:val="superscript"/>
              </w:rPr>
              <w:fldChar w:fldCharType="begin"/>
            </w:r>
            <w:r w:rsidR="00445F52" w:rsidRPr="00857401">
              <w:rPr>
                <w:sz w:val="20"/>
                <w:szCs w:val="20"/>
                <w:vertAlign w:val="superscript"/>
              </w:rPr>
              <w:instrText xml:space="preserve"> NOTEREF _Ref447133564 \h </w:instrText>
            </w:r>
            <w:r w:rsidR="00445F52">
              <w:rPr>
                <w:sz w:val="20"/>
                <w:szCs w:val="20"/>
                <w:vertAlign w:val="superscript"/>
              </w:rPr>
              <w:instrText xml:space="preserve"> \* MERGEFORMAT </w:instrText>
            </w:r>
            <w:r w:rsidR="00445F52" w:rsidRPr="00857401">
              <w:rPr>
                <w:sz w:val="20"/>
                <w:szCs w:val="20"/>
                <w:vertAlign w:val="superscript"/>
              </w:rPr>
            </w:r>
            <w:r w:rsidR="00445F52" w:rsidRPr="00857401">
              <w:rPr>
                <w:sz w:val="20"/>
                <w:szCs w:val="20"/>
                <w:vertAlign w:val="superscript"/>
              </w:rPr>
              <w:fldChar w:fldCharType="separate"/>
            </w:r>
            <w:r w:rsidR="00B66E17">
              <w:rPr>
                <w:sz w:val="20"/>
                <w:szCs w:val="20"/>
                <w:vertAlign w:val="superscript"/>
              </w:rPr>
              <w:t>§§</w:t>
            </w:r>
            <w:r w:rsidR="00445F52" w:rsidRPr="00857401">
              <w:rPr>
                <w:sz w:val="20"/>
                <w:szCs w:val="20"/>
                <w:vertAlign w:val="superscript"/>
              </w:rPr>
              <w:fldChar w:fldCharType="end"/>
            </w:r>
          </w:p>
        </w:tc>
        <w:tc>
          <w:tcPr>
            <w:tcW w:w="307" w:type="pct"/>
          </w:tcPr>
          <w:p w14:paraId="7E464062" w14:textId="0B96E924"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6820DB59" w14:textId="0281146D"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4F8BC6D0" w14:textId="6318FFF8"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08" w:type="pct"/>
          </w:tcPr>
          <w:p w14:paraId="4056FF77" w14:textId="78BFFF24"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08" w:type="pct"/>
          </w:tcPr>
          <w:p w14:paraId="64935344" w14:textId="7D82598E"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14" w:type="pct"/>
          </w:tcPr>
          <w:p w14:paraId="02EE4C25" w14:textId="65A32267"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12" w:type="pct"/>
          </w:tcPr>
          <w:p w14:paraId="2160AACC" w14:textId="42C4A840"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r>
      <w:tr w:rsidR="00B81F0F" w14:paraId="0476AB2F"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69FC16B" w14:textId="5791CF8A" w:rsidR="007A517E" w:rsidRPr="00A27F24" w:rsidRDefault="007A517E" w:rsidP="009C339C">
            <w:pPr>
              <w:rPr>
                <w:sz w:val="20"/>
                <w:szCs w:val="20"/>
              </w:rPr>
            </w:pPr>
            <w:proofErr w:type="spellStart"/>
            <w:r w:rsidRPr="0078613A">
              <w:rPr>
                <w:sz w:val="20"/>
                <w:szCs w:val="20"/>
              </w:rPr>
              <w:t>BD_HubMotion</w:t>
            </w:r>
            <w:proofErr w:type="spellEnd"/>
          </w:p>
        </w:tc>
        <w:tc>
          <w:tcPr>
            <w:tcW w:w="447" w:type="pct"/>
          </w:tcPr>
          <w:p w14:paraId="69CC2925" w14:textId="327A1769"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FAE6E50"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31CAAA49"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46F38757"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79BDFC3" w14:textId="2238DDD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1E3F670" w14:textId="72DAD6F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bookmarkStart w:id="164" w:name="_Ref447132571"/>
            <w:r w:rsidR="00FD3247">
              <w:rPr>
                <w:rStyle w:val="FootnoteReference"/>
                <w:sz w:val="20"/>
                <w:szCs w:val="20"/>
              </w:rPr>
              <w:footnoteReference w:id="9"/>
            </w:r>
            <w:bookmarkEnd w:id="164"/>
          </w:p>
        </w:tc>
        <w:tc>
          <w:tcPr>
            <w:tcW w:w="308" w:type="pct"/>
          </w:tcPr>
          <w:p w14:paraId="2171DBD0" w14:textId="20E1A4AC"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280A8C17" w14:textId="4F380CE0" w:rsidR="007A517E" w:rsidRDefault="007A517E" w:rsidP="00445F5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5070C1" w:rsidRPr="00857401">
              <w:rPr>
                <w:sz w:val="20"/>
                <w:szCs w:val="20"/>
                <w:vertAlign w:val="superscript"/>
              </w:rPr>
              <w:fldChar w:fldCharType="begin"/>
            </w:r>
            <w:r w:rsidR="005070C1" w:rsidRPr="00857401">
              <w:rPr>
                <w:sz w:val="20"/>
                <w:szCs w:val="20"/>
                <w:vertAlign w:val="superscript"/>
              </w:rPr>
              <w:instrText xml:space="preserve"> NOTEREF _Ref447132571 \h </w:instrText>
            </w:r>
            <w:r w:rsidR="00445F52">
              <w:rPr>
                <w:sz w:val="20"/>
                <w:szCs w:val="20"/>
                <w:vertAlign w:val="superscript"/>
              </w:rPr>
              <w:instrText xml:space="preserve"> \* MERGEFORMAT </w:instrText>
            </w:r>
            <w:r w:rsidR="005070C1" w:rsidRPr="00857401">
              <w:rPr>
                <w:sz w:val="20"/>
                <w:szCs w:val="20"/>
                <w:vertAlign w:val="superscript"/>
              </w:rPr>
            </w:r>
            <w:r w:rsidR="005070C1" w:rsidRPr="00857401">
              <w:rPr>
                <w:sz w:val="20"/>
                <w:szCs w:val="20"/>
                <w:vertAlign w:val="superscript"/>
              </w:rPr>
              <w:fldChar w:fldCharType="separate"/>
            </w:r>
            <w:r w:rsidR="00B66E17">
              <w:rPr>
                <w:sz w:val="20"/>
                <w:szCs w:val="20"/>
                <w:vertAlign w:val="superscript"/>
              </w:rPr>
              <w:t>***</w:t>
            </w:r>
            <w:r w:rsidR="005070C1" w:rsidRPr="00857401">
              <w:rPr>
                <w:sz w:val="20"/>
                <w:szCs w:val="20"/>
                <w:vertAlign w:val="superscript"/>
              </w:rPr>
              <w:fldChar w:fldCharType="end"/>
            </w:r>
            <w:r w:rsidR="00445F52">
              <w:rPr>
                <w:sz w:val="20"/>
                <w:szCs w:val="20"/>
              </w:rPr>
              <w:t xml:space="preserve"> </w:t>
            </w:r>
          </w:p>
        </w:tc>
        <w:tc>
          <w:tcPr>
            <w:tcW w:w="312" w:type="pct"/>
          </w:tcPr>
          <w:p w14:paraId="37AD0A73" w14:textId="0B7717D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A83B431"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1BC78B3A" w14:textId="2E3AD638" w:rsidR="007A517E" w:rsidRPr="00857401" w:rsidRDefault="007A517E" w:rsidP="009C339C">
            <w:pPr>
              <w:rPr>
                <w:sz w:val="20"/>
                <w:szCs w:val="20"/>
              </w:rPr>
            </w:pPr>
            <w:proofErr w:type="spellStart"/>
            <w:r w:rsidRPr="00857401">
              <w:rPr>
                <w:sz w:val="20"/>
                <w:szCs w:val="20"/>
              </w:rPr>
              <w:t>BD_DistrLoad</w:t>
            </w:r>
            <w:proofErr w:type="spellEnd"/>
          </w:p>
        </w:tc>
        <w:tc>
          <w:tcPr>
            <w:tcW w:w="447" w:type="pct"/>
          </w:tcPr>
          <w:p w14:paraId="5134FC7F" w14:textId="1D22CC6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Line2</w:t>
            </w:r>
          </w:p>
        </w:tc>
        <w:tc>
          <w:tcPr>
            <w:tcW w:w="902" w:type="pct"/>
          </w:tcPr>
          <w:p w14:paraId="17654F64" w14:textId="77777777" w:rsidR="007A517E" w:rsidRPr="00A27F24"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24A360DC" w14:textId="2315ECD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2AC78DDF" w14:textId="1B2BECF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449A7575" w14:textId="7F2E990B"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7498F459" w14:textId="39B2289E"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2AE2FB49" w14:textId="02CD055A"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60CEEA39" w14:textId="0E52F9E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7CFC6A37" w14:textId="2049F335"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28498569"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94B5BA5" w14:textId="51A69C61" w:rsidR="007A517E" w:rsidRPr="00857401" w:rsidRDefault="007A517E" w:rsidP="009C339C">
            <w:pPr>
              <w:rPr>
                <w:sz w:val="20"/>
                <w:szCs w:val="20"/>
              </w:rPr>
            </w:pPr>
            <w:proofErr w:type="spellStart"/>
            <w:r w:rsidRPr="00857401">
              <w:rPr>
                <w:sz w:val="20"/>
                <w:szCs w:val="20"/>
              </w:rPr>
              <w:t>BD_ReactionForce_RootMotion</w:t>
            </w:r>
            <w:proofErr w:type="spellEnd"/>
          </w:p>
        </w:tc>
        <w:tc>
          <w:tcPr>
            <w:tcW w:w="447" w:type="pct"/>
          </w:tcPr>
          <w:p w14:paraId="5B07BBF4" w14:textId="088C1710"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9A6DF0B"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61C75786" w14:textId="5E8B6D5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775A82A" w14:textId="25EE57A8"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7C13018" w14:textId="43A5929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95EE496" w14:textId="41F55411"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1873F622" w14:textId="7BA6E644"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33B62D33" w14:textId="4CDCB39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6EF0D5DE" w14:textId="49E28F7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78EA8355"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4FCC437A" w14:textId="3A789080" w:rsidR="007A517E" w:rsidRPr="000F5694" w:rsidRDefault="007A517E" w:rsidP="0044241D">
            <w:pPr>
              <w:rPr>
                <w:sz w:val="20"/>
                <w:szCs w:val="20"/>
              </w:rPr>
            </w:pPr>
            <w:r>
              <w:rPr>
                <w:sz w:val="20"/>
                <w:szCs w:val="20"/>
              </w:rPr>
              <w:t xml:space="preserve">ServoDyn </w:t>
            </w:r>
            <w:r w:rsidR="00C87F3E">
              <w:rPr>
                <w:sz w:val="20"/>
                <w:szCs w:val="20"/>
              </w:rPr>
              <w:t>(TMD)</w:t>
            </w:r>
          </w:p>
        </w:tc>
        <w:tc>
          <w:tcPr>
            <w:tcW w:w="447" w:type="pct"/>
            <w:shd w:val="clear" w:color="auto" w:fill="B8CCE4" w:themeFill="accent1" w:themeFillTint="66"/>
          </w:tcPr>
          <w:p w14:paraId="6A45805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0759DF2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1DD2A89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599B4D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4BC7B9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DDE52F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5223C1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D679D6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B0DBB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5D00654A"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10E1E244" w14:textId="3100531F" w:rsidR="007A517E" w:rsidRPr="000F5694" w:rsidRDefault="007A517E">
            <w:pPr>
              <w:rPr>
                <w:sz w:val="20"/>
                <w:szCs w:val="20"/>
              </w:rPr>
            </w:pPr>
            <w:proofErr w:type="spellStart"/>
            <w:r w:rsidRPr="00857401">
              <w:rPr>
                <w:sz w:val="20"/>
                <w:szCs w:val="20"/>
              </w:rPr>
              <w:t>SrvD_NTMD</w:t>
            </w:r>
            <w:proofErr w:type="spellEnd"/>
          </w:p>
        </w:tc>
        <w:tc>
          <w:tcPr>
            <w:tcW w:w="447" w:type="pct"/>
          </w:tcPr>
          <w:p w14:paraId="44B21076" w14:textId="71F70F1C"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7E2E5CD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53AC0250" w14:textId="2F58D768"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8E1940D" w14:textId="7E4C87B2"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0F97A28" w14:textId="58FEAC7A"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DD03CA8" w14:textId="3D2BA50E"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B3B0A2" w14:textId="4E67D0AB"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708BE1C8" w14:textId="7FBD0E01"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4161B8EE" w14:textId="12CF2D0F"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0388BA1F"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CDC6700" w14:textId="2BC0616C" w:rsidR="007A517E" w:rsidRPr="000F5694" w:rsidRDefault="007A517E">
            <w:pPr>
              <w:rPr>
                <w:sz w:val="20"/>
                <w:szCs w:val="20"/>
              </w:rPr>
            </w:pPr>
            <w:proofErr w:type="spellStart"/>
            <w:r w:rsidRPr="000F5694">
              <w:rPr>
                <w:sz w:val="20"/>
                <w:szCs w:val="20"/>
              </w:rPr>
              <w:t>SrvD_</w:t>
            </w:r>
            <w:r>
              <w:rPr>
                <w:sz w:val="20"/>
                <w:szCs w:val="20"/>
              </w:rPr>
              <w:t>T</w:t>
            </w:r>
            <w:r w:rsidRPr="000F5694">
              <w:rPr>
                <w:sz w:val="20"/>
                <w:szCs w:val="20"/>
              </w:rPr>
              <w:t>TMD</w:t>
            </w:r>
            <w:proofErr w:type="spellEnd"/>
          </w:p>
        </w:tc>
        <w:tc>
          <w:tcPr>
            <w:tcW w:w="447" w:type="pct"/>
          </w:tcPr>
          <w:p w14:paraId="3E683D59" w14:textId="0F83C02D"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40064AB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4C6CF79E" w14:textId="6A5572B1"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0B643787" w14:textId="6B1DE5D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1EB2E254" w14:textId="750828E5"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4FA17167" w14:textId="5515E2AF"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7F8861CB" w14:textId="43A6396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4" w:type="pct"/>
          </w:tcPr>
          <w:p w14:paraId="2E1C9FBC" w14:textId="5AF4F87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2" w:type="pct"/>
          </w:tcPr>
          <w:p w14:paraId="1B28B3DC" w14:textId="02EDA59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r>
      <w:tr w:rsidR="00B81F0F" w14:paraId="1701C40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6DA527BE" w14:textId="316A7039" w:rsidR="007A517E" w:rsidRPr="000F5694" w:rsidRDefault="007A517E" w:rsidP="00177DF2">
            <w:pPr>
              <w:rPr>
                <w:sz w:val="20"/>
                <w:szCs w:val="20"/>
              </w:rPr>
            </w:pPr>
            <w:r>
              <w:rPr>
                <w:sz w:val="20"/>
                <w:szCs w:val="20"/>
              </w:rPr>
              <w:t xml:space="preserve">AeroDyn </w:t>
            </w:r>
            <w:r w:rsidR="00177DF2">
              <w:rPr>
                <w:sz w:val="20"/>
                <w:szCs w:val="20"/>
              </w:rPr>
              <w:t>v15</w:t>
            </w:r>
          </w:p>
        </w:tc>
        <w:tc>
          <w:tcPr>
            <w:tcW w:w="447" w:type="pct"/>
            <w:shd w:val="clear" w:color="auto" w:fill="B8CCE4" w:themeFill="accent1" w:themeFillTint="66"/>
          </w:tcPr>
          <w:p w14:paraId="73F29C5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3D65445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70FAE1F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63BBBB5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40DCC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05F75B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934391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237DE22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F597C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88D20F2"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6E5BC8F8" w14:textId="77777777" w:rsidR="007A517E" w:rsidRPr="000F5694" w:rsidRDefault="007A517E" w:rsidP="0044241D">
            <w:pPr>
              <w:rPr>
                <w:sz w:val="20"/>
                <w:szCs w:val="20"/>
              </w:rPr>
            </w:pPr>
            <w:proofErr w:type="spellStart"/>
            <w:r w:rsidRPr="000F5694">
              <w:rPr>
                <w:sz w:val="20"/>
                <w:szCs w:val="20"/>
              </w:rPr>
              <w:t>AD_Blade</w:t>
            </w:r>
            <w:proofErr w:type="spellEnd"/>
          </w:p>
        </w:tc>
        <w:tc>
          <w:tcPr>
            <w:tcW w:w="447" w:type="pct"/>
          </w:tcPr>
          <w:p w14:paraId="5239C72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0D99328E" w14:textId="0A0FCFEF" w:rsidR="007A517E"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r w:rsidR="004169A6" w:rsidRPr="00857401">
              <w:rPr>
                <w:sz w:val="20"/>
                <w:szCs w:val="20"/>
                <w:vertAlign w:val="superscript"/>
              </w:rPr>
              <w:fldChar w:fldCharType="begin"/>
            </w:r>
            <w:r w:rsidR="004169A6" w:rsidRPr="00857401">
              <w:rPr>
                <w:sz w:val="20"/>
                <w:szCs w:val="20"/>
                <w:vertAlign w:val="superscript"/>
              </w:rPr>
              <w:instrText xml:space="preserve"> NOTEREF _Ref447133564 \h </w:instrText>
            </w:r>
            <w:r w:rsidR="004169A6">
              <w:rPr>
                <w:sz w:val="20"/>
                <w:szCs w:val="20"/>
                <w:vertAlign w:val="superscript"/>
              </w:rPr>
              <w:instrText xml:space="preserve"> \* MERGEFORMAT </w:instrText>
            </w:r>
            <w:r w:rsidR="004169A6" w:rsidRPr="00857401">
              <w:rPr>
                <w:sz w:val="20"/>
                <w:szCs w:val="20"/>
                <w:vertAlign w:val="superscript"/>
              </w:rPr>
            </w:r>
            <w:r w:rsidR="004169A6" w:rsidRPr="00857401">
              <w:rPr>
                <w:sz w:val="20"/>
                <w:szCs w:val="20"/>
                <w:vertAlign w:val="superscript"/>
              </w:rPr>
              <w:fldChar w:fldCharType="separate"/>
            </w:r>
            <w:r w:rsidR="00B66E17">
              <w:rPr>
                <w:sz w:val="20"/>
                <w:szCs w:val="20"/>
                <w:vertAlign w:val="superscript"/>
              </w:rPr>
              <w:t>§§</w:t>
            </w:r>
            <w:r w:rsidR="004169A6" w:rsidRPr="00857401">
              <w:rPr>
                <w:sz w:val="20"/>
                <w:szCs w:val="20"/>
                <w:vertAlign w:val="superscript"/>
              </w:rPr>
              <w:fldChar w:fldCharType="end"/>
            </w:r>
          </w:p>
        </w:tc>
        <w:tc>
          <w:tcPr>
            <w:tcW w:w="307" w:type="pct"/>
          </w:tcPr>
          <w:p w14:paraId="493524D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16D308E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390838C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0B76844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5CBE7AA7" w14:textId="4E39B48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tcPr>
          <w:p w14:paraId="12743C1A" w14:textId="2F48D548" w:rsidR="007A517E" w:rsidRPr="000F5694" w:rsidRDefault="007A517E">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12" w:type="pct"/>
          </w:tcPr>
          <w:p w14:paraId="10326659" w14:textId="64C6FB6B"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521122C8"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35D43ABD" w14:textId="05D2AD3C" w:rsidR="007A517E" w:rsidRPr="000F5694" w:rsidRDefault="007A517E" w:rsidP="0044241D">
            <w:pPr>
              <w:rPr>
                <w:sz w:val="20"/>
                <w:szCs w:val="20"/>
              </w:rPr>
            </w:pPr>
            <w:proofErr w:type="spellStart"/>
            <w:r w:rsidRPr="00857401">
              <w:rPr>
                <w:sz w:val="20"/>
                <w:szCs w:val="20"/>
              </w:rPr>
              <w:t>AD_BladeRootMotion</w:t>
            </w:r>
            <w:proofErr w:type="spellEnd"/>
          </w:p>
        </w:tc>
        <w:tc>
          <w:tcPr>
            <w:tcW w:w="447" w:type="pct"/>
          </w:tcPr>
          <w:p w14:paraId="29DE37C2" w14:textId="1220C11B"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2636E53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230441D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55F1DF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5D0E4BEC" w14:textId="0D9CE85A"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8394D9" w14:textId="67076C21"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B02ED0" w:rsidRPr="00D575EA">
              <w:rPr>
                <w:sz w:val="20"/>
                <w:szCs w:val="20"/>
                <w:vertAlign w:val="superscript"/>
              </w:rPr>
              <w:fldChar w:fldCharType="begin"/>
            </w:r>
            <w:r w:rsidR="00B02ED0" w:rsidRPr="00D575EA">
              <w:rPr>
                <w:sz w:val="20"/>
                <w:szCs w:val="20"/>
                <w:vertAlign w:val="superscript"/>
              </w:rPr>
              <w:instrText xml:space="preserve"> NOTEREF _Ref447132571 \h </w:instrText>
            </w:r>
            <w:r w:rsidR="00B02ED0">
              <w:rPr>
                <w:sz w:val="20"/>
                <w:szCs w:val="20"/>
                <w:vertAlign w:val="superscript"/>
              </w:rPr>
              <w:instrText xml:space="preserve"> \* MERGEFORMAT </w:instrText>
            </w:r>
            <w:r w:rsidR="00B02ED0" w:rsidRPr="00D575EA">
              <w:rPr>
                <w:sz w:val="20"/>
                <w:szCs w:val="20"/>
                <w:vertAlign w:val="superscript"/>
              </w:rPr>
            </w:r>
            <w:r w:rsidR="00B02ED0" w:rsidRPr="00D575EA">
              <w:rPr>
                <w:sz w:val="20"/>
                <w:szCs w:val="20"/>
                <w:vertAlign w:val="superscript"/>
              </w:rPr>
              <w:fldChar w:fldCharType="separate"/>
            </w:r>
            <w:r w:rsidR="00B66E17">
              <w:rPr>
                <w:sz w:val="20"/>
                <w:szCs w:val="20"/>
                <w:vertAlign w:val="superscript"/>
              </w:rPr>
              <w:t>***</w:t>
            </w:r>
            <w:r w:rsidR="00B02ED0" w:rsidRPr="00D575EA">
              <w:rPr>
                <w:sz w:val="20"/>
                <w:szCs w:val="20"/>
                <w:vertAlign w:val="superscript"/>
              </w:rPr>
              <w:fldChar w:fldCharType="end"/>
            </w:r>
          </w:p>
        </w:tc>
        <w:tc>
          <w:tcPr>
            <w:tcW w:w="308" w:type="pct"/>
          </w:tcPr>
          <w:p w14:paraId="3AF202D4" w14:textId="2FECB4D9"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163491E" w14:textId="40FEEF43" w:rsidR="007A517E" w:rsidRPr="000F5694" w:rsidRDefault="00F035CF">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12" w:type="pct"/>
          </w:tcPr>
          <w:p w14:paraId="08F8F664" w14:textId="7E808AD9"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37C32CB3"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3338A7C5" w14:textId="50E40810" w:rsidR="00F035CF" w:rsidRPr="000F5694" w:rsidRDefault="00F035CF" w:rsidP="0044241D">
            <w:pPr>
              <w:rPr>
                <w:sz w:val="20"/>
                <w:szCs w:val="20"/>
              </w:rPr>
            </w:pPr>
            <w:proofErr w:type="spellStart"/>
            <w:r w:rsidRPr="00857401">
              <w:rPr>
                <w:sz w:val="20"/>
                <w:szCs w:val="20"/>
              </w:rPr>
              <w:t>AD_HubMotion</w:t>
            </w:r>
            <w:proofErr w:type="spellEnd"/>
          </w:p>
        </w:tc>
        <w:tc>
          <w:tcPr>
            <w:tcW w:w="447" w:type="pct"/>
          </w:tcPr>
          <w:p w14:paraId="1F890E14" w14:textId="243A4049"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67EDE31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2C2EC52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194F0992"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082EDEB0" w14:textId="69C1009E"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0921C5B5" w14:textId="7AF4DDC1"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r w:rsidR="004928F5" w:rsidRPr="00D575EA">
              <w:rPr>
                <w:sz w:val="20"/>
                <w:szCs w:val="20"/>
                <w:vertAlign w:val="superscript"/>
              </w:rPr>
              <w:fldChar w:fldCharType="begin"/>
            </w:r>
            <w:r w:rsidR="004928F5" w:rsidRPr="00D575EA">
              <w:rPr>
                <w:sz w:val="20"/>
                <w:szCs w:val="20"/>
                <w:vertAlign w:val="superscript"/>
              </w:rPr>
              <w:instrText xml:space="preserve"> NOTEREF _Ref447132571 \h </w:instrText>
            </w:r>
            <w:r w:rsidR="004928F5">
              <w:rPr>
                <w:sz w:val="20"/>
                <w:szCs w:val="20"/>
                <w:vertAlign w:val="superscript"/>
              </w:rPr>
              <w:instrText xml:space="preserve"> \* MERGEFORMAT </w:instrText>
            </w:r>
            <w:r w:rsidR="004928F5" w:rsidRPr="00D575EA">
              <w:rPr>
                <w:sz w:val="20"/>
                <w:szCs w:val="20"/>
                <w:vertAlign w:val="superscript"/>
              </w:rPr>
            </w:r>
            <w:r w:rsidR="004928F5" w:rsidRPr="00D575EA">
              <w:rPr>
                <w:sz w:val="20"/>
                <w:szCs w:val="20"/>
                <w:vertAlign w:val="superscript"/>
              </w:rPr>
              <w:fldChar w:fldCharType="separate"/>
            </w:r>
            <w:r w:rsidR="00B66E17">
              <w:rPr>
                <w:sz w:val="20"/>
                <w:szCs w:val="20"/>
                <w:vertAlign w:val="superscript"/>
              </w:rPr>
              <w:t>***</w:t>
            </w:r>
            <w:r w:rsidR="004928F5" w:rsidRPr="00D575EA">
              <w:rPr>
                <w:sz w:val="20"/>
                <w:szCs w:val="20"/>
                <w:vertAlign w:val="superscript"/>
              </w:rPr>
              <w:fldChar w:fldCharType="end"/>
            </w:r>
          </w:p>
        </w:tc>
        <w:tc>
          <w:tcPr>
            <w:tcW w:w="308" w:type="pct"/>
          </w:tcPr>
          <w:p w14:paraId="6FAA53F8" w14:textId="69EDD552"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4" w:type="pct"/>
          </w:tcPr>
          <w:p w14:paraId="7464392B" w14:textId="3BF51FD0"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r w:rsidR="00666F14" w:rsidRPr="00D575EA">
              <w:rPr>
                <w:sz w:val="20"/>
                <w:szCs w:val="20"/>
                <w:vertAlign w:val="superscript"/>
              </w:rPr>
              <w:fldChar w:fldCharType="begin"/>
            </w:r>
            <w:r w:rsidR="00666F14" w:rsidRPr="00D575EA">
              <w:rPr>
                <w:sz w:val="20"/>
                <w:szCs w:val="20"/>
                <w:vertAlign w:val="superscript"/>
              </w:rPr>
              <w:instrText xml:space="preserve"> NOTEREF _Ref447132571 \h </w:instrText>
            </w:r>
            <w:r w:rsidR="00666F14">
              <w:rPr>
                <w:sz w:val="20"/>
                <w:szCs w:val="20"/>
                <w:vertAlign w:val="superscript"/>
              </w:rPr>
              <w:instrText xml:space="preserve"> \* MERGEFORMAT </w:instrText>
            </w:r>
            <w:r w:rsidR="00666F14" w:rsidRPr="00D575EA">
              <w:rPr>
                <w:sz w:val="20"/>
                <w:szCs w:val="20"/>
                <w:vertAlign w:val="superscript"/>
              </w:rPr>
            </w:r>
            <w:r w:rsidR="00666F14" w:rsidRPr="00D575EA">
              <w:rPr>
                <w:sz w:val="20"/>
                <w:szCs w:val="20"/>
                <w:vertAlign w:val="superscript"/>
              </w:rPr>
              <w:fldChar w:fldCharType="separate"/>
            </w:r>
            <w:r w:rsidR="00B66E17">
              <w:rPr>
                <w:sz w:val="20"/>
                <w:szCs w:val="20"/>
                <w:vertAlign w:val="superscript"/>
              </w:rPr>
              <w:t>***</w:t>
            </w:r>
            <w:r w:rsidR="00666F14" w:rsidRPr="00D575EA">
              <w:rPr>
                <w:sz w:val="20"/>
                <w:szCs w:val="20"/>
                <w:vertAlign w:val="superscript"/>
              </w:rPr>
              <w:fldChar w:fldCharType="end"/>
            </w:r>
          </w:p>
        </w:tc>
        <w:tc>
          <w:tcPr>
            <w:tcW w:w="312" w:type="pct"/>
          </w:tcPr>
          <w:p w14:paraId="43F20C00" w14:textId="61892115"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3ED08789"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0C49750A" w14:textId="095A3727" w:rsidR="00F035CF" w:rsidRPr="000F5694" w:rsidRDefault="00F035CF" w:rsidP="0044241D">
            <w:pPr>
              <w:rPr>
                <w:sz w:val="20"/>
                <w:szCs w:val="20"/>
              </w:rPr>
            </w:pPr>
            <w:proofErr w:type="spellStart"/>
            <w:r w:rsidRPr="00857401">
              <w:rPr>
                <w:sz w:val="20"/>
                <w:szCs w:val="20"/>
              </w:rPr>
              <w:t>AD_Tower</w:t>
            </w:r>
            <w:proofErr w:type="spellEnd"/>
          </w:p>
        </w:tc>
        <w:tc>
          <w:tcPr>
            <w:tcW w:w="447" w:type="pct"/>
          </w:tcPr>
          <w:p w14:paraId="791BC198" w14:textId="1484CBB1"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Line2</w:t>
            </w:r>
          </w:p>
        </w:tc>
        <w:tc>
          <w:tcPr>
            <w:tcW w:w="902" w:type="pct"/>
          </w:tcPr>
          <w:p w14:paraId="38DEDEF1" w14:textId="77777777"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591BA255" w14:textId="36568E5A"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142F8E78" w14:textId="319FE87D"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7F79412B" w14:textId="5EA6DC6C"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69C61BEF" w14:textId="42631358"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702A8FB1" w14:textId="49D523DB"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2BD75A69" w14:textId="613E1562"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B66E17">
              <w:rPr>
                <w:sz w:val="20"/>
                <w:szCs w:val="20"/>
                <w:vertAlign w:val="superscript"/>
              </w:rPr>
              <w:t>***</w:t>
            </w:r>
            <w:r w:rsidR="00DC3480" w:rsidRPr="00D575EA">
              <w:rPr>
                <w:sz w:val="20"/>
                <w:szCs w:val="20"/>
                <w:vertAlign w:val="superscript"/>
              </w:rPr>
              <w:fldChar w:fldCharType="end"/>
            </w:r>
          </w:p>
        </w:tc>
        <w:tc>
          <w:tcPr>
            <w:tcW w:w="312" w:type="pct"/>
          </w:tcPr>
          <w:p w14:paraId="7FB43134" w14:textId="027F1D06"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11D3C7F7"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4F3B3183" w14:textId="4A67861E" w:rsidR="00F035CF" w:rsidRPr="000F5694" w:rsidRDefault="00F035CF" w:rsidP="0044241D">
            <w:pPr>
              <w:rPr>
                <w:sz w:val="20"/>
                <w:szCs w:val="20"/>
              </w:rPr>
            </w:pPr>
            <w:r>
              <w:rPr>
                <w:sz w:val="20"/>
                <w:szCs w:val="20"/>
              </w:rPr>
              <w:t xml:space="preserve">HydroDyn </w:t>
            </w:r>
          </w:p>
        </w:tc>
        <w:tc>
          <w:tcPr>
            <w:tcW w:w="447" w:type="pct"/>
            <w:shd w:val="clear" w:color="auto" w:fill="B8CCE4" w:themeFill="accent1" w:themeFillTint="66"/>
          </w:tcPr>
          <w:p w14:paraId="2CE755E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41D7DE5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117A159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399FA4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52220E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5955D60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CFF96CA"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0448A698"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722BB536"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32635C66"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0EDA6E2C" w14:textId="0D7320D1" w:rsidR="00C31C74" w:rsidRPr="000F5694" w:rsidRDefault="00C31C74" w:rsidP="00B81F0F">
            <w:pPr>
              <w:rPr>
                <w:sz w:val="20"/>
                <w:szCs w:val="20"/>
              </w:rPr>
            </w:pPr>
            <w:proofErr w:type="spellStart"/>
            <w:r w:rsidRPr="000F5694">
              <w:rPr>
                <w:sz w:val="20"/>
                <w:szCs w:val="20"/>
              </w:rPr>
              <w:t>HD_AllHdroOrigin</w:t>
            </w:r>
            <w:proofErr w:type="spellEnd"/>
            <w:r w:rsidR="00B81F0F">
              <w:rPr>
                <w:rStyle w:val="FootnoteReference"/>
                <w:sz w:val="20"/>
                <w:szCs w:val="20"/>
              </w:rPr>
              <w:footnoteReference w:id="10"/>
            </w:r>
          </w:p>
        </w:tc>
        <w:tc>
          <w:tcPr>
            <w:tcW w:w="447" w:type="pct"/>
          </w:tcPr>
          <w:p w14:paraId="6CC1559D"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FFE5AC0" w14:textId="19A5F56A" w:rsidR="00C31C74" w:rsidRPr="000F5694" w:rsidRDefault="00B81F0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sym w:font="Wingdings" w:char="F0FC"/>
            </w:r>
          </w:p>
        </w:tc>
        <w:tc>
          <w:tcPr>
            <w:tcW w:w="307" w:type="pct"/>
          </w:tcPr>
          <w:p w14:paraId="6BEC552F"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648CD951"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A79F230" w14:textId="4D80095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034CD549" w14:textId="02BCCC3D"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359F0DB0" w14:textId="5B800BA5" w:rsidR="00C31C74" w:rsidRPr="000F5694" w:rsidRDefault="00146326"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31DCED4F" w14:textId="5A4BAFC7"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2" w:type="pct"/>
          </w:tcPr>
          <w:p w14:paraId="0388CE6A" w14:textId="24A34248"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r>
      <w:tr w:rsidR="00B81F0F" w14:paraId="11ABBECA"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3BE0949" w14:textId="167C13FF" w:rsidR="00C31C74" w:rsidRPr="000F5694" w:rsidRDefault="00C31C74">
            <w:pPr>
              <w:rPr>
                <w:sz w:val="20"/>
                <w:szCs w:val="20"/>
              </w:rPr>
            </w:pPr>
            <w:proofErr w:type="spellStart"/>
            <w:r w:rsidRPr="00857401">
              <w:rPr>
                <w:sz w:val="20"/>
                <w:szCs w:val="20"/>
              </w:rPr>
              <w:t>HD_Mesh</w:t>
            </w:r>
            <w:bookmarkStart w:id="165" w:name="_Ref447273210"/>
            <w:proofErr w:type="spellEnd"/>
            <w:r w:rsidR="00B81F0F">
              <w:rPr>
                <w:rStyle w:val="FootnoteReference"/>
                <w:sz w:val="20"/>
                <w:szCs w:val="20"/>
              </w:rPr>
              <w:footnoteReference w:id="11"/>
            </w:r>
            <w:bookmarkEnd w:id="165"/>
          </w:p>
        </w:tc>
        <w:tc>
          <w:tcPr>
            <w:tcW w:w="447" w:type="pct"/>
          </w:tcPr>
          <w:p w14:paraId="6C7700AC" w14:textId="7A300D2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2C61A771"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3961758A" w14:textId="4774EBA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6AE700A7" w14:textId="6B80C0E0"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3B10F87C" w14:textId="22A6AE05"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15198398" w14:textId="6F6ECC0E"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0EDA09D5" w14:textId="089737EA"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14" w:type="pct"/>
          </w:tcPr>
          <w:p w14:paraId="5DB7D8EA" w14:textId="1F4AFF81" w:rsidR="00C31C74" w:rsidRPr="000F5694" w:rsidRDefault="00C31C74" w:rsidP="000F46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12" w:type="pct"/>
          </w:tcPr>
          <w:p w14:paraId="71096D1C" w14:textId="1B38B648" w:rsidR="00C31C74" w:rsidRPr="000F5694" w:rsidRDefault="00C31C74" w:rsidP="000F46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r>
      <w:tr w:rsidR="00B81F0F" w14:paraId="295D6440"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27383DF1" w14:textId="5F1C76B3" w:rsidR="00C31C74" w:rsidRPr="000F5694" w:rsidRDefault="00C31C74" w:rsidP="0044241D">
            <w:pPr>
              <w:rPr>
                <w:sz w:val="20"/>
                <w:szCs w:val="20"/>
              </w:rPr>
            </w:pPr>
            <w:proofErr w:type="spellStart"/>
            <w:r w:rsidRPr="00857401">
              <w:rPr>
                <w:sz w:val="20"/>
                <w:szCs w:val="20"/>
              </w:rPr>
              <w:t>HD_MorisonLumped</w:t>
            </w:r>
            <w:proofErr w:type="spellEnd"/>
          </w:p>
        </w:tc>
        <w:tc>
          <w:tcPr>
            <w:tcW w:w="447" w:type="pct"/>
          </w:tcPr>
          <w:p w14:paraId="33AD056B" w14:textId="46E71B8A"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FB59C9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4543E6C0" w14:textId="34966A5D"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58F8348E" w14:textId="097B464F"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45051F80" w14:textId="226DE9C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70964B43" w14:textId="6DAE1FE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50D23A68" w14:textId="4C0ACBFD"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14" w:type="pct"/>
          </w:tcPr>
          <w:p w14:paraId="2C17855E" w14:textId="5540987A"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12" w:type="pct"/>
          </w:tcPr>
          <w:p w14:paraId="1D643BF8" w14:textId="2A266BEB"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r>
      <w:tr w:rsidR="00B81F0F" w14:paraId="3C99C7E5"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5029FFF3" w14:textId="77777777" w:rsidR="00C31C74" w:rsidRPr="000F5694" w:rsidRDefault="00C31C74" w:rsidP="0044241D">
            <w:pPr>
              <w:rPr>
                <w:sz w:val="20"/>
                <w:szCs w:val="20"/>
              </w:rPr>
            </w:pPr>
            <w:proofErr w:type="spellStart"/>
            <w:r w:rsidRPr="000F5694">
              <w:rPr>
                <w:sz w:val="20"/>
                <w:szCs w:val="20"/>
              </w:rPr>
              <w:t>HD_MorisonDistrib</w:t>
            </w:r>
            <w:proofErr w:type="spellEnd"/>
          </w:p>
        </w:tc>
        <w:tc>
          <w:tcPr>
            <w:tcW w:w="447" w:type="pct"/>
          </w:tcPr>
          <w:p w14:paraId="764CE5EA"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7F1D3DA3" w14:textId="2C77781F" w:rsidR="00C31C74"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1FD28B2E" w14:textId="1F06E9E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6B322C04" w14:textId="6748A426"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7ECF7A27" w14:textId="68CE467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788E2F2A" w14:textId="4C71CB9F"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01B447FC" w14:textId="449D79CA"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14" w:type="pct"/>
          </w:tcPr>
          <w:p w14:paraId="7C3A4D69" w14:textId="68560AD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12" w:type="pct"/>
          </w:tcPr>
          <w:p w14:paraId="63B89E32" w14:textId="47EB508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r>
      <w:tr w:rsidR="00B81F0F" w14:paraId="64F6ED00"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7AFA6B9" w14:textId="011098F3" w:rsidR="00C31C74" w:rsidRPr="000F5694" w:rsidRDefault="00C31C74" w:rsidP="0044241D">
            <w:pPr>
              <w:rPr>
                <w:sz w:val="20"/>
                <w:szCs w:val="20"/>
              </w:rPr>
            </w:pPr>
            <w:r>
              <w:rPr>
                <w:sz w:val="20"/>
                <w:szCs w:val="20"/>
              </w:rPr>
              <w:t xml:space="preserve">SubDyn </w:t>
            </w:r>
          </w:p>
        </w:tc>
        <w:tc>
          <w:tcPr>
            <w:tcW w:w="447" w:type="pct"/>
            <w:shd w:val="clear" w:color="auto" w:fill="B8CCE4" w:themeFill="accent1" w:themeFillTint="66"/>
          </w:tcPr>
          <w:p w14:paraId="289BF25B"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01AD5D2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72DBA80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6FCA5FA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41C54AB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48D0F4E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34F0268"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591BF8C4"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1235EC2"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rsidRPr="00E40ED8" w14:paraId="74A042FD"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2C86FF93" w14:textId="1C9AB989" w:rsidR="00C31C74" w:rsidRPr="00726CF0" w:rsidRDefault="00C31C74" w:rsidP="009C339C">
            <w:pPr>
              <w:rPr>
                <w:sz w:val="20"/>
                <w:szCs w:val="20"/>
              </w:rPr>
            </w:pPr>
            <w:r w:rsidRPr="0078613A">
              <w:rPr>
                <w:sz w:val="20"/>
                <w:szCs w:val="20"/>
              </w:rPr>
              <w:t>SD_LMesh_y2Mesh</w:t>
            </w:r>
          </w:p>
        </w:tc>
        <w:tc>
          <w:tcPr>
            <w:tcW w:w="447" w:type="pct"/>
          </w:tcPr>
          <w:p w14:paraId="52076EA9" w14:textId="042C63CE" w:rsidR="00C31C74" w:rsidRPr="0078613A" w:rsidRDefault="00C31C74" w:rsidP="009C339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sz w:val="20"/>
                <w:szCs w:val="20"/>
              </w:rPr>
              <w:t>Point</w:t>
            </w:r>
          </w:p>
        </w:tc>
        <w:tc>
          <w:tcPr>
            <w:tcW w:w="902" w:type="pct"/>
          </w:tcPr>
          <w:p w14:paraId="1B68070C" w14:textId="77777777" w:rsidR="00C31C74" w:rsidRPr="0078613A" w:rsidRDefault="00C31C74" w:rsidP="009C339C">
            <w:pPr>
              <w:jc w:val="center"/>
              <w:cnfStyle w:val="000000100000" w:firstRow="0" w:lastRow="0" w:firstColumn="0" w:lastColumn="0" w:oddVBand="0" w:evenVBand="0" w:oddHBand="1" w:evenHBand="0" w:firstRowFirstColumn="0" w:firstRowLastColumn="0" w:lastRowFirstColumn="0" w:lastRowLastColumn="0"/>
              <w:rPr>
                <w:b/>
                <w:bCs/>
                <w:sz w:val="20"/>
                <w:szCs w:val="20"/>
              </w:rPr>
            </w:pPr>
          </w:p>
        </w:tc>
        <w:tc>
          <w:tcPr>
            <w:tcW w:w="307" w:type="pct"/>
          </w:tcPr>
          <w:p w14:paraId="00E3066C" w14:textId="27F713A4"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In</w:t>
            </w:r>
          </w:p>
        </w:tc>
        <w:tc>
          <w:tcPr>
            <w:tcW w:w="308" w:type="pct"/>
          </w:tcPr>
          <w:p w14:paraId="207A040D" w14:textId="4CB93B9E"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In</w:t>
            </w:r>
          </w:p>
        </w:tc>
        <w:tc>
          <w:tcPr>
            <w:tcW w:w="308" w:type="pct"/>
          </w:tcPr>
          <w:p w14:paraId="03FA1DA6" w14:textId="7930E959"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08" w:type="pct"/>
          </w:tcPr>
          <w:p w14:paraId="2D502DC1" w14:textId="6474EA13"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08" w:type="pct"/>
          </w:tcPr>
          <w:p w14:paraId="77F80908" w14:textId="7444C692"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14" w:type="pct"/>
          </w:tcPr>
          <w:p w14:paraId="017F7E25" w14:textId="0D82CFEB"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12" w:type="pct"/>
          </w:tcPr>
          <w:p w14:paraId="13170179" w14:textId="6E6F2E07"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r>
      <w:tr w:rsidR="00B81F0F" w:rsidRPr="00E40ED8" w14:paraId="228F498B"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35DF221" w14:textId="51A04652" w:rsidR="00C31C74" w:rsidRPr="00857401" w:rsidRDefault="00C31C74" w:rsidP="009C339C">
            <w:pPr>
              <w:rPr>
                <w:sz w:val="20"/>
                <w:szCs w:val="20"/>
              </w:rPr>
            </w:pPr>
            <w:r w:rsidRPr="00857401">
              <w:rPr>
                <w:sz w:val="20"/>
                <w:szCs w:val="20"/>
              </w:rPr>
              <w:lastRenderedPageBreak/>
              <w:t>SD_y1Mesh_TPMesh</w:t>
            </w:r>
          </w:p>
        </w:tc>
        <w:tc>
          <w:tcPr>
            <w:tcW w:w="447" w:type="pct"/>
          </w:tcPr>
          <w:p w14:paraId="761EE3C1" w14:textId="35FD7E99" w:rsidR="00C31C74" w:rsidRPr="00857401" w:rsidRDefault="00C31C74" w:rsidP="009C339C">
            <w:pPr>
              <w:jc w:val="center"/>
              <w:cnfStyle w:val="000000000000" w:firstRow="0" w:lastRow="0" w:firstColumn="0" w:lastColumn="0" w:oddVBand="0" w:evenVBand="0" w:oddHBand="0" w:evenHBand="0" w:firstRowFirstColumn="0" w:firstRowLastColumn="0" w:lastRowFirstColumn="0" w:lastRowLastColumn="0"/>
              <w:rPr>
                <w:b/>
                <w:bCs/>
                <w:sz w:val="20"/>
                <w:szCs w:val="20"/>
              </w:rPr>
            </w:pPr>
            <w:r>
              <w:rPr>
                <w:sz w:val="20"/>
                <w:szCs w:val="20"/>
              </w:rPr>
              <w:t>Point</w:t>
            </w:r>
          </w:p>
        </w:tc>
        <w:tc>
          <w:tcPr>
            <w:tcW w:w="902" w:type="pct"/>
          </w:tcPr>
          <w:p w14:paraId="1A14686A" w14:textId="77777777" w:rsidR="00C31C74" w:rsidRPr="00857401" w:rsidRDefault="00C31C74" w:rsidP="009C339C">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7" w:type="pct"/>
          </w:tcPr>
          <w:p w14:paraId="1BF66362" w14:textId="3D2B747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64F54E8" w14:textId="471F1AF8"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C792BDD" w14:textId="79A54F3F"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0F948020" w14:textId="55DE2F8D"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4F040000" w14:textId="47D3243E"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4" w:type="pct"/>
          </w:tcPr>
          <w:p w14:paraId="6780D890" w14:textId="0A222735"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2" w:type="pct"/>
          </w:tcPr>
          <w:p w14:paraId="550100FA" w14:textId="5B46D71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r>
      <w:tr w:rsidR="00B81F0F" w14:paraId="5FC90717"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0875DEA3" w14:textId="66BEE3C2" w:rsidR="00C31C74" w:rsidRPr="000F5694" w:rsidRDefault="00C31C74" w:rsidP="0044241D">
            <w:pPr>
              <w:rPr>
                <w:sz w:val="20"/>
                <w:szCs w:val="20"/>
              </w:rPr>
            </w:pPr>
            <w:r>
              <w:rPr>
                <w:sz w:val="20"/>
                <w:szCs w:val="20"/>
              </w:rPr>
              <w:t>MAP++</w:t>
            </w:r>
            <w:bookmarkStart w:id="166" w:name="_Ref447256594"/>
            <w:r w:rsidR="00A45E41">
              <w:rPr>
                <w:rStyle w:val="FootnoteReference"/>
                <w:sz w:val="20"/>
                <w:szCs w:val="20"/>
              </w:rPr>
              <w:footnoteReference w:id="12"/>
            </w:r>
            <w:bookmarkEnd w:id="166"/>
          </w:p>
        </w:tc>
        <w:tc>
          <w:tcPr>
            <w:tcW w:w="447" w:type="pct"/>
            <w:shd w:val="clear" w:color="auto" w:fill="B8CCE4" w:themeFill="accent1" w:themeFillTint="66"/>
          </w:tcPr>
          <w:p w14:paraId="2CEAB69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436B41C7" w14:textId="77777777" w:rsidR="00C31C74" w:rsidRPr="000F5694" w:rsidRDefault="00C31C74" w:rsidP="00020E5F">
            <w:pP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04C74C5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CC90976"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77CDBD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C0BB1F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7B7DE66"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23DBBE5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40217D19"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1D60F3C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CB17BDF" w14:textId="2B75DD22" w:rsidR="00C31C74" w:rsidRPr="00E40ED8" w:rsidRDefault="00C31C74" w:rsidP="009C339C">
            <w:pPr>
              <w:rPr>
                <w:sz w:val="20"/>
                <w:szCs w:val="20"/>
              </w:rPr>
            </w:pPr>
            <w:proofErr w:type="spellStart"/>
            <w:r w:rsidRPr="00857401">
              <w:rPr>
                <w:sz w:val="20"/>
                <w:szCs w:val="20"/>
              </w:rPr>
              <w:t>MAP_PtFairlead</w:t>
            </w:r>
            <w:proofErr w:type="spellEnd"/>
          </w:p>
        </w:tc>
        <w:tc>
          <w:tcPr>
            <w:tcW w:w="447" w:type="pct"/>
          </w:tcPr>
          <w:p w14:paraId="3FEA1079" w14:textId="63B13D23"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1186D28B"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7" w:type="pct"/>
          </w:tcPr>
          <w:p w14:paraId="7C47D723" w14:textId="2183551D"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6B156634" w14:textId="569888EF"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2EFEC8E9" w14:textId="34CA240C"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F6E5B65" w14:textId="6FD741D9"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08" w:type="pct"/>
          </w:tcPr>
          <w:p w14:paraId="47B54034"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0F6CF72A" w14:textId="752992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12" w:type="pct"/>
          </w:tcPr>
          <w:p w14:paraId="6252CBCA"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44C910BD"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7A4AD577" w14:textId="46799D0C" w:rsidR="00C31C74" w:rsidRPr="000F5694" w:rsidRDefault="00C31C74">
            <w:pPr>
              <w:rPr>
                <w:sz w:val="20"/>
                <w:szCs w:val="20"/>
              </w:rPr>
            </w:pPr>
            <w:proofErr w:type="spellStart"/>
            <w:r>
              <w:rPr>
                <w:sz w:val="20"/>
                <w:szCs w:val="20"/>
              </w:rPr>
              <w:t>MoorDyn</w:t>
            </w:r>
            <w:proofErr w:type="spellEnd"/>
            <w:r w:rsidR="00A45E41" w:rsidRPr="00A45E41">
              <w:rPr>
                <w:sz w:val="20"/>
                <w:szCs w:val="20"/>
                <w:vertAlign w:val="superscript"/>
              </w:rPr>
              <w:fldChar w:fldCharType="begin"/>
            </w:r>
            <w:r w:rsidR="00A45E41" w:rsidRPr="00A45E41">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A45E41">
              <w:rPr>
                <w:sz w:val="20"/>
                <w:szCs w:val="20"/>
                <w:vertAlign w:val="superscript"/>
              </w:rPr>
            </w:r>
            <w:r w:rsidR="00A45E41" w:rsidRPr="00A45E41">
              <w:rPr>
                <w:sz w:val="20"/>
                <w:szCs w:val="20"/>
                <w:vertAlign w:val="superscript"/>
              </w:rPr>
              <w:fldChar w:fldCharType="separate"/>
            </w:r>
            <w:r w:rsidR="00B66E17">
              <w:rPr>
                <w:sz w:val="20"/>
                <w:szCs w:val="20"/>
                <w:vertAlign w:val="superscript"/>
              </w:rPr>
              <w:t>§§§</w:t>
            </w:r>
            <w:r w:rsidR="00A45E41" w:rsidRPr="00A45E41">
              <w:rPr>
                <w:sz w:val="20"/>
                <w:szCs w:val="20"/>
                <w:vertAlign w:val="superscript"/>
              </w:rPr>
              <w:fldChar w:fldCharType="end"/>
            </w:r>
          </w:p>
        </w:tc>
        <w:tc>
          <w:tcPr>
            <w:tcW w:w="447" w:type="pct"/>
            <w:shd w:val="clear" w:color="auto" w:fill="B8CCE4" w:themeFill="accent1" w:themeFillTint="66"/>
          </w:tcPr>
          <w:p w14:paraId="23EC3948"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385E4D28"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4C2D4BF"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168555E"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A9FB08B"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B44A39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34451D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F0550BE"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9F7717A"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3522274F"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3CBCE30A" w14:textId="4F602731" w:rsidR="00C31C74" w:rsidRPr="00857401" w:rsidRDefault="00A13995" w:rsidP="009C339C">
            <w:pPr>
              <w:rPr>
                <w:sz w:val="20"/>
                <w:szCs w:val="20"/>
              </w:rPr>
            </w:pPr>
            <w:proofErr w:type="spellStart"/>
            <w:r w:rsidRPr="00857401">
              <w:rPr>
                <w:sz w:val="20"/>
                <w:szCs w:val="20"/>
              </w:rPr>
              <w:t>MD_PtFairlead</w:t>
            </w:r>
            <w:proofErr w:type="spellEnd"/>
          </w:p>
        </w:tc>
        <w:tc>
          <w:tcPr>
            <w:tcW w:w="447" w:type="pct"/>
          </w:tcPr>
          <w:p w14:paraId="355EB9B2" w14:textId="34511E2E"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E06AAF3"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30D8D21E" w14:textId="5772370D"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9019853" w14:textId="77777777"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1D3D7050"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590A5D77" w14:textId="2193C295"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08" w:type="pct"/>
          </w:tcPr>
          <w:p w14:paraId="7DB0851B"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7EF45B5" w14:textId="744A85C1"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B66E17">
              <w:rPr>
                <w:sz w:val="20"/>
                <w:szCs w:val="20"/>
                <w:vertAlign w:val="superscript"/>
              </w:rPr>
              <w:t>***</w:t>
            </w:r>
            <w:r w:rsidR="00DC3480" w:rsidRPr="00D575EA">
              <w:rPr>
                <w:sz w:val="20"/>
                <w:szCs w:val="20"/>
                <w:vertAlign w:val="superscript"/>
              </w:rPr>
              <w:fldChar w:fldCharType="end"/>
            </w:r>
          </w:p>
        </w:tc>
        <w:tc>
          <w:tcPr>
            <w:tcW w:w="312" w:type="pct"/>
          </w:tcPr>
          <w:p w14:paraId="315215FC"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3DA3A571"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056AD706" w14:textId="3F1CE223" w:rsidR="00C31C74" w:rsidRPr="000F5694" w:rsidRDefault="00485E21">
            <w:pPr>
              <w:rPr>
                <w:sz w:val="20"/>
                <w:szCs w:val="20"/>
              </w:rPr>
            </w:pPr>
            <w:r>
              <w:rPr>
                <w:sz w:val="20"/>
                <w:szCs w:val="20"/>
              </w:rPr>
              <w:t>FEAMooring</w:t>
            </w:r>
            <w:r w:rsidR="00A45E41" w:rsidRPr="009D4513">
              <w:rPr>
                <w:sz w:val="20"/>
                <w:szCs w:val="20"/>
                <w:vertAlign w:val="superscript"/>
              </w:rPr>
              <w:fldChar w:fldCharType="begin"/>
            </w:r>
            <w:r w:rsidR="00A45E41" w:rsidRPr="009D4513">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9D4513">
              <w:rPr>
                <w:sz w:val="20"/>
                <w:szCs w:val="20"/>
                <w:vertAlign w:val="superscript"/>
              </w:rPr>
            </w:r>
            <w:r w:rsidR="00A45E41" w:rsidRPr="009D4513">
              <w:rPr>
                <w:sz w:val="20"/>
                <w:szCs w:val="20"/>
                <w:vertAlign w:val="superscript"/>
              </w:rPr>
              <w:fldChar w:fldCharType="separate"/>
            </w:r>
            <w:r w:rsidR="00B66E17">
              <w:rPr>
                <w:sz w:val="20"/>
                <w:szCs w:val="20"/>
                <w:vertAlign w:val="superscript"/>
              </w:rPr>
              <w:t>§§§</w:t>
            </w:r>
            <w:r w:rsidR="00A45E41" w:rsidRPr="009D4513">
              <w:rPr>
                <w:sz w:val="20"/>
                <w:szCs w:val="20"/>
                <w:vertAlign w:val="superscript"/>
              </w:rPr>
              <w:fldChar w:fldCharType="end"/>
            </w:r>
          </w:p>
        </w:tc>
        <w:tc>
          <w:tcPr>
            <w:tcW w:w="447" w:type="pct"/>
            <w:shd w:val="clear" w:color="auto" w:fill="B8CCE4" w:themeFill="accent1" w:themeFillTint="66"/>
          </w:tcPr>
          <w:p w14:paraId="6EC7C1F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006A0BB0"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F4F0D51"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6BEC6FA"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FE431E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05C010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4A13327"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77343A6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9B270F1"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4AF71EF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08A63B31" w14:textId="5B2CF8AD" w:rsidR="00C31C74" w:rsidRPr="00857401" w:rsidRDefault="00A13995" w:rsidP="009C339C">
            <w:pPr>
              <w:rPr>
                <w:sz w:val="20"/>
                <w:szCs w:val="20"/>
              </w:rPr>
            </w:pPr>
            <w:proofErr w:type="spellStart"/>
            <w:r w:rsidRPr="00857401">
              <w:rPr>
                <w:sz w:val="20"/>
                <w:szCs w:val="20"/>
              </w:rPr>
              <w:t>FEAM_PtFairlead</w:t>
            </w:r>
            <w:proofErr w:type="spellEnd"/>
          </w:p>
        </w:tc>
        <w:tc>
          <w:tcPr>
            <w:tcW w:w="447" w:type="pct"/>
          </w:tcPr>
          <w:p w14:paraId="6C396FC9" w14:textId="26FFAD3E"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72825991"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0DB310EE" w14:textId="53B6C28B"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299D3AAD" w14:textId="77777777"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FE0CBE1"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DFA1FB9" w14:textId="21283F4C"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08" w:type="pct"/>
          </w:tcPr>
          <w:p w14:paraId="3F9FE3C2"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3F1645D" w14:textId="1B120E5C" w:rsidR="00C31C74" w:rsidRDefault="004A5415" w:rsidP="00445F5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B66E17">
              <w:rPr>
                <w:sz w:val="20"/>
                <w:szCs w:val="20"/>
                <w:vertAlign w:val="superscript"/>
              </w:rPr>
              <w:t>***</w:t>
            </w:r>
            <w:r w:rsidR="00DC3480" w:rsidRPr="00D575EA">
              <w:rPr>
                <w:sz w:val="20"/>
                <w:szCs w:val="20"/>
                <w:vertAlign w:val="superscript"/>
              </w:rPr>
              <w:fldChar w:fldCharType="end"/>
            </w:r>
          </w:p>
        </w:tc>
        <w:tc>
          <w:tcPr>
            <w:tcW w:w="312" w:type="pct"/>
          </w:tcPr>
          <w:p w14:paraId="0EA42A4A"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8C687DE"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3B65863C" w14:textId="2AD2A976" w:rsidR="00485E21" w:rsidRPr="000F5694" w:rsidRDefault="00485E21" w:rsidP="0044241D">
            <w:pPr>
              <w:rPr>
                <w:sz w:val="20"/>
                <w:szCs w:val="20"/>
              </w:rPr>
            </w:pPr>
            <w:proofErr w:type="spellStart"/>
            <w:r>
              <w:rPr>
                <w:sz w:val="20"/>
                <w:szCs w:val="20"/>
              </w:rPr>
              <w:t>OrcaFlex</w:t>
            </w:r>
            <w:proofErr w:type="spellEnd"/>
            <w:r>
              <w:rPr>
                <w:sz w:val="20"/>
                <w:szCs w:val="20"/>
              </w:rPr>
              <w:t xml:space="preserve"> Interface</w:t>
            </w:r>
            <w:r w:rsidR="00A45E41" w:rsidRPr="009D4513">
              <w:rPr>
                <w:sz w:val="20"/>
                <w:szCs w:val="20"/>
                <w:vertAlign w:val="superscript"/>
              </w:rPr>
              <w:fldChar w:fldCharType="begin"/>
            </w:r>
            <w:r w:rsidR="00A45E41" w:rsidRPr="009D4513">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9D4513">
              <w:rPr>
                <w:sz w:val="20"/>
                <w:szCs w:val="20"/>
                <w:vertAlign w:val="superscript"/>
              </w:rPr>
            </w:r>
            <w:r w:rsidR="00A45E41" w:rsidRPr="009D4513">
              <w:rPr>
                <w:sz w:val="20"/>
                <w:szCs w:val="20"/>
                <w:vertAlign w:val="superscript"/>
              </w:rPr>
              <w:fldChar w:fldCharType="separate"/>
            </w:r>
            <w:r w:rsidR="00B66E17">
              <w:rPr>
                <w:sz w:val="20"/>
                <w:szCs w:val="20"/>
                <w:vertAlign w:val="superscript"/>
              </w:rPr>
              <w:t>§§§</w:t>
            </w:r>
            <w:r w:rsidR="00A45E41" w:rsidRPr="009D4513">
              <w:rPr>
                <w:sz w:val="20"/>
                <w:szCs w:val="20"/>
                <w:vertAlign w:val="superscript"/>
              </w:rPr>
              <w:fldChar w:fldCharType="end"/>
            </w:r>
          </w:p>
        </w:tc>
        <w:tc>
          <w:tcPr>
            <w:tcW w:w="447" w:type="pct"/>
            <w:shd w:val="clear" w:color="auto" w:fill="B8CCE4" w:themeFill="accent1" w:themeFillTint="66"/>
          </w:tcPr>
          <w:p w14:paraId="40DB6FFB"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3D63D54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9F94674"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B10A53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89DDC2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B12D8F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D199887"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19FD3A01"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2A6EC5E"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3DA3B65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26C045ED" w14:textId="0E5AB155" w:rsidR="00C31C74" w:rsidRPr="00857401" w:rsidRDefault="00A13995" w:rsidP="009C339C">
            <w:pPr>
              <w:rPr>
                <w:sz w:val="20"/>
                <w:szCs w:val="20"/>
              </w:rPr>
            </w:pPr>
            <w:proofErr w:type="spellStart"/>
            <w:r w:rsidRPr="00857401">
              <w:rPr>
                <w:sz w:val="20"/>
                <w:szCs w:val="20"/>
              </w:rPr>
              <w:t>Orca_PtfmMesh</w:t>
            </w:r>
            <w:proofErr w:type="spellEnd"/>
          </w:p>
        </w:tc>
        <w:tc>
          <w:tcPr>
            <w:tcW w:w="447" w:type="pct"/>
          </w:tcPr>
          <w:p w14:paraId="39475BAE" w14:textId="39A5F7E5"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195001A"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4C318969" w14:textId="255230A7"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2371622E" w14:textId="178E8864" w:rsidR="00C31C7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4FD04644" w14:textId="52131F72"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4248A74" w14:textId="56845E1B"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E03F43" w14:textId="42AA3E51"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1DE7ACE2" w14:textId="177505E7"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5BE00EC6" w14:textId="18258477"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1D464A8C"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2B3091EF" w14:textId="34ECBA40" w:rsidR="00485E21" w:rsidRPr="000F5694" w:rsidRDefault="00A13995" w:rsidP="0044241D">
            <w:pPr>
              <w:rPr>
                <w:sz w:val="20"/>
                <w:szCs w:val="20"/>
              </w:rPr>
            </w:pPr>
            <w:r>
              <w:rPr>
                <w:sz w:val="20"/>
                <w:szCs w:val="20"/>
              </w:rPr>
              <w:t>IceFloe</w:t>
            </w:r>
          </w:p>
        </w:tc>
        <w:tc>
          <w:tcPr>
            <w:tcW w:w="447" w:type="pct"/>
            <w:shd w:val="clear" w:color="auto" w:fill="B8CCE4" w:themeFill="accent1" w:themeFillTint="66"/>
          </w:tcPr>
          <w:p w14:paraId="015B5AD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8B7A10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7A842C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D15F5EF"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E88D82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2D86DA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3F2E585"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85C2151"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176FFF6"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77C712F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37605356" w14:textId="7C71C908" w:rsidR="00485E21" w:rsidRPr="00857401" w:rsidRDefault="00A13995" w:rsidP="009C339C">
            <w:pPr>
              <w:rPr>
                <w:sz w:val="20"/>
                <w:szCs w:val="20"/>
              </w:rPr>
            </w:pPr>
            <w:proofErr w:type="spellStart"/>
            <w:r w:rsidRPr="00857401">
              <w:rPr>
                <w:sz w:val="20"/>
                <w:szCs w:val="20"/>
              </w:rPr>
              <w:t>IceF_iceMesh</w:t>
            </w:r>
            <w:proofErr w:type="spellEnd"/>
          </w:p>
        </w:tc>
        <w:tc>
          <w:tcPr>
            <w:tcW w:w="447" w:type="pct"/>
          </w:tcPr>
          <w:p w14:paraId="0569DDCB" w14:textId="2F23D3E6" w:rsidR="00485E21"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96E562A" w14:textId="77777777" w:rsidR="00485E21" w:rsidRPr="00A13995" w:rsidRDefault="00485E21">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28EC638C" w14:textId="5D214E8F" w:rsidR="00485E21"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FB3C6FB" w14:textId="18D3C3AE" w:rsidR="00485E21" w:rsidRDefault="006868C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7EE54BD8"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D9B944E" w14:textId="2F1B1F48" w:rsidR="00485E21"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14955153"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3F5DA097" w14:textId="72681C73" w:rsidR="00485E21"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12" w:type="pct"/>
          </w:tcPr>
          <w:p w14:paraId="05E6869E"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12D5061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7F17C9DE" w14:textId="7FB9229C" w:rsidR="00A13995" w:rsidRPr="000F5694" w:rsidRDefault="00A13995" w:rsidP="0044241D">
            <w:pPr>
              <w:rPr>
                <w:sz w:val="20"/>
                <w:szCs w:val="20"/>
              </w:rPr>
            </w:pPr>
            <w:r>
              <w:rPr>
                <w:sz w:val="20"/>
                <w:szCs w:val="20"/>
              </w:rPr>
              <w:t>IceDyn</w:t>
            </w:r>
          </w:p>
        </w:tc>
        <w:tc>
          <w:tcPr>
            <w:tcW w:w="447" w:type="pct"/>
            <w:shd w:val="clear" w:color="auto" w:fill="B8CCE4" w:themeFill="accent1" w:themeFillTint="66"/>
          </w:tcPr>
          <w:p w14:paraId="4EA84A26"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931816D"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B3F0278"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B4EA78F"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37EFD6E"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9CD2EC3"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F87EBD2"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2C6EB03B"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D6B9237"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43D1C172"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6A54FC08" w14:textId="3933D429" w:rsidR="00A13995" w:rsidRPr="00857401" w:rsidRDefault="00A13995" w:rsidP="009C339C">
            <w:pPr>
              <w:rPr>
                <w:sz w:val="20"/>
                <w:szCs w:val="20"/>
              </w:rPr>
            </w:pPr>
            <w:proofErr w:type="spellStart"/>
            <w:r w:rsidRPr="00857401">
              <w:rPr>
                <w:sz w:val="20"/>
                <w:szCs w:val="20"/>
              </w:rPr>
              <w:t>IceD_PointMesh</w:t>
            </w:r>
            <w:proofErr w:type="spellEnd"/>
          </w:p>
        </w:tc>
        <w:tc>
          <w:tcPr>
            <w:tcW w:w="447" w:type="pct"/>
          </w:tcPr>
          <w:p w14:paraId="5955B5D1" w14:textId="0C84F1E1" w:rsidR="00A13995"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82CF6E1" w14:textId="77777777" w:rsidR="00A13995" w:rsidRPr="00A13995" w:rsidRDefault="00A13995">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0007FB6C" w14:textId="61CFA042" w:rsidR="00A13995"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4D44FE01" w14:textId="77777777" w:rsidR="00A13995"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6AD146CD"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9961729" w14:textId="3E8BCF18" w:rsidR="00A13995"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E03874B"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386A046A" w14:textId="03743B4D" w:rsidR="00A13995"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12" w:type="pct"/>
          </w:tcPr>
          <w:p w14:paraId="56382AE0"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r>
    </w:tbl>
    <w:p w14:paraId="0ADB6A1D" w14:textId="15B7CD5B" w:rsidR="00B16FD8" w:rsidRDefault="00B16FD8" w:rsidP="008B7E20">
      <w:pPr>
        <w:pStyle w:val="Heading4"/>
      </w:pPr>
      <w:proofErr w:type="spellStart"/>
      <w:r w:rsidRPr="00B16FD8">
        <w:t>VTK_fields</w:t>
      </w:r>
      <w:proofErr w:type="spellEnd"/>
      <w:r>
        <w:t xml:space="preserve">: </w:t>
      </w:r>
      <w:r w:rsidRPr="00B16FD8">
        <w:t>Write mesh fields to VTK data files?</w:t>
      </w:r>
      <w:r>
        <w:t xml:space="preserve"> [T/F]</w:t>
      </w:r>
    </w:p>
    <w:p w14:paraId="2C3B4C7D" w14:textId="6FA02E8A" w:rsidR="00610AF8" w:rsidRDefault="009F741E">
      <w:r>
        <w:t xml:space="preserve">Except for the reference </w:t>
      </w:r>
      <w:r w:rsidR="00610AF8">
        <w:t>configuration</w:t>
      </w:r>
      <w:r>
        <w:t>, t</w:t>
      </w:r>
      <w:r w:rsidR="008B0B08">
        <w:t>he visualization output always includes the translational displacement simulated by FAST</w:t>
      </w:r>
      <w:r w:rsidR="00610AF8">
        <w:t>,</w:t>
      </w:r>
      <w:r w:rsidR="008B0B08">
        <w:t xml:space="preserve"> i.e.</w:t>
      </w:r>
      <w:r w:rsidR="00610AF8">
        <w:t>,</w:t>
      </w:r>
      <w:r w:rsidR="008B0B08">
        <w:t xml:space="preserve"> the turbine is always shown in its deflected state. T</w:t>
      </w:r>
      <w:r w:rsidR="0044241D">
        <w:t xml:space="preserve">he </w:t>
      </w:r>
      <w:proofErr w:type="spellStart"/>
      <w:r w:rsidR="0044241D">
        <w:rPr>
          <w:b/>
        </w:rPr>
        <w:t>VTK_fields</w:t>
      </w:r>
      <w:proofErr w:type="spellEnd"/>
      <w:r w:rsidR="0044241D">
        <w:t xml:space="preserve"> input parameter controls whether the VTK files </w:t>
      </w:r>
      <w:r w:rsidR="008F599D">
        <w:t>will also be augmented to include</w:t>
      </w:r>
      <w:r w:rsidR="0044241D">
        <w:t xml:space="preserve"> data arrays</w:t>
      </w:r>
      <w:r w:rsidR="00FC5E0C">
        <w:t xml:space="preserve">, which can be used to </w:t>
      </w:r>
      <w:r w:rsidR="008B0B08">
        <w:t xml:space="preserve">additionally </w:t>
      </w:r>
      <w:r w:rsidR="00FC5E0C">
        <w:t xml:space="preserve">visualize </w:t>
      </w:r>
      <w:r w:rsidR="008B0B08">
        <w:t xml:space="preserve">orientations, </w:t>
      </w:r>
      <w:r w:rsidR="00FC5E0C">
        <w:t>velocities, accelerations, forces, and/or moments</w:t>
      </w:r>
      <w:r w:rsidR="008B0B08">
        <w:t xml:space="preserve"> (because </w:t>
      </w:r>
      <w:r w:rsidR="008F599D">
        <w:t xml:space="preserve">the </w:t>
      </w:r>
      <w:r w:rsidR="008B0B08">
        <w:t>translational displacement</w:t>
      </w:r>
      <w:r w:rsidR="008F599D">
        <w:t xml:space="preserve"> fields </w:t>
      </w:r>
      <w:r w:rsidR="00CA1C5B">
        <w:t>are</w:t>
      </w:r>
      <w:r w:rsidR="008B0B08">
        <w:t xml:space="preserve"> used to position the nodes for visualization, </w:t>
      </w:r>
      <w:r w:rsidR="00CA1C5B">
        <w:t>they are</w:t>
      </w:r>
      <w:r w:rsidR="008B0B08">
        <w:t xml:space="preserve"> not included as separate field</w:t>
      </w:r>
      <w:r w:rsidR="008F599D">
        <w:t>s</w:t>
      </w:r>
      <w:r w:rsidR="008B0B08">
        <w:t>)</w:t>
      </w:r>
      <w:r w:rsidR="0044241D">
        <w:t xml:space="preserve">. When </w:t>
      </w:r>
      <w:proofErr w:type="spellStart"/>
      <w:r w:rsidR="0044241D" w:rsidRPr="00857401">
        <w:rPr>
          <w:b/>
        </w:rPr>
        <w:t>VTK_fields</w:t>
      </w:r>
      <w:proofErr w:type="spellEnd"/>
      <w:r w:rsidR="0044241D">
        <w:t xml:space="preserve"> is </w:t>
      </w:r>
      <w:r w:rsidR="00072DCD">
        <w:t>“T</w:t>
      </w:r>
      <w:r w:rsidR="0044241D">
        <w:t>rue</w:t>
      </w:r>
      <w:r w:rsidR="00072DCD">
        <w:t>”</w:t>
      </w:r>
      <w:r w:rsidR="0044241D">
        <w:t xml:space="preserve">, the mesh fields </w:t>
      </w:r>
      <w:r w:rsidR="008B0B08">
        <w:t xml:space="preserve">shown in </w:t>
      </w:r>
      <w:r w:rsidR="008B0B08">
        <w:fldChar w:fldCharType="begin"/>
      </w:r>
      <w:r w:rsidR="008B0B08">
        <w:instrText xml:space="preserve"> REF _Ref446682695 \h </w:instrText>
      </w:r>
      <w:r w:rsidR="008B0B08">
        <w:fldChar w:fldCharType="separate"/>
      </w:r>
      <w:r w:rsidR="00B66E17">
        <w:t xml:space="preserve">Table </w:t>
      </w:r>
      <w:r w:rsidR="00B66E17">
        <w:rPr>
          <w:noProof/>
        </w:rPr>
        <w:t>4</w:t>
      </w:r>
      <w:r w:rsidR="008B0B08">
        <w:fldChar w:fldCharType="end"/>
      </w:r>
      <w:r w:rsidR="0044241D">
        <w:t xml:space="preserve"> are output</w:t>
      </w:r>
      <w:r w:rsidR="004E65C1">
        <w:t xml:space="preserve"> as data arrays</w:t>
      </w:r>
      <w:r w:rsidR="0044241D">
        <w:t xml:space="preserve"> in the VTK files</w:t>
      </w:r>
      <w:r w:rsidR="008B0B08">
        <w:t xml:space="preserve">; this data is not </w:t>
      </w:r>
      <w:r w:rsidR="005F5DCE">
        <w:t>included</w:t>
      </w:r>
      <w:r w:rsidR="008B0B08">
        <w:t xml:space="preserve"> in the VTK files when </w:t>
      </w:r>
      <w:proofErr w:type="spellStart"/>
      <w:r w:rsidR="008B0B08" w:rsidRPr="00857401">
        <w:rPr>
          <w:b/>
        </w:rPr>
        <w:t>VTK_fields</w:t>
      </w:r>
      <w:proofErr w:type="spellEnd"/>
      <w:r w:rsidR="008B0B08">
        <w:t xml:space="preserve"> is “False”</w:t>
      </w:r>
      <w:r w:rsidR="0044241D">
        <w:t xml:space="preserve">. The reference </w:t>
      </w:r>
      <w:r w:rsidR="00CA1C5B">
        <w:t xml:space="preserve">configuration </w:t>
      </w:r>
      <w:r w:rsidR="0044241D">
        <w:t xml:space="preserve">meshes always contain the reference orientation fields, even when </w:t>
      </w:r>
      <w:proofErr w:type="spellStart"/>
      <w:r w:rsidR="0044241D">
        <w:rPr>
          <w:b/>
        </w:rPr>
        <w:t>VTK_fields</w:t>
      </w:r>
      <w:proofErr w:type="spellEnd"/>
      <w:r w:rsidR="0044241D" w:rsidRPr="00857401">
        <w:t xml:space="preserve"> is </w:t>
      </w:r>
      <w:r w:rsidR="00072DCD">
        <w:t>“F</w:t>
      </w:r>
      <w:r w:rsidR="0044241D" w:rsidRPr="00857401">
        <w:t>alse</w:t>
      </w:r>
      <w:r w:rsidR="00072DCD">
        <w:t>”</w:t>
      </w:r>
      <w:r w:rsidR="001F200C">
        <w:t>.</w:t>
      </w:r>
      <w:r w:rsidR="00B45E32">
        <w:t xml:space="preserve"> </w:t>
      </w:r>
    </w:p>
    <w:p w14:paraId="6CF3E328" w14:textId="77777777" w:rsidR="000C05E6" w:rsidRDefault="00610AF8">
      <w:r>
        <w:t>When FAST is generating surface visualization data (</w:t>
      </w:r>
      <w:proofErr w:type="spellStart"/>
      <w:r w:rsidR="004A0C4B">
        <w:rPr>
          <w:b/>
        </w:rPr>
        <w:t>VTK_type</w:t>
      </w:r>
      <w:proofErr w:type="spellEnd"/>
      <w:r>
        <w:rPr>
          <w:b/>
        </w:rPr>
        <w:t> </w:t>
      </w:r>
      <w:r>
        <w:t xml:space="preserve">= 1), field data will be generated on the basic meshes instead of surfaces (this will generate all of the files </w:t>
      </w:r>
      <w:r w:rsidR="00176209">
        <w:t>that are generated</w:t>
      </w:r>
      <w:r>
        <w:t xml:space="preserve"> when </w:t>
      </w:r>
      <w:proofErr w:type="spellStart"/>
      <w:r w:rsidR="004A0C4B">
        <w:rPr>
          <w:b/>
        </w:rPr>
        <w:t>VTK_type</w:t>
      </w:r>
      <w:proofErr w:type="spellEnd"/>
      <w:r>
        <w:t> = </w:t>
      </w:r>
      <w:proofErr w:type="gramStart"/>
      <w:r>
        <w:t>2</w:t>
      </w:r>
      <w:proofErr w:type="gramEnd"/>
      <w:r w:rsidR="00176209">
        <w:t xml:space="preserve"> as well as the files normally generated with </w:t>
      </w:r>
      <w:proofErr w:type="spellStart"/>
      <w:r w:rsidR="004A0C4B">
        <w:rPr>
          <w:b/>
        </w:rPr>
        <w:t>VTK_type</w:t>
      </w:r>
      <w:proofErr w:type="spellEnd"/>
      <w:r w:rsidR="004A0C4B">
        <w:t> = 1</w:t>
      </w:r>
      <w:r>
        <w:t>).</w:t>
      </w:r>
    </w:p>
    <w:p w14:paraId="58AF6CE5" w14:textId="64933833" w:rsidR="00B16FD8" w:rsidRDefault="000C05E6">
      <w:proofErr w:type="spellStart"/>
      <w:r w:rsidRPr="00857401">
        <w:rPr>
          <w:b/>
        </w:rPr>
        <w:t>VTK_fields</w:t>
      </w:r>
      <w:proofErr w:type="spellEnd"/>
      <w:r w:rsidR="00B45E32">
        <w:t xml:space="preserve"> is not used when </w:t>
      </w:r>
      <w:proofErr w:type="spellStart"/>
      <w:r w:rsidR="00B45E32" w:rsidRPr="00126F92">
        <w:rPr>
          <w:b/>
        </w:rPr>
        <w:t>WrVTK</w:t>
      </w:r>
      <w:proofErr w:type="spellEnd"/>
      <w:r w:rsidR="00B45E32">
        <w:t> = </w:t>
      </w:r>
      <w:proofErr w:type="gramStart"/>
      <w:r w:rsidR="00B45E32">
        <w:t>0</w:t>
      </w:r>
      <w:proofErr w:type="gramEnd"/>
      <w:r w:rsidR="00B45E32">
        <w:t>.</w:t>
      </w:r>
    </w:p>
    <w:p w14:paraId="5CF16BE6" w14:textId="1D3CE2F3" w:rsidR="00B16FD8" w:rsidRDefault="00B16FD8" w:rsidP="008B7E20">
      <w:pPr>
        <w:pStyle w:val="Heading4"/>
      </w:pPr>
      <w:proofErr w:type="spellStart"/>
      <w:r w:rsidRPr="00B16FD8">
        <w:t>VTK_fps</w:t>
      </w:r>
      <w:proofErr w:type="spellEnd"/>
      <w:r>
        <w:t xml:space="preserve">: </w:t>
      </w:r>
      <w:r w:rsidRPr="00B16FD8">
        <w:t>Frame rate for VTK output</w:t>
      </w:r>
      <w:r>
        <w:t xml:space="preserve"> [fps]</w:t>
      </w:r>
    </w:p>
    <w:p w14:paraId="7E9D9EAF" w14:textId="1AD9BFE3" w:rsidR="00B16FD8" w:rsidRPr="0044241D" w:rsidRDefault="0044241D">
      <w:r>
        <w:t>W</w:t>
      </w:r>
      <w:r w:rsidR="001F200C">
        <w:t xml:space="preserve">hen </w:t>
      </w:r>
      <w:proofErr w:type="spellStart"/>
      <w:r w:rsidR="001F200C" w:rsidRPr="00126F92">
        <w:rPr>
          <w:b/>
        </w:rPr>
        <w:t>WrVTK</w:t>
      </w:r>
      <w:proofErr w:type="spellEnd"/>
      <w:r w:rsidR="001F200C">
        <w:t> = </w:t>
      </w:r>
      <w:proofErr w:type="gramStart"/>
      <w:r w:rsidR="001F200C">
        <w:t>2</w:t>
      </w:r>
      <w:proofErr w:type="gramEnd"/>
      <w:r>
        <w:t xml:space="preserve">, the rate at which the VTK files are output is determined by </w:t>
      </w:r>
      <w:proofErr w:type="spellStart"/>
      <w:r>
        <w:rPr>
          <w:b/>
        </w:rPr>
        <w:t>VTK_fps</w:t>
      </w:r>
      <w:proofErr w:type="spellEnd"/>
      <w:r w:rsidR="001F200C">
        <w:t>.</w:t>
      </w:r>
      <w:r>
        <w:t xml:space="preserve"> This input specifies the desired number of frames that should be generated per second of simulation time. FAST will use the integer multiple of </w:t>
      </w:r>
      <w:r w:rsidRPr="00857401">
        <w:rPr>
          <w:b/>
        </w:rPr>
        <w:t>DT</w:t>
      </w:r>
      <w:r w:rsidR="00ED57F8">
        <w:t xml:space="preserve"> closest to 1/</w:t>
      </w:r>
      <w:proofErr w:type="spellStart"/>
      <w:r w:rsidR="00ED57F8">
        <w:rPr>
          <w:b/>
        </w:rPr>
        <w:t>VTK_fps</w:t>
      </w:r>
      <w:proofErr w:type="spellEnd"/>
      <w:r w:rsidR="00ED57F8" w:rsidRPr="00857401">
        <w:t xml:space="preserve"> to determine if VTK files should be output at the end of a simulation step; the actual frame rate</w:t>
      </w:r>
      <w:r w:rsidR="00ED57F8">
        <w:t xml:space="preserve"> used </w:t>
      </w:r>
      <w:r w:rsidR="00B45E32">
        <w:t xml:space="preserve">resulting from this rounding </w:t>
      </w:r>
      <w:r w:rsidR="00ED57F8">
        <w:t>is written to the screen and the FAST summary file.</w:t>
      </w:r>
      <w:r w:rsidR="00B45E32">
        <w:t xml:space="preserve"> This input parameter is only used when </w:t>
      </w:r>
      <w:proofErr w:type="spellStart"/>
      <w:r w:rsidR="00B45E32" w:rsidRPr="00126F92">
        <w:rPr>
          <w:b/>
        </w:rPr>
        <w:t>WrVTK</w:t>
      </w:r>
      <w:proofErr w:type="spellEnd"/>
      <w:r w:rsidR="00B45E32">
        <w:t> = </w:t>
      </w:r>
      <w:proofErr w:type="gramStart"/>
      <w:r w:rsidR="00B45E32">
        <w:t>2</w:t>
      </w:r>
      <w:proofErr w:type="gramEnd"/>
      <w:r w:rsidR="00B45E32">
        <w:t>.</w:t>
      </w:r>
    </w:p>
    <w:p w14:paraId="71CCFC02" w14:textId="2CCE53FE" w:rsidR="00053AB0" w:rsidRDefault="00053AB0" w:rsidP="00241AB7">
      <w:pPr>
        <w:pStyle w:val="Heading2"/>
      </w:pPr>
      <w:bookmarkStart w:id="167" w:name="_Ref416868785"/>
      <w:bookmarkStart w:id="168" w:name="_Toc448331064"/>
      <w:r>
        <w:lastRenderedPageBreak/>
        <w:t>Checkpoint Files (Restart Capability)</w:t>
      </w:r>
      <w:bookmarkEnd w:id="167"/>
      <w:bookmarkEnd w:id="168"/>
    </w:p>
    <w:p w14:paraId="6C1CE3C1" w14:textId="500DB124" w:rsidR="001B7F07" w:rsidRDefault="00053AB0" w:rsidP="00053AB0">
      <w:r>
        <w:t>For long FAST simulations that may not run to completion due to hardware failure or system availability, FAST has the ability to generate checkpoint files. These files can be used to restart the FAST simulation from the place the checkpoint file was written.</w:t>
      </w:r>
      <w:r w:rsidR="001B7F07">
        <w:t xml:space="preserve"> </w:t>
      </w:r>
      <w:r w:rsidR="005914E1">
        <w:t>See section, “</w:t>
      </w:r>
      <w:r w:rsidR="005914E1">
        <w:fldChar w:fldCharType="begin"/>
      </w:r>
      <w:r w:rsidR="005914E1">
        <w:instrText xml:space="preserve"> REF _Ref431810105 \h </w:instrText>
      </w:r>
      <w:r w:rsidR="005914E1">
        <w:fldChar w:fldCharType="separate"/>
      </w:r>
      <w:r w:rsidR="00B66E17">
        <w:t>Restart: Starting FAST from a checkpoint file</w:t>
      </w:r>
      <w:r w:rsidR="005914E1">
        <w:fldChar w:fldCharType="end"/>
      </w:r>
      <w:r w:rsidR="005914E1">
        <w:t>” for a description on how to restart FAST from the checkpoint.</w:t>
      </w:r>
    </w:p>
    <w:p w14:paraId="27576A51" w14:textId="5A0CE45E" w:rsidR="00053AB0" w:rsidRDefault="001B7F07" w:rsidP="00053AB0">
      <w:r>
        <w:t>Checkpoint capability has not been added to the FAST-Simulink</w:t>
      </w:r>
      <w:r w:rsidR="00B405B9">
        <w:t xml:space="preserve"> or FAST-</w:t>
      </w:r>
      <w:proofErr w:type="spellStart"/>
      <w:r w:rsidR="00B405B9">
        <w:t>OrcaFlex</w:t>
      </w:r>
      <w:proofErr w:type="spellEnd"/>
      <w:r>
        <w:t xml:space="preserve"> interface</w:t>
      </w:r>
      <w:r w:rsidR="00B405B9">
        <w:t>s</w:t>
      </w:r>
      <w:r>
        <w:t>.</w:t>
      </w:r>
    </w:p>
    <w:p w14:paraId="6F85F628" w14:textId="5D3BF1EA" w:rsidR="00CF6546" w:rsidRDefault="00CF6546" w:rsidP="00053AB0">
      <w:r>
        <w:t xml:space="preserve">If you generate a checkpoint file, </w:t>
      </w:r>
      <w:r w:rsidR="002351D0">
        <w:t>keep in mind the following caveats:</w:t>
      </w:r>
    </w:p>
    <w:p w14:paraId="439529C9" w14:textId="0FF2CBF5" w:rsidR="00CF6546" w:rsidRDefault="00CF6546" w:rsidP="00241AB7">
      <w:pPr>
        <w:pStyle w:val="ListParagraph"/>
        <w:numPr>
          <w:ilvl w:val="0"/>
          <w:numId w:val="29"/>
        </w:numPr>
      </w:pPr>
      <w:r>
        <w:t xml:space="preserve">Any Bladed-style DLL used for control must </w:t>
      </w:r>
      <w:r w:rsidR="00C66AA9">
        <w:t>be modified for checkpoint/restart capability. We have made these modifications to the DLL</w:t>
      </w:r>
      <w:r w:rsidR="007016AA">
        <w:t>s provided in the FAST archive</w:t>
      </w:r>
      <w:r w:rsidR="00C66AA9">
        <w:t>:</w:t>
      </w:r>
    </w:p>
    <w:p w14:paraId="49CBC356" w14:textId="09D4744B" w:rsidR="00C66AA9" w:rsidRDefault="00C66AA9" w:rsidP="00241AB7">
      <w:pPr>
        <w:pStyle w:val="ListParagraph"/>
        <w:numPr>
          <w:ilvl w:val="1"/>
          <w:numId w:val="29"/>
        </w:numPr>
      </w:pPr>
      <w:r>
        <w:t xml:space="preserve">When record </w:t>
      </w:r>
      <w:proofErr w:type="gramStart"/>
      <w:r>
        <w:t>1</w:t>
      </w:r>
      <w:proofErr w:type="gramEnd"/>
      <w:r>
        <w:t xml:space="preserve"> of the “DATA” (</w:t>
      </w:r>
      <w:proofErr w:type="spellStart"/>
      <w:r>
        <w:t>avrSwap</w:t>
      </w:r>
      <w:proofErr w:type="spellEnd"/>
      <w:r>
        <w:t>) array is –8, the DLL should create a checkpoint file. The file must be named according to the file name passed in argument “INFILE” for this call. This file must contain all static data in the DLL that is necessary to start the DLL in the middle of the simulation.</w:t>
      </w:r>
    </w:p>
    <w:p w14:paraId="1FF35152" w14:textId="4FB3941B" w:rsidR="00C66AA9" w:rsidRDefault="00C66AA9" w:rsidP="00241AB7">
      <w:pPr>
        <w:pStyle w:val="ListParagraph"/>
        <w:numPr>
          <w:ilvl w:val="1"/>
          <w:numId w:val="29"/>
        </w:numPr>
      </w:pPr>
      <w:r>
        <w:t xml:space="preserve">When record </w:t>
      </w:r>
      <w:proofErr w:type="gramStart"/>
      <w:r>
        <w:t>1</w:t>
      </w:r>
      <w:proofErr w:type="gramEnd"/>
      <w:r>
        <w:t xml:space="preserve"> of the “DATA” (</w:t>
      </w:r>
      <w:proofErr w:type="spellStart"/>
      <w:r>
        <w:t>avrSwap</w:t>
      </w:r>
      <w:proofErr w:type="spellEnd"/>
      <w:r>
        <w:t>) array is –9, the DLL should read the checkpoint file whose named is specified in the argument “INFILE”. The data from this file should be used to set the values of any static variables contained in the DLL so that the simulation can continue from that point.</w:t>
      </w:r>
    </w:p>
    <w:p w14:paraId="24A2D95F" w14:textId="2B02A654" w:rsidR="000D703D" w:rsidRDefault="000D703D" w:rsidP="000D703D">
      <w:pPr>
        <w:pStyle w:val="ListParagraph"/>
        <w:numPr>
          <w:ilvl w:val="1"/>
          <w:numId w:val="29"/>
        </w:numPr>
      </w:pPr>
      <w:r>
        <w:t>Source files</w:t>
      </w:r>
      <w:r w:rsidR="00DE7C4D">
        <w:t xml:space="preserve"> to generate the Bladed-style DLL</w:t>
      </w:r>
      <w:r>
        <w:t xml:space="preserve"> modified for</w:t>
      </w:r>
      <w:r w:rsidR="00AF0E6F">
        <w:t xml:space="preserve"> this change are in the &lt;FAST8&gt;/</w:t>
      </w:r>
      <w:r w:rsidRPr="000D703D">
        <w:t>CertTest</w:t>
      </w:r>
      <w:r w:rsidR="00AF0E6F">
        <w:t>/</w:t>
      </w:r>
      <w:r w:rsidRPr="000D703D">
        <w:t>5MW_Baseline</w:t>
      </w:r>
      <w:r w:rsidR="00AF0E6F">
        <w:t>/</w:t>
      </w:r>
      <w:proofErr w:type="spellStart"/>
      <w:r w:rsidR="00AF0E6F">
        <w:t>ServoData</w:t>
      </w:r>
      <w:proofErr w:type="spellEnd"/>
      <w:r w:rsidR="00AF0E6F">
        <w:t>/</w:t>
      </w:r>
      <w:r w:rsidRPr="000D703D">
        <w:t>Source</w:t>
      </w:r>
      <w:r>
        <w:t xml:space="preserve"> folder.</w:t>
      </w:r>
    </w:p>
    <w:p w14:paraId="42F901C8" w14:textId="03DE9EC9" w:rsidR="00C955A4" w:rsidRDefault="00C955A4" w:rsidP="00241AB7">
      <w:pPr>
        <w:pStyle w:val="ListParagraph"/>
        <w:numPr>
          <w:ilvl w:val="0"/>
          <w:numId w:val="29"/>
        </w:numPr>
      </w:pPr>
      <w:r w:rsidRPr="00D044DF">
        <w:rPr>
          <w:b/>
        </w:rPr>
        <w:t>Any files that were open when the checkpoint file was created will not be open on restart.</w:t>
      </w:r>
      <w:r>
        <w:t xml:space="preserve"> </w:t>
      </w:r>
      <w:r w:rsidR="00176F14">
        <w:t>We recommend you use only binary output files when starting from checkpoint files.</w:t>
      </w:r>
    </w:p>
    <w:p w14:paraId="1FCCB3B7" w14:textId="2800911E" w:rsidR="00C07F3C" w:rsidRDefault="00176F14" w:rsidP="00AF0E6F">
      <w:pPr>
        <w:pStyle w:val="ListParagraph"/>
        <w:numPr>
          <w:ilvl w:val="0"/>
          <w:numId w:val="29"/>
        </w:numPr>
      </w:pPr>
      <w:r>
        <w:t>The user-defined control routines are not available for checkpoint restart</w:t>
      </w:r>
      <w:r w:rsidR="00976EEE">
        <w:t xml:space="preserve"> (i.e., </w:t>
      </w:r>
      <w:proofErr w:type="spellStart"/>
      <w:r w:rsidR="00976EEE">
        <w:t>CertTests</w:t>
      </w:r>
      <w:proofErr w:type="spellEnd"/>
      <w:r w:rsidR="00976EEE">
        <w:t xml:space="preserve"> 11-13 won’t work)</w:t>
      </w:r>
      <w:r w:rsidR="00B405B9">
        <w:t>.</w:t>
      </w:r>
    </w:p>
    <w:p w14:paraId="7CD3C4A7" w14:textId="7EDFEA85" w:rsidR="003D203B" w:rsidRDefault="003D203B" w:rsidP="00AF0E6F">
      <w:pPr>
        <w:pStyle w:val="ListParagraph"/>
        <w:numPr>
          <w:ilvl w:val="0"/>
          <w:numId w:val="29"/>
        </w:numPr>
      </w:pPr>
      <w:r>
        <w:t xml:space="preserve">Before FAST creates a checkpoint file, it doubles the amount of memory in use in the simulation because all of the data is packed into three arrays that are then written to a file. Thus, it is likely that 32-bit simulations will not be able to create checkpoint files. </w:t>
      </w:r>
    </w:p>
    <w:p w14:paraId="59F77BED" w14:textId="623280E3" w:rsidR="007101D0" w:rsidRDefault="008E1EC9" w:rsidP="00857401">
      <w:pPr>
        <w:pStyle w:val="Heading2"/>
      </w:pPr>
      <w:bookmarkStart w:id="169" w:name="_Toc448331065"/>
      <w:r>
        <w:t>Visualization Toolkit Files (</w:t>
      </w:r>
      <w:r w:rsidR="007101D0">
        <w:t xml:space="preserve">Visualization </w:t>
      </w:r>
      <w:r w:rsidR="00930284">
        <w:t>Capability</w:t>
      </w:r>
      <w:r>
        <w:t>)</w:t>
      </w:r>
      <w:bookmarkEnd w:id="169"/>
    </w:p>
    <w:p w14:paraId="4C4604DD" w14:textId="40F67394" w:rsidR="0087574F" w:rsidRDefault="005070C1" w:rsidP="00857401">
      <w:r>
        <w:t xml:space="preserve">FAST v8.15 introduced </w:t>
      </w:r>
      <w:r w:rsidR="008F599D">
        <w:t xml:space="preserve">visualization capability based on either surface or stick-figure geometry for model reference and initial configurations and time-series animation through the generation of </w:t>
      </w:r>
      <w:r>
        <w:t xml:space="preserve">VTK output files. </w:t>
      </w:r>
      <w:hyperlink r:id="rId42" w:history="1">
        <w:r w:rsidR="002F1E94" w:rsidRPr="00746BE1">
          <w:rPr>
            <w:rStyle w:val="Hyperlink"/>
          </w:rPr>
          <w:t>Visualization Toolkit</w:t>
        </w:r>
      </w:hyperlink>
      <w:r w:rsidR="002F1E94">
        <w:t xml:space="preserve"> (VTK) is an open-source, freely available software system for 3D computer graphics, image processing, and visualization</w:t>
      </w:r>
      <w:r w:rsidR="003D203B">
        <w:t>.</w:t>
      </w:r>
      <w:r>
        <w:t xml:space="preserve"> The VTK files generated by FAST can be read with standard open-source visualization packages such as </w:t>
      </w:r>
      <w:hyperlink r:id="rId43" w:history="1">
        <w:proofErr w:type="spellStart"/>
        <w:r w:rsidRPr="003D203B">
          <w:rPr>
            <w:rStyle w:val="Hyperlink"/>
          </w:rPr>
          <w:t>ParaView</w:t>
        </w:r>
        <w:proofErr w:type="spellEnd"/>
      </w:hyperlink>
      <w:r>
        <w:t xml:space="preserve"> or </w:t>
      </w:r>
      <w:hyperlink r:id="rId44" w:history="1">
        <w:proofErr w:type="spellStart"/>
        <w:r w:rsidRPr="003D203B">
          <w:rPr>
            <w:rStyle w:val="Hyperlink"/>
          </w:rPr>
          <w:t>VisIt</w:t>
        </w:r>
        <w:proofErr w:type="spellEnd"/>
      </w:hyperlink>
      <w:r>
        <w:t>.</w:t>
      </w:r>
      <w:r w:rsidR="000C05E6" w:rsidDel="000C05E6">
        <w:t xml:space="preserve"> </w:t>
      </w:r>
    </w:p>
    <w:p w14:paraId="32E6E198" w14:textId="353573EB" w:rsidR="002F1E94" w:rsidRDefault="00026604" w:rsidP="00857401">
      <w:r>
        <w:t xml:space="preserve">An example of FAST’s surface visualization capability is shown in </w:t>
      </w:r>
      <w:r>
        <w:fldChar w:fldCharType="begin"/>
      </w:r>
      <w:r>
        <w:instrText xml:space="preserve"> REF _Ref447134879 \h </w:instrText>
      </w:r>
      <w:r>
        <w:fldChar w:fldCharType="separate"/>
      </w:r>
      <w:r w:rsidR="00B66E17">
        <w:t xml:space="preserve">Figure </w:t>
      </w:r>
      <w:r w:rsidR="00B66E17">
        <w:rPr>
          <w:noProof/>
        </w:rPr>
        <w:t>5</w:t>
      </w:r>
      <w:r>
        <w:fldChar w:fldCharType="end"/>
      </w:r>
      <w:r w:rsidR="00637831">
        <w:t>.</w:t>
      </w:r>
      <w:r w:rsidR="00A45E41">
        <w:t xml:space="preserve"> </w:t>
      </w:r>
      <w:r w:rsidR="00E4575A">
        <w:t xml:space="preserve">Examples of stick-figure visualization are shown in </w:t>
      </w:r>
      <w:r w:rsidR="00E4575A">
        <w:fldChar w:fldCharType="begin"/>
      </w:r>
      <w:r w:rsidR="00E4575A">
        <w:instrText xml:space="preserve"> REF _Ref447534877 \h </w:instrText>
      </w:r>
      <w:r w:rsidR="00E4575A">
        <w:fldChar w:fldCharType="separate"/>
      </w:r>
      <w:r w:rsidR="00B66E17">
        <w:t xml:space="preserve">Figure </w:t>
      </w:r>
      <w:r w:rsidR="00B66E17">
        <w:rPr>
          <w:noProof/>
        </w:rPr>
        <w:t>6</w:t>
      </w:r>
      <w:r w:rsidR="00E4575A">
        <w:fldChar w:fldCharType="end"/>
      </w:r>
      <w:r w:rsidR="00E4575A">
        <w:t xml:space="preserve"> and </w:t>
      </w:r>
      <w:r w:rsidR="00E4575A">
        <w:fldChar w:fldCharType="begin"/>
      </w:r>
      <w:r w:rsidR="00E4575A">
        <w:instrText xml:space="preserve"> REF _Ref447534885 \h </w:instrText>
      </w:r>
      <w:r w:rsidR="00E4575A">
        <w:fldChar w:fldCharType="separate"/>
      </w:r>
      <w:r w:rsidR="00B66E17">
        <w:t xml:space="preserve">Figure </w:t>
      </w:r>
      <w:r w:rsidR="00B66E17">
        <w:rPr>
          <w:noProof/>
        </w:rPr>
        <w:t>7</w:t>
      </w:r>
      <w:r w:rsidR="00E4575A">
        <w:fldChar w:fldCharType="end"/>
      </w:r>
      <w:r w:rsidR="00E4575A">
        <w:t xml:space="preserve">. </w:t>
      </w:r>
      <w:r w:rsidR="00A45E41">
        <w:t>With the current release, it is not yet possible to visualize the mooring lines.</w:t>
      </w:r>
    </w:p>
    <w:p w14:paraId="21467FC8" w14:textId="38CDD3F7" w:rsidR="001252CC" w:rsidRDefault="00026604" w:rsidP="00857401">
      <w:r>
        <w:t>FAST will</w:t>
      </w:r>
      <w:r w:rsidR="001252CC">
        <w:t xml:space="preserve"> generate a lot of files </w:t>
      </w:r>
      <w:r>
        <w:t xml:space="preserve">when </w:t>
      </w:r>
      <w:proofErr w:type="spellStart"/>
      <w:r>
        <w:rPr>
          <w:b/>
        </w:rPr>
        <w:t>WrVTK</w:t>
      </w:r>
      <w:proofErr w:type="spellEnd"/>
      <w:r>
        <w:t xml:space="preserve"> &gt; 0. This </w:t>
      </w:r>
      <w:r w:rsidR="001252CC">
        <w:t>can take a long time, especially when generating surface data with fields.</w:t>
      </w:r>
    </w:p>
    <w:p w14:paraId="1F4A0228" w14:textId="476A3E92" w:rsidR="00637831" w:rsidRPr="000E3B15" w:rsidRDefault="00637831" w:rsidP="00637831">
      <w:r>
        <w:lastRenderedPageBreak/>
        <w:t xml:space="preserve">If a FAST simulation encounters an error when </w:t>
      </w:r>
      <w:proofErr w:type="spellStart"/>
      <w:r>
        <w:rPr>
          <w:b/>
        </w:rPr>
        <w:t>WrVTK</w:t>
      </w:r>
      <w:proofErr w:type="spellEnd"/>
      <w:r>
        <w:rPr>
          <w:b/>
        </w:rPr>
        <w:t> </w:t>
      </w:r>
      <w:r>
        <w:t xml:space="preserve">&gt; 0, </w:t>
      </w:r>
      <w:r w:rsidR="00791D80">
        <w:t xml:space="preserve">for debugging purposes, </w:t>
      </w:r>
      <w:r>
        <w:t xml:space="preserve">all of the meshes and field data will be output at the final step before the program ends (this is equivalent to having </w:t>
      </w:r>
      <w:proofErr w:type="spellStart"/>
      <w:r>
        <w:rPr>
          <w:b/>
        </w:rPr>
        <w:t>WrVTK</w:t>
      </w:r>
      <w:proofErr w:type="spellEnd"/>
      <w:r>
        <w:rPr>
          <w:b/>
        </w:rPr>
        <w:t> </w:t>
      </w:r>
      <w:r>
        <w:t xml:space="preserve">= 2, </w:t>
      </w:r>
      <w:proofErr w:type="spellStart"/>
      <w:r>
        <w:rPr>
          <w:b/>
        </w:rPr>
        <w:t>VTK_Type</w:t>
      </w:r>
      <w:proofErr w:type="spellEnd"/>
      <w:r>
        <w:t xml:space="preserve"> = 3, and </w:t>
      </w:r>
      <w:proofErr w:type="spellStart"/>
      <w:r>
        <w:rPr>
          <w:b/>
        </w:rPr>
        <w:t>VTK_fields</w:t>
      </w:r>
      <w:proofErr w:type="spellEnd"/>
      <w:r>
        <w:t> = TRUE when the program ends).</w:t>
      </w:r>
    </w:p>
    <w:p w14:paraId="4508F66D" w14:textId="4D9E5CDD" w:rsidR="005070C1" w:rsidRDefault="00174F3D" w:rsidP="00857401">
      <w:pPr>
        <w:keepNext/>
      </w:pPr>
      <w:r>
        <w:rPr>
          <w:noProof/>
        </w:rPr>
        <w:drawing>
          <wp:inline distT="0" distB="0" distL="0" distR="0" wp14:anchorId="6AEA9C13" wp14:editId="4F5D6FAA">
            <wp:extent cx="5943600" cy="49657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965700"/>
                    </a:xfrm>
                    <a:prstGeom prst="rect">
                      <a:avLst/>
                    </a:prstGeom>
                  </pic:spPr>
                </pic:pic>
              </a:graphicData>
            </a:graphic>
          </wp:inline>
        </w:drawing>
      </w:r>
    </w:p>
    <w:p w14:paraId="5E4189D9" w14:textId="5DC84742" w:rsidR="000E3B15" w:rsidRDefault="005070C1" w:rsidP="00857401">
      <w:pPr>
        <w:pStyle w:val="Caption"/>
        <w:jc w:val="center"/>
      </w:pPr>
      <w:bookmarkStart w:id="170" w:name="_Ref447134879"/>
      <w:bookmarkStart w:id="171" w:name="_Ref447134875"/>
      <w:r>
        <w:t xml:space="preserve">Figure </w:t>
      </w:r>
      <w:r w:rsidR="005B138F">
        <w:fldChar w:fldCharType="begin"/>
      </w:r>
      <w:r w:rsidR="005B138F">
        <w:instrText xml:space="preserve"> SEQ Figure \* ARABIC </w:instrText>
      </w:r>
      <w:r w:rsidR="005B138F">
        <w:fldChar w:fldCharType="separate"/>
      </w:r>
      <w:r w:rsidR="00B66E17">
        <w:rPr>
          <w:noProof/>
        </w:rPr>
        <w:t>5</w:t>
      </w:r>
      <w:r w:rsidR="005B138F">
        <w:rPr>
          <w:noProof/>
        </w:rPr>
        <w:fldChar w:fldCharType="end"/>
      </w:r>
      <w:bookmarkEnd w:id="170"/>
      <w:r>
        <w:t xml:space="preserve">: FAST </w:t>
      </w:r>
      <w:r w:rsidR="00CA1C5B">
        <w:t xml:space="preserve">surface </w:t>
      </w:r>
      <w:r w:rsidR="00215E39">
        <w:t>visualization</w:t>
      </w:r>
      <w:r>
        <w:t xml:space="preserve"> generated from Cert</w:t>
      </w:r>
      <w:r w:rsidR="00637831">
        <w:t xml:space="preserve">ification </w:t>
      </w:r>
      <w:r>
        <w:t xml:space="preserve">Test #25 </w:t>
      </w:r>
      <w:r w:rsidR="00215E39">
        <w:t>as</w:t>
      </w:r>
      <w:r>
        <w:t xml:space="preserve"> displayed in </w:t>
      </w:r>
      <w:proofErr w:type="spellStart"/>
      <w:r>
        <w:t>ParaView</w:t>
      </w:r>
      <w:bookmarkEnd w:id="171"/>
      <w:proofErr w:type="spellEnd"/>
    </w:p>
    <w:p w14:paraId="2B58D319" w14:textId="2BAFDC9A" w:rsidR="00832B3D" w:rsidRDefault="00832B3D" w:rsidP="00020E5F">
      <w:pPr>
        <w:keepNext/>
      </w:pPr>
      <w:r>
        <w:rPr>
          <w:noProof/>
        </w:rPr>
        <w:lastRenderedPageBreak/>
        <w:drawing>
          <wp:inline distT="0" distB="0" distL="0" distR="0" wp14:anchorId="14AEDB10" wp14:editId="43024812">
            <wp:extent cx="5943600" cy="48348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834890"/>
                    </a:xfrm>
                    <a:prstGeom prst="rect">
                      <a:avLst/>
                    </a:prstGeom>
                  </pic:spPr>
                </pic:pic>
              </a:graphicData>
            </a:graphic>
          </wp:inline>
        </w:drawing>
      </w:r>
    </w:p>
    <w:p w14:paraId="18FF6346" w14:textId="6E52E17C" w:rsidR="00832B3D" w:rsidRDefault="00832B3D" w:rsidP="00832B3D">
      <w:pPr>
        <w:pStyle w:val="Caption"/>
        <w:jc w:val="center"/>
      </w:pPr>
      <w:bookmarkStart w:id="172" w:name="_Ref447534877"/>
      <w:r>
        <w:t xml:space="preserve">Figure </w:t>
      </w:r>
      <w:r w:rsidR="005B138F">
        <w:fldChar w:fldCharType="begin"/>
      </w:r>
      <w:r w:rsidR="005B138F">
        <w:instrText xml:space="preserve"> SEQ Figure \* ARABIC </w:instrText>
      </w:r>
      <w:r w:rsidR="005B138F">
        <w:fldChar w:fldCharType="separate"/>
      </w:r>
      <w:r w:rsidR="00B66E17">
        <w:rPr>
          <w:noProof/>
        </w:rPr>
        <w:t>6</w:t>
      </w:r>
      <w:r w:rsidR="005B138F">
        <w:rPr>
          <w:noProof/>
        </w:rPr>
        <w:fldChar w:fldCharType="end"/>
      </w:r>
      <w:bookmarkEnd w:id="172"/>
      <w:r>
        <w:t>: F</w:t>
      </w:r>
      <w:r w:rsidRPr="00F44277">
        <w:t xml:space="preserve">AST </w:t>
      </w:r>
      <w:r>
        <w:t>basic mesh stick-figure</w:t>
      </w:r>
      <w:r w:rsidRPr="00F44277">
        <w:t xml:space="preserve"> visualization generated from Certification Test #25 as displayed in </w:t>
      </w:r>
      <w:proofErr w:type="spellStart"/>
      <w:r w:rsidRPr="00F44277">
        <w:t>ParaView</w:t>
      </w:r>
      <w:proofErr w:type="spellEnd"/>
      <w:r w:rsidR="0087574F">
        <w:t>. Glyphs were added to visualize the hub and nacelle point meshes.</w:t>
      </w:r>
    </w:p>
    <w:p w14:paraId="37CA0AE7" w14:textId="77777777" w:rsidR="007E3E3B" w:rsidRDefault="007E3E3B" w:rsidP="00020E5F">
      <w:pPr>
        <w:keepNext/>
      </w:pPr>
      <w:r>
        <w:rPr>
          <w:noProof/>
        </w:rPr>
        <w:lastRenderedPageBreak/>
        <w:drawing>
          <wp:inline distT="0" distB="0" distL="0" distR="0" wp14:anchorId="6E9EDAA1" wp14:editId="1619E927">
            <wp:extent cx="5943600" cy="4821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821555"/>
                    </a:xfrm>
                    <a:prstGeom prst="rect">
                      <a:avLst/>
                    </a:prstGeom>
                  </pic:spPr>
                </pic:pic>
              </a:graphicData>
            </a:graphic>
          </wp:inline>
        </w:drawing>
      </w:r>
    </w:p>
    <w:p w14:paraId="12508774" w14:textId="4122E147" w:rsidR="00832B3D" w:rsidRPr="00832B3D" w:rsidRDefault="007E3E3B" w:rsidP="007E3E3B">
      <w:pPr>
        <w:pStyle w:val="Caption"/>
        <w:jc w:val="center"/>
      </w:pPr>
      <w:bookmarkStart w:id="173" w:name="_Ref447534885"/>
      <w:r>
        <w:t xml:space="preserve">Figure </w:t>
      </w:r>
      <w:r w:rsidR="005B138F">
        <w:fldChar w:fldCharType="begin"/>
      </w:r>
      <w:r w:rsidR="005B138F">
        <w:instrText xml:space="preserve"> SEQ Figure \</w:instrText>
      </w:r>
      <w:r w:rsidR="005B138F">
        <w:instrText xml:space="preserve">* ARABIC </w:instrText>
      </w:r>
      <w:r w:rsidR="005B138F">
        <w:fldChar w:fldCharType="separate"/>
      </w:r>
      <w:r w:rsidR="00B66E17">
        <w:rPr>
          <w:noProof/>
        </w:rPr>
        <w:t>7</w:t>
      </w:r>
      <w:r w:rsidR="005B138F">
        <w:rPr>
          <w:noProof/>
        </w:rPr>
        <w:fldChar w:fldCharType="end"/>
      </w:r>
      <w:bookmarkEnd w:id="173"/>
      <w:r>
        <w:t xml:space="preserve">: </w:t>
      </w:r>
      <w:r w:rsidRPr="004539EE">
        <w:t xml:space="preserve">FAST stick-figure visualization </w:t>
      </w:r>
      <w:r>
        <w:t xml:space="preserve">of all meshes </w:t>
      </w:r>
      <w:r w:rsidRPr="004539EE">
        <w:t xml:space="preserve">generated from Certification Test #25 as displayed in </w:t>
      </w:r>
      <w:proofErr w:type="spellStart"/>
      <w:r w:rsidRPr="004539EE">
        <w:t>ParaView</w:t>
      </w:r>
      <w:proofErr w:type="spellEnd"/>
      <w:r>
        <w:rPr>
          <w:noProof/>
        </w:rPr>
        <w:t>. Nodes on ElastoDyn</w:t>
      </w:r>
      <w:r w:rsidR="00E4575A">
        <w:rPr>
          <w:noProof/>
        </w:rPr>
        <w:t>’s</w:t>
      </w:r>
      <w:r>
        <w:rPr>
          <w:noProof/>
        </w:rPr>
        <w:t xml:space="preserve"> blade 2 mesh are </w:t>
      </w:r>
      <w:r w:rsidR="00E4575A">
        <w:rPr>
          <w:noProof/>
        </w:rPr>
        <w:t xml:space="preserve">displayed in </w:t>
      </w:r>
      <w:r>
        <w:rPr>
          <w:noProof/>
        </w:rPr>
        <w:t>orange; Nodes on AeroDyn</w:t>
      </w:r>
      <w:r w:rsidR="000C05E6">
        <w:rPr>
          <w:noProof/>
        </w:rPr>
        <w:t xml:space="preserve"> v15</w:t>
      </w:r>
      <w:r>
        <w:rPr>
          <w:noProof/>
        </w:rPr>
        <w:t>'s blade 2 mesh are blue.</w:t>
      </w:r>
    </w:p>
    <w:p w14:paraId="2164B3FA" w14:textId="267C50EE" w:rsidR="00CA74B5" w:rsidRDefault="00CA74B5" w:rsidP="00992CCA">
      <w:pPr>
        <w:pStyle w:val="Heading1"/>
      </w:pPr>
      <w:bookmarkStart w:id="174" w:name="_Ref352670793"/>
      <w:bookmarkStart w:id="175" w:name="_Toc448331066"/>
      <w:bookmarkEnd w:id="65"/>
      <w:r>
        <w:t>Converting to FAST v8.</w:t>
      </w:r>
      <w:r w:rsidR="00673035">
        <w:t>1</w:t>
      </w:r>
      <w:r w:rsidR="007101D0">
        <w:t>5</w:t>
      </w:r>
      <w:r>
        <w:t>.x</w:t>
      </w:r>
      <w:bookmarkEnd w:id="174"/>
      <w:bookmarkEnd w:id="175"/>
    </w:p>
    <w:p w14:paraId="40A75BFB" w14:textId="0A3972A9" w:rsidR="001143AF" w:rsidRDefault="001143AF" w:rsidP="00214A47">
      <w:r>
        <w:t>You can find example up-to-date input files in the FAST v8.1</w:t>
      </w:r>
      <w:r w:rsidR="00475F37">
        <w:t>5</w:t>
      </w:r>
      <w:r>
        <w:t>.00a-bjj archive’s CertTest folder. See the “</w:t>
      </w:r>
      <w:r w:rsidR="00AD1B9B">
        <w:fldChar w:fldCharType="begin"/>
      </w:r>
      <w:r w:rsidR="00AD1B9B">
        <w:instrText xml:space="preserve"> REF _Ref417469673 \h </w:instrText>
      </w:r>
      <w:r w:rsidR="00AD1B9B">
        <w:fldChar w:fldCharType="separate"/>
      </w:r>
      <w:r w:rsidR="00B66E17">
        <w:t>Certification Tests</w:t>
      </w:r>
      <w:r w:rsidR="00AD1B9B">
        <w:fldChar w:fldCharType="end"/>
      </w:r>
      <w:r>
        <w:t>” section of this document for descriptions.</w:t>
      </w:r>
    </w:p>
    <w:p w14:paraId="2164B3FB" w14:textId="2D0B4F17" w:rsidR="00214A47" w:rsidRDefault="001143AF" w:rsidP="00214A47">
      <w:r>
        <w:t>Also note that w</w:t>
      </w:r>
      <w:r w:rsidR="00214A47">
        <w:t>e have created template input files for</w:t>
      </w:r>
      <w:r w:rsidR="00BA0751">
        <w:t xml:space="preserve"> FAST</w:t>
      </w:r>
      <w:r w:rsidR="006F4EDC">
        <w:t xml:space="preserve"> and many of its modules</w:t>
      </w:r>
      <w:r w:rsidR="00BA0751" w:rsidRPr="00253827">
        <w:t>. T</w:t>
      </w:r>
      <w:r w:rsidR="00BA0751">
        <w:t xml:space="preserve">hese template files can be found in the </w:t>
      </w:r>
      <w:r w:rsidR="00AE3A86">
        <w:t xml:space="preserve">MATLAB </w:t>
      </w:r>
      <w:r w:rsidR="00BA0751">
        <w:t xml:space="preserve">Simulation Toolbox that is now included in the FAST archive:  </w:t>
      </w:r>
      <w:r w:rsidR="006F4EDC">
        <w:t>&lt;FAST8</w:t>
      </w:r>
      <w:r w:rsidR="00A03338">
        <w:t>&gt;/</w:t>
      </w:r>
      <w:r w:rsidR="00BA0751" w:rsidRPr="00BA0751">
        <w:t>Utilities</w:t>
      </w:r>
      <w:r w:rsidR="00A03338">
        <w:t>/</w:t>
      </w:r>
      <w:r w:rsidR="00BA0751" w:rsidRPr="00BA0751">
        <w:t>SimulationToolbox</w:t>
      </w:r>
      <w:r w:rsidR="00A03338">
        <w:t>/</w:t>
      </w:r>
      <w:r w:rsidR="00BA0751" w:rsidRPr="00BA0751">
        <w:t>ConvertFASTVersions</w:t>
      </w:r>
      <w:r w:rsidR="00A03338">
        <w:t>/</w:t>
      </w:r>
      <w:r w:rsidR="00BA0751" w:rsidRPr="00BA0751">
        <w:t>TemplateFiles</w:t>
      </w:r>
      <w:r w:rsidR="00813432">
        <w:t>.</w:t>
      </w:r>
    </w:p>
    <w:p w14:paraId="2164B3FC" w14:textId="77777777" w:rsidR="00F81797" w:rsidRDefault="00F81797" w:rsidP="00214A47">
      <w:r>
        <w:t>See the “</w:t>
      </w:r>
      <w:r w:rsidR="002C4FC6">
        <w:fldChar w:fldCharType="begin"/>
      </w:r>
      <w:r w:rsidR="002C4FC6">
        <w:instrText xml:space="preserve"> REF _Ref391845887 \h </w:instrText>
      </w:r>
      <w:r w:rsidR="002C4FC6">
        <w:fldChar w:fldCharType="separate"/>
      </w:r>
      <w:r w:rsidR="00B66E17">
        <w:t>MATLAB Conversion Scripts</w:t>
      </w:r>
      <w:r w:rsidR="002C4FC6">
        <w:fldChar w:fldCharType="end"/>
      </w:r>
      <w:r>
        <w:t>” section below for help in automatically converting input files to the latest version.</w:t>
      </w:r>
    </w:p>
    <w:p w14:paraId="2164B3FE" w14:textId="77777777" w:rsidR="00214A47" w:rsidRDefault="00214A47" w:rsidP="005847A9">
      <w:pPr>
        <w:pStyle w:val="Heading2"/>
      </w:pPr>
      <w:bookmarkStart w:id="176" w:name="_Toc448331067"/>
      <w:r>
        <w:t>Summary of Changes to Inputs</w:t>
      </w:r>
      <w:bookmarkEnd w:id="176"/>
    </w:p>
    <w:p w14:paraId="2164B3FF" w14:textId="109B22BA" w:rsidR="00A961B1" w:rsidRPr="00A961B1" w:rsidRDefault="00A961B1" w:rsidP="00A961B1">
      <w:r>
        <w:t xml:space="preserve">This section summarizes changes to the </w:t>
      </w:r>
      <w:r w:rsidR="007D09CB">
        <w:t xml:space="preserve">FAST </w:t>
      </w:r>
      <w:r>
        <w:t>input file</w:t>
      </w:r>
      <w:r w:rsidR="00FF78BD">
        <w:t>s</w:t>
      </w:r>
      <w:r w:rsidR="003F11AE">
        <w:t xml:space="preserve"> between major releases</w:t>
      </w:r>
      <w:r>
        <w:t xml:space="preserve">. </w:t>
      </w:r>
    </w:p>
    <w:p w14:paraId="10F1F04C" w14:textId="735B0C01" w:rsidR="008A4064" w:rsidRDefault="008A4064" w:rsidP="008A4064">
      <w:pPr>
        <w:pStyle w:val="Heading3"/>
        <w:rPr>
          <w:ins w:id="177" w:author="Bonnie Jonkman" w:date="2016-07-07T12:47:00Z"/>
        </w:rPr>
      </w:pPr>
      <w:ins w:id="178" w:author="Bonnie Jonkman" w:date="2016-07-07T12:47:00Z">
        <w:r>
          <w:lastRenderedPageBreak/>
          <w:t>Changes in FAST v8.1</w:t>
        </w:r>
        <w:r>
          <w:t>6</w:t>
        </w:r>
        <w:r>
          <w:t>.00a-bjj</w:t>
        </w:r>
      </w:ins>
    </w:p>
    <w:p w14:paraId="2C9C4A9C" w14:textId="77777777" w:rsidR="008A4064" w:rsidRDefault="008A4064" w:rsidP="008A4064">
      <w:pPr>
        <w:pStyle w:val="ListParagraph"/>
        <w:numPr>
          <w:ilvl w:val="0"/>
          <w:numId w:val="28"/>
        </w:numPr>
        <w:rPr>
          <w:ins w:id="179" w:author="Bonnie Jonkman" w:date="2016-07-07T12:47:00Z"/>
        </w:rPr>
      </w:pPr>
      <w:ins w:id="180" w:author="Bonnie Jonkman" w:date="2016-07-07T12:47:00Z">
        <w:r w:rsidRPr="000F122F">
          <w:t>The following</w:t>
        </w:r>
        <w:r>
          <w:t xml:space="preserve"> differences occur in the FAST primary input file:</w:t>
        </w:r>
      </w:ins>
    </w:p>
    <w:p w14:paraId="236AAD46" w14:textId="4FDE165C" w:rsidR="008A4064" w:rsidRPr="007101D0" w:rsidRDefault="008A4064" w:rsidP="00DA51AE">
      <w:pPr>
        <w:pStyle w:val="ListParagraph"/>
        <w:numPr>
          <w:ilvl w:val="1"/>
          <w:numId w:val="28"/>
        </w:numPr>
        <w:rPr>
          <w:ins w:id="181" w:author="Bonnie Jonkman" w:date="2016-07-07T12:47:00Z"/>
        </w:rPr>
      </w:pPr>
      <w:ins w:id="182" w:author="Bonnie Jonkman" w:date="2016-07-07T12:47:00Z">
        <w:r>
          <w:t>A new “</w:t>
        </w:r>
      </w:ins>
      <w:ins w:id="183" w:author="Bonnie Jonkman" w:date="2016-07-07T12:49:00Z">
        <w:r w:rsidR="00DA51AE">
          <w:t>Linearization</w:t>
        </w:r>
      </w:ins>
      <w:ins w:id="184" w:author="Bonnie Jonkman" w:date="2016-07-07T12:47:00Z">
        <w:r>
          <w:t xml:space="preserve">” section has been added. This section includes new inputs called </w:t>
        </w:r>
      </w:ins>
      <w:ins w:id="185" w:author="Bonnie Jonkman" w:date="2016-07-07T12:49:00Z">
        <w:r w:rsidR="00DA51AE" w:rsidRPr="00DA51AE">
          <w:rPr>
            <w:b/>
          </w:rPr>
          <w:t>Linearize</w:t>
        </w:r>
      </w:ins>
      <w:ins w:id="186" w:author="Bonnie Jonkman" w:date="2016-07-07T12:47:00Z">
        <w:r>
          <w:t xml:space="preserve">, </w:t>
        </w:r>
      </w:ins>
      <w:proofErr w:type="spellStart"/>
      <w:ins w:id="187" w:author="Bonnie Jonkman" w:date="2016-07-07T12:49:00Z">
        <w:r w:rsidR="00DA51AE" w:rsidRPr="00DA51AE">
          <w:rPr>
            <w:b/>
          </w:rPr>
          <w:t>NLinTimes</w:t>
        </w:r>
        <w:proofErr w:type="spellEnd"/>
        <w:r w:rsidR="00DA51AE">
          <w:t xml:space="preserve">, </w:t>
        </w:r>
        <w:proofErr w:type="spellStart"/>
        <w:r w:rsidR="00DA51AE" w:rsidRPr="00DA51AE">
          <w:rPr>
            <w:b/>
          </w:rPr>
          <w:t>LinTimes</w:t>
        </w:r>
      </w:ins>
      <w:proofErr w:type="spellEnd"/>
      <w:ins w:id="188" w:author="Bonnie Jonkman" w:date="2016-07-07T12:47:00Z">
        <w:r>
          <w:t xml:space="preserve">, </w:t>
        </w:r>
      </w:ins>
      <w:proofErr w:type="spellStart"/>
      <w:ins w:id="189" w:author="Bonnie Jonkman" w:date="2016-07-07T12:49:00Z">
        <w:r w:rsidR="00DA51AE" w:rsidRPr="00DA51AE">
          <w:rPr>
            <w:b/>
          </w:rPr>
          <w:t>LinInputs</w:t>
        </w:r>
        <w:proofErr w:type="spellEnd"/>
        <w:r w:rsidR="00DA51AE" w:rsidRPr="00DA51AE">
          <w:t xml:space="preserve">, </w:t>
        </w:r>
      </w:ins>
      <w:proofErr w:type="spellStart"/>
      <w:ins w:id="190" w:author="Bonnie Jonkman" w:date="2016-07-07T12:50:00Z">
        <w:r w:rsidR="00DA51AE" w:rsidRPr="00DA51AE">
          <w:rPr>
            <w:b/>
          </w:rPr>
          <w:t>LinOutputs</w:t>
        </w:r>
      </w:ins>
      <w:proofErr w:type="spellEnd"/>
      <w:ins w:id="191" w:author="Bonnie Jonkman" w:date="2016-07-07T12:47:00Z">
        <w:r>
          <w:t xml:space="preserve">, </w:t>
        </w:r>
      </w:ins>
      <w:proofErr w:type="spellStart"/>
      <w:ins w:id="192" w:author="Bonnie Jonkman" w:date="2016-07-07T12:50:00Z">
        <w:r w:rsidR="00DA51AE" w:rsidRPr="00DA51AE">
          <w:rPr>
            <w:b/>
          </w:rPr>
          <w:t>LinOutJac</w:t>
        </w:r>
        <w:proofErr w:type="spellEnd"/>
        <w:r w:rsidR="00DA51AE">
          <w:t xml:space="preserve">, </w:t>
        </w:r>
      </w:ins>
      <w:ins w:id="193" w:author="Bonnie Jonkman" w:date="2016-07-07T12:47:00Z">
        <w:r>
          <w:t xml:space="preserve">and </w:t>
        </w:r>
      </w:ins>
      <w:proofErr w:type="spellStart"/>
      <w:ins w:id="194" w:author="Bonnie Jonkman" w:date="2016-07-07T12:50:00Z">
        <w:r w:rsidR="00DA51AE" w:rsidRPr="00DA51AE">
          <w:rPr>
            <w:b/>
          </w:rPr>
          <w:t>LinOutMod</w:t>
        </w:r>
      </w:ins>
      <w:proofErr w:type="spellEnd"/>
      <w:ins w:id="195" w:author="Bonnie Jonkman" w:date="2016-07-07T12:47:00Z">
        <w:r w:rsidRPr="005F5DCE">
          <w:t>, documented above</w:t>
        </w:r>
        <w:r>
          <w:t>.</w:t>
        </w:r>
      </w:ins>
    </w:p>
    <w:p w14:paraId="0A16B9D9" w14:textId="3B961B91" w:rsidR="008A4064" w:rsidRDefault="008A4064" w:rsidP="008A4064">
      <w:pPr>
        <w:pStyle w:val="ListParagraph"/>
        <w:numPr>
          <w:ilvl w:val="0"/>
          <w:numId w:val="28"/>
        </w:numPr>
        <w:rPr>
          <w:ins w:id="196" w:author="Bonnie Jonkman" w:date="2016-07-07T12:47:00Z"/>
        </w:rPr>
      </w:pPr>
      <w:ins w:id="197" w:author="Bonnie Jonkman" w:date="2016-07-07T12:47:00Z">
        <w:r>
          <w:t xml:space="preserve">The following differences occur in the </w:t>
        </w:r>
        <w:r>
          <w:t>AeroDyn v15</w:t>
        </w:r>
        <w:r>
          <w:t xml:space="preserve"> primary input file:</w:t>
        </w:r>
      </w:ins>
    </w:p>
    <w:p w14:paraId="21CBD302" w14:textId="62959C8E" w:rsidR="008A4064" w:rsidRDefault="008A4064" w:rsidP="00DA51AE">
      <w:pPr>
        <w:pStyle w:val="ListParagraph"/>
        <w:numPr>
          <w:ilvl w:val="1"/>
          <w:numId w:val="28"/>
        </w:numPr>
        <w:rPr>
          <w:ins w:id="198" w:author="Bonnie Jonkman" w:date="2016-07-07T12:47:00Z"/>
        </w:rPr>
      </w:pPr>
      <w:proofErr w:type="spellStart"/>
      <w:ins w:id="199" w:author="Bonnie Jonkman" w:date="2016-07-07T12:48:00Z">
        <w:r>
          <w:rPr>
            <w:b/>
          </w:rPr>
          <w:t>FrozenWake</w:t>
        </w:r>
        <w:proofErr w:type="spellEnd"/>
        <w:r>
          <w:rPr>
            <w:b/>
          </w:rPr>
          <w:t xml:space="preserve"> </w:t>
        </w:r>
        <w:r>
          <w:t xml:space="preserve">was added. This </w:t>
        </w:r>
      </w:ins>
      <w:ins w:id="200" w:author="Bonnie Jonkman" w:date="2016-07-07T12:47:00Z">
        <w:r>
          <w:t xml:space="preserve">input </w:t>
        </w:r>
      </w:ins>
      <w:ins w:id="201" w:author="Bonnie Jonkman" w:date="2016-07-07T12:48:00Z">
        <w:r>
          <w:t xml:space="preserve">implements the frozen wake option when the glue code requests </w:t>
        </w:r>
      </w:ins>
      <w:ins w:id="202" w:author="Bonnie Jonkman" w:date="2016-07-07T12:49:00Z">
        <w:r w:rsidR="00183041">
          <w:t xml:space="preserve">a </w:t>
        </w:r>
      </w:ins>
      <w:ins w:id="203" w:author="Bonnie Jonkman" w:date="2016-07-07T12:48:00Z">
        <w:r>
          <w:t>linearization</w:t>
        </w:r>
      </w:ins>
      <w:ins w:id="204" w:author="Bonnie Jonkman" w:date="2016-07-07T12:49:00Z">
        <w:r>
          <w:t xml:space="preserve"> analysis</w:t>
        </w:r>
      </w:ins>
      <w:ins w:id="205" w:author="Bonnie Jonkman" w:date="2016-07-07T12:48:00Z">
        <w:r>
          <w:t>.</w:t>
        </w:r>
      </w:ins>
    </w:p>
    <w:p w14:paraId="2D23D2E7" w14:textId="50C63135" w:rsidR="002370F0" w:rsidRDefault="002370F0" w:rsidP="002370F0">
      <w:pPr>
        <w:pStyle w:val="Heading3"/>
      </w:pPr>
      <w:r>
        <w:t>Changes in FAST v8.1</w:t>
      </w:r>
      <w:r w:rsidR="007101D0">
        <w:t>5</w:t>
      </w:r>
      <w:r>
        <w:t>.00a-bjj</w:t>
      </w:r>
    </w:p>
    <w:p w14:paraId="4F86ABC5" w14:textId="5AC151A2" w:rsidR="002247E9" w:rsidRDefault="002247E9" w:rsidP="002247E9">
      <w:pPr>
        <w:pStyle w:val="ListParagraph"/>
        <w:numPr>
          <w:ilvl w:val="0"/>
          <w:numId w:val="28"/>
        </w:numPr>
      </w:pPr>
      <w:r w:rsidRPr="000F122F">
        <w:t>The following</w:t>
      </w:r>
      <w:r>
        <w:t xml:space="preserve"> differences occur in the FAST primary </w:t>
      </w:r>
      <w:r w:rsidR="008B1847">
        <w:t xml:space="preserve">input </w:t>
      </w:r>
      <w:r>
        <w:t>file:</w:t>
      </w:r>
    </w:p>
    <w:p w14:paraId="7C78872B" w14:textId="61A5AED7" w:rsidR="002247E9" w:rsidRPr="007101D0" w:rsidRDefault="002247E9" w:rsidP="002247E9">
      <w:pPr>
        <w:pStyle w:val="ListParagraph"/>
        <w:numPr>
          <w:ilvl w:val="1"/>
          <w:numId w:val="28"/>
        </w:numPr>
      </w:pPr>
      <w:r>
        <w:t xml:space="preserve">A new “Visualization” section has been added. This section includes new inputs called </w:t>
      </w:r>
      <w:proofErr w:type="spellStart"/>
      <w:r w:rsidRPr="000F122F">
        <w:rPr>
          <w:b/>
        </w:rPr>
        <w:t>WrVTK</w:t>
      </w:r>
      <w:proofErr w:type="spellEnd"/>
      <w:r>
        <w:t xml:space="preserve">, </w:t>
      </w:r>
      <w:proofErr w:type="spellStart"/>
      <w:r w:rsidRPr="000F122F">
        <w:rPr>
          <w:b/>
        </w:rPr>
        <w:t>VTK_type</w:t>
      </w:r>
      <w:proofErr w:type="spellEnd"/>
      <w:r>
        <w:t xml:space="preserve">, </w:t>
      </w:r>
      <w:proofErr w:type="spellStart"/>
      <w:r w:rsidRPr="000F122F">
        <w:rPr>
          <w:b/>
        </w:rPr>
        <w:t>VTK_fields</w:t>
      </w:r>
      <w:proofErr w:type="spellEnd"/>
      <w:r>
        <w:t xml:space="preserve">, and </w:t>
      </w:r>
      <w:proofErr w:type="spellStart"/>
      <w:r w:rsidRPr="000F122F">
        <w:rPr>
          <w:b/>
        </w:rPr>
        <w:t>VTK_fps</w:t>
      </w:r>
      <w:proofErr w:type="spellEnd"/>
      <w:r w:rsidR="005F5DCE" w:rsidRPr="005F5DCE">
        <w:t>, documented above</w:t>
      </w:r>
      <w:r>
        <w:t>.</w:t>
      </w:r>
    </w:p>
    <w:p w14:paraId="525EB7B7" w14:textId="43B4C825" w:rsidR="002370F0" w:rsidRDefault="002370F0" w:rsidP="002370F0">
      <w:pPr>
        <w:pStyle w:val="ListParagraph"/>
        <w:numPr>
          <w:ilvl w:val="0"/>
          <w:numId w:val="28"/>
        </w:numPr>
      </w:pPr>
      <w:r>
        <w:t>The following differences occur in the ServoDyn primary input file:</w:t>
      </w:r>
    </w:p>
    <w:p w14:paraId="096EFF7F" w14:textId="0BEE05CD" w:rsidR="002370F0" w:rsidRDefault="002370F0" w:rsidP="000F122F">
      <w:pPr>
        <w:pStyle w:val="ListParagraph"/>
        <w:numPr>
          <w:ilvl w:val="1"/>
          <w:numId w:val="28"/>
        </w:numPr>
      </w:pPr>
      <w:proofErr w:type="spellStart"/>
      <w:r w:rsidRPr="000F122F">
        <w:rPr>
          <w:b/>
        </w:rPr>
        <w:t>CompTTMD</w:t>
      </w:r>
      <w:proofErr w:type="spellEnd"/>
      <w:r>
        <w:t xml:space="preserve"> and </w:t>
      </w:r>
      <w:proofErr w:type="spellStart"/>
      <w:r w:rsidRPr="000F122F">
        <w:rPr>
          <w:b/>
        </w:rPr>
        <w:t>TTMDfile</w:t>
      </w:r>
      <w:proofErr w:type="spellEnd"/>
      <w:r>
        <w:t xml:space="preserve"> were added</w:t>
      </w:r>
      <w:r w:rsidR="0079309D">
        <w:t xml:space="preserve"> to enable the modeling of tower-based tuned mass dampers, which are akin to </w:t>
      </w:r>
      <w:proofErr w:type="spellStart"/>
      <w:r w:rsidR="0079309D" w:rsidRPr="0079309D">
        <w:rPr>
          <w:b/>
        </w:rPr>
        <w:t>CompNTMD</w:t>
      </w:r>
      <w:proofErr w:type="spellEnd"/>
      <w:r w:rsidR="0079309D">
        <w:t xml:space="preserve"> and </w:t>
      </w:r>
      <w:proofErr w:type="spellStart"/>
      <w:r w:rsidR="0079309D" w:rsidRPr="0079309D">
        <w:rPr>
          <w:b/>
        </w:rPr>
        <w:t>NTMDfile</w:t>
      </w:r>
      <w:proofErr w:type="spellEnd"/>
      <w:r w:rsidR="0079309D">
        <w:t xml:space="preserve"> available for nacelle-based tuned mass dampers</w:t>
      </w:r>
      <w:r>
        <w:t>.</w:t>
      </w:r>
    </w:p>
    <w:p w14:paraId="68331754" w14:textId="3ADDF3B4" w:rsidR="00AB47F4" w:rsidRDefault="00AB47F4" w:rsidP="000F122F">
      <w:pPr>
        <w:pStyle w:val="ListParagraph"/>
        <w:numPr>
          <w:ilvl w:val="1"/>
          <w:numId w:val="28"/>
        </w:numPr>
      </w:pPr>
      <w:proofErr w:type="spellStart"/>
      <w:r w:rsidRPr="000F122F">
        <w:rPr>
          <w:b/>
        </w:rPr>
        <w:t>DLL_ProcName</w:t>
      </w:r>
      <w:proofErr w:type="spellEnd"/>
      <w:r>
        <w:t xml:space="preserve"> was added</w:t>
      </w:r>
      <w:r w:rsidR="001252CC">
        <w:t>. This input specifies the name of the procedure in the Bladed-style interface that will be called.</w:t>
      </w:r>
      <w:r w:rsidR="00DB403A">
        <w:t xml:space="preserve"> It is case sensitive.</w:t>
      </w:r>
      <w:r w:rsidR="001252CC">
        <w:t xml:space="preserve"> Previous versions of </w:t>
      </w:r>
      <w:r w:rsidR="00220BBA">
        <w:t>ServoDyn</w:t>
      </w:r>
      <w:r w:rsidR="001252CC">
        <w:t xml:space="preserve"> had this variable hardcoded to “DISCON”, but we have added it to</w:t>
      </w:r>
      <w:r w:rsidR="00DB403A">
        <w:t xml:space="preserve"> the</w:t>
      </w:r>
      <w:r w:rsidR="001252CC">
        <w:t xml:space="preserve"> </w:t>
      </w:r>
      <w:r w:rsidR="00220BBA">
        <w:t xml:space="preserve">ServoDyn </w:t>
      </w:r>
      <w:r w:rsidR="001252CC">
        <w:t xml:space="preserve">input file so that users can </w:t>
      </w:r>
      <w:r w:rsidR="00DB403A">
        <w:t xml:space="preserve">easily </w:t>
      </w:r>
      <w:r w:rsidR="001252CC">
        <w:t>create wrapper DLLs to call another Bladed DLL with the DISCON procedure already defined in it.</w:t>
      </w:r>
    </w:p>
    <w:p w14:paraId="7C4FD001" w14:textId="566BB02E" w:rsidR="002370F0" w:rsidRDefault="002370F0" w:rsidP="002370F0">
      <w:pPr>
        <w:pStyle w:val="ListParagraph"/>
        <w:numPr>
          <w:ilvl w:val="0"/>
          <w:numId w:val="28"/>
        </w:numPr>
      </w:pPr>
      <w:r>
        <w:t>The following differences occur in the ServoDyn TMD input file (for both nacelle</w:t>
      </w:r>
      <w:r w:rsidR="00EA1CDB">
        <w:t>-</w:t>
      </w:r>
      <w:r>
        <w:t xml:space="preserve"> and tower</w:t>
      </w:r>
      <w:r w:rsidR="00EA1CDB">
        <w:t>-based</w:t>
      </w:r>
      <w:r>
        <w:t xml:space="preserve"> tuned mass dampers):</w:t>
      </w:r>
    </w:p>
    <w:p w14:paraId="1CEBA855" w14:textId="566FF233" w:rsidR="002370F0" w:rsidRDefault="00461825" w:rsidP="00461825">
      <w:pPr>
        <w:pStyle w:val="ListParagraph"/>
        <w:numPr>
          <w:ilvl w:val="1"/>
          <w:numId w:val="28"/>
        </w:numPr>
      </w:pPr>
      <w:r w:rsidRPr="000F122F">
        <w:rPr>
          <w:b/>
        </w:rPr>
        <w:t>TMD_DOF_MODE</w:t>
      </w:r>
      <w:r>
        <w:t xml:space="preserve">, </w:t>
      </w:r>
      <w:r w:rsidRPr="000F122F">
        <w:rPr>
          <w:b/>
        </w:rPr>
        <w:t>TMD_XY_M</w:t>
      </w:r>
      <w:r>
        <w:t xml:space="preserve">, </w:t>
      </w:r>
      <w:r w:rsidRPr="000F122F">
        <w:rPr>
          <w:b/>
        </w:rPr>
        <w:t>TMD_SA_MODE</w:t>
      </w:r>
      <w:r>
        <w:t xml:space="preserve">, </w:t>
      </w:r>
      <w:r w:rsidRPr="000F122F">
        <w:rPr>
          <w:b/>
        </w:rPr>
        <w:t>TMD_X_C_HIGH</w:t>
      </w:r>
      <w:r>
        <w:t xml:space="preserve">, </w:t>
      </w:r>
      <w:r w:rsidRPr="000F122F">
        <w:rPr>
          <w:b/>
        </w:rPr>
        <w:t>TMD_X_C_LOW</w:t>
      </w:r>
      <w:r>
        <w:t xml:space="preserve">, </w:t>
      </w:r>
      <w:r w:rsidRPr="000F122F">
        <w:rPr>
          <w:b/>
        </w:rPr>
        <w:t>TMD_Y_C_HIGH</w:t>
      </w:r>
      <w:r>
        <w:t xml:space="preserve">, </w:t>
      </w:r>
      <w:r w:rsidRPr="000F122F">
        <w:rPr>
          <w:b/>
        </w:rPr>
        <w:t>TMD_Y_C_LOW</w:t>
      </w:r>
      <w:r>
        <w:t xml:space="preserve">, </w:t>
      </w:r>
      <w:r w:rsidRPr="000F122F">
        <w:rPr>
          <w:b/>
        </w:rPr>
        <w:t>TMD_X_C_BRAKE</w:t>
      </w:r>
      <w:r>
        <w:t xml:space="preserve">, </w:t>
      </w:r>
      <w:r w:rsidRPr="000F122F">
        <w:rPr>
          <w:b/>
        </w:rPr>
        <w:t>TMD_Y_C_BRAKE</w:t>
      </w:r>
      <w:r>
        <w:rPr>
          <w:b/>
        </w:rPr>
        <w:t xml:space="preserve"> </w:t>
      </w:r>
      <w:r>
        <w:t>were added.</w:t>
      </w:r>
      <w:r w:rsidR="00B516AA">
        <w:t xml:space="preserve"> </w:t>
      </w:r>
    </w:p>
    <w:p w14:paraId="59BC7E7F" w14:textId="6C84EE9E" w:rsidR="00461825" w:rsidRDefault="00461825" w:rsidP="00461825">
      <w:pPr>
        <w:pStyle w:val="ListParagraph"/>
        <w:numPr>
          <w:ilvl w:val="1"/>
          <w:numId w:val="28"/>
        </w:numPr>
      </w:pPr>
      <w:r>
        <w:t xml:space="preserve">A new section for </w:t>
      </w:r>
      <w:r w:rsidRPr="00461825">
        <w:t xml:space="preserve">TMD </w:t>
      </w:r>
      <w:r>
        <w:t>user</w:t>
      </w:r>
      <w:r w:rsidRPr="00461825">
        <w:t>-</w:t>
      </w:r>
      <w:r>
        <w:t xml:space="preserve">defined spring forces was added. This section contains </w:t>
      </w:r>
      <w:proofErr w:type="spellStart"/>
      <w:r w:rsidRPr="000F122F">
        <w:rPr>
          <w:b/>
        </w:rPr>
        <w:t>Use_F_TBL</w:t>
      </w:r>
      <w:proofErr w:type="spellEnd"/>
      <w:r>
        <w:t xml:space="preserve">, </w:t>
      </w:r>
      <w:proofErr w:type="spellStart"/>
      <w:r w:rsidRPr="000F122F">
        <w:rPr>
          <w:b/>
        </w:rPr>
        <w:t>NKInpSt</w:t>
      </w:r>
      <w:proofErr w:type="spellEnd"/>
      <w:r>
        <w:t xml:space="preserve"> and a table of </w:t>
      </w:r>
      <w:r w:rsidRPr="000F122F">
        <w:rPr>
          <w:b/>
        </w:rPr>
        <w:t>X,</w:t>
      </w:r>
      <w:r>
        <w:t xml:space="preserve"> </w:t>
      </w:r>
      <w:r w:rsidRPr="000F122F">
        <w:rPr>
          <w:b/>
        </w:rPr>
        <w:t>F_X</w:t>
      </w:r>
      <w:r>
        <w:t xml:space="preserve">, </w:t>
      </w:r>
      <w:r w:rsidRPr="000F122F">
        <w:rPr>
          <w:b/>
        </w:rPr>
        <w:t>Y</w:t>
      </w:r>
      <w:r>
        <w:t xml:space="preserve">, and </w:t>
      </w:r>
      <w:r w:rsidRPr="000F122F">
        <w:rPr>
          <w:b/>
        </w:rPr>
        <w:t>F_Y</w:t>
      </w:r>
      <w:r>
        <w:t xml:space="preserve"> inputs.</w:t>
      </w:r>
    </w:p>
    <w:p w14:paraId="1FAB8178" w14:textId="51EF46DF" w:rsidR="00B516AA" w:rsidRDefault="00B516AA" w:rsidP="00B516AA">
      <w:pPr>
        <w:pStyle w:val="ListParagraph"/>
        <w:numPr>
          <w:ilvl w:val="1"/>
          <w:numId w:val="28"/>
        </w:numPr>
      </w:pPr>
      <w:r>
        <w:t>Documentation on these new inputs is not yet available on our web site.</w:t>
      </w:r>
    </w:p>
    <w:p w14:paraId="26EA8ADA" w14:textId="548709E7" w:rsidR="008B1847" w:rsidRDefault="008B1847" w:rsidP="008405BA">
      <w:pPr>
        <w:pStyle w:val="ListParagraph"/>
        <w:numPr>
          <w:ilvl w:val="0"/>
          <w:numId w:val="28"/>
        </w:numPr>
      </w:pPr>
      <w:r>
        <w:t>The following difference occurs in the AeroDyn v15 primary input file:</w:t>
      </w:r>
    </w:p>
    <w:p w14:paraId="5B93BDBB" w14:textId="392FC284" w:rsidR="008B1847" w:rsidRDefault="008B1847" w:rsidP="008B1847">
      <w:pPr>
        <w:pStyle w:val="ListParagraph"/>
        <w:numPr>
          <w:ilvl w:val="1"/>
          <w:numId w:val="28"/>
        </w:numPr>
      </w:pPr>
      <w:proofErr w:type="spellStart"/>
      <w:r w:rsidRPr="008405BA">
        <w:rPr>
          <w:b/>
        </w:rPr>
        <w:t>IndToler</w:t>
      </w:r>
      <w:proofErr w:type="spellEnd"/>
      <w:r>
        <w:t xml:space="preserve"> can now be specified as “default”. The default in single precision is 5E-5; the default in double precision is 5E-10.</w:t>
      </w:r>
    </w:p>
    <w:p w14:paraId="5D61F96B" w14:textId="77777777" w:rsidR="008B1847" w:rsidRDefault="008B1847" w:rsidP="008405BA">
      <w:pPr>
        <w:pStyle w:val="ListParagraph"/>
        <w:numPr>
          <w:ilvl w:val="0"/>
          <w:numId w:val="28"/>
        </w:numPr>
      </w:pPr>
      <w:r>
        <w:t>The following differences occur in the AeroDyn v15 Airfoil input files:</w:t>
      </w:r>
    </w:p>
    <w:p w14:paraId="1329B02E" w14:textId="637EBF10" w:rsidR="008B1847" w:rsidRDefault="008B1847" w:rsidP="008B1847">
      <w:pPr>
        <w:pStyle w:val="ListParagraph"/>
        <w:numPr>
          <w:ilvl w:val="1"/>
          <w:numId w:val="28"/>
        </w:numPr>
      </w:pPr>
      <w:proofErr w:type="spellStart"/>
      <w:r w:rsidRPr="008405BA">
        <w:rPr>
          <w:b/>
        </w:rPr>
        <w:t>InterpOrd</w:t>
      </w:r>
      <w:proofErr w:type="spellEnd"/>
      <w:r>
        <w:t xml:space="preserve"> was added. This variable gives the user an option to use either linear (</w:t>
      </w:r>
      <w:proofErr w:type="spellStart"/>
      <w:r w:rsidRPr="008405BA">
        <w:rPr>
          <w:b/>
        </w:rPr>
        <w:t>InterpOrd</w:t>
      </w:r>
      <w:proofErr w:type="spellEnd"/>
      <w:r>
        <w:t> = 1) or cubic-spline (</w:t>
      </w:r>
      <w:proofErr w:type="spellStart"/>
      <w:r w:rsidRPr="008405BA">
        <w:rPr>
          <w:b/>
        </w:rPr>
        <w:t>InterpOrd</w:t>
      </w:r>
      <w:proofErr w:type="spellEnd"/>
      <w:r>
        <w:t> = 3) methods to interpolate the quasi-steady table lookup. The “default” option will use cubic splines.</w:t>
      </w:r>
    </w:p>
    <w:p w14:paraId="70C0D054" w14:textId="4A8F2621" w:rsidR="008B1847" w:rsidRPr="000F122F" w:rsidRDefault="008B1847" w:rsidP="008B1847">
      <w:pPr>
        <w:pStyle w:val="ListParagraph"/>
        <w:numPr>
          <w:ilvl w:val="1"/>
          <w:numId w:val="28"/>
        </w:numPr>
      </w:pPr>
      <w:proofErr w:type="spellStart"/>
      <w:proofErr w:type="gramStart"/>
      <w:r w:rsidRPr="008405BA">
        <w:rPr>
          <w:b/>
        </w:rPr>
        <w:t>filtCutOff</w:t>
      </w:r>
      <w:proofErr w:type="spellEnd"/>
      <w:proofErr w:type="gramEnd"/>
      <w:r>
        <w:t xml:space="preserve"> was added to the values specified for unsteady aerodynamics. This is the c</w:t>
      </w:r>
      <w:r w:rsidRPr="008B1847">
        <w:t xml:space="preserve">ut-off frequency (-3 dB corner frequency) </w:t>
      </w:r>
      <w:r>
        <w:t xml:space="preserve">in Hz </w:t>
      </w:r>
      <w:r w:rsidRPr="008B1847">
        <w:t xml:space="preserve">for low-pass filtering the </w:t>
      </w:r>
      <w:proofErr w:type="spellStart"/>
      <w:r w:rsidRPr="008B1847">
        <w:t>AoA</w:t>
      </w:r>
      <w:proofErr w:type="spellEnd"/>
      <w:r w:rsidRPr="008B1847">
        <w:t xml:space="preserve"> input to </w:t>
      </w:r>
      <w:r>
        <w:t>UA</w:t>
      </w:r>
      <w:r w:rsidRPr="008B1847">
        <w:t xml:space="preserve">, as well as the </w:t>
      </w:r>
      <w:proofErr w:type="gramStart"/>
      <w:r w:rsidRPr="008B1847">
        <w:t>1</w:t>
      </w:r>
      <w:r w:rsidRPr="008405BA">
        <w:rPr>
          <w:vertAlign w:val="superscript"/>
        </w:rPr>
        <w:t>st</w:t>
      </w:r>
      <w:proofErr w:type="gramEnd"/>
      <w:r>
        <w:t xml:space="preserve"> </w:t>
      </w:r>
      <w:r w:rsidRPr="008B1847">
        <w:t>and 2</w:t>
      </w:r>
      <w:r w:rsidRPr="008405BA">
        <w:rPr>
          <w:vertAlign w:val="superscript"/>
        </w:rPr>
        <w:t>nd</w:t>
      </w:r>
      <w:r>
        <w:t xml:space="preserve"> </w:t>
      </w:r>
      <w:r w:rsidRPr="008B1847">
        <w:t>derivatives</w:t>
      </w:r>
      <w:r>
        <w:t xml:space="preserve">. </w:t>
      </w:r>
      <w:proofErr w:type="spellStart"/>
      <w:proofErr w:type="gramStart"/>
      <w:r w:rsidRPr="000A1D06">
        <w:rPr>
          <w:b/>
        </w:rPr>
        <w:t>filtCutOff</w:t>
      </w:r>
      <w:proofErr w:type="spellEnd"/>
      <w:proofErr w:type="gramEnd"/>
      <w:r>
        <w:t xml:space="preserve"> can be specified as “default”, which will set it to be 20 Hz</w:t>
      </w:r>
      <w:r w:rsidR="00B66E17">
        <w:t>.</w:t>
      </w:r>
    </w:p>
    <w:p w14:paraId="2A853833" w14:textId="44EF2C4F" w:rsidR="00E33AF0" w:rsidRDefault="00E33AF0" w:rsidP="00E33AF0">
      <w:pPr>
        <w:pStyle w:val="Heading3"/>
      </w:pPr>
      <w:r>
        <w:lastRenderedPageBreak/>
        <w:t>Changes in FAST v8.1</w:t>
      </w:r>
      <w:r w:rsidR="00B52163">
        <w:t>2</w:t>
      </w:r>
      <w:r>
        <w:t>.00a-bjj</w:t>
      </w:r>
    </w:p>
    <w:p w14:paraId="720EBFA8" w14:textId="627CB0E7" w:rsidR="00B832A9" w:rsidRDefault="00B832A9" w:rsidP="00B832A9">
      <w:pPr>
        <w:pStyle w:val="ListParagraph"/>
        <w:numPr>
          <w:ilvl w:val="0"/>
          <w:numId w:val="28"/>
        </w:numPr>
      </w:pPr>
      <w:r>
        <w:t xml:space="preserve">The following differences occur in the </w:t>
      </w:r>
      <w:r w:rsidR="002E48BD">
        <w:t xml:space="preserve">FAST </w:t>
      </w:r>
      <w:r>
        <w:t>primary input file:</w:t>
      </w:r>
    </w:p>
    <w:p w14:paraId="4B44141A" w14:textId="2A8FEC86" w:rsidR="00B003CF" w:rsidRDefault="00B832A9" w:rsidP="005B3D51">
      <w:pPr>
        <w:pStyle w:val="ListParagraph"/>
        <w:numPr>
          <w:ilvl w:val="1"/>
          <w:numId w:val="28"/>
        </w:numPr>
      </w:pPr>
      <w:proofErr w:type="spellStart"/>
      <w:r w:rsidRPr="00053AB0">
        <w:rPr>
          <w:b/>
        </w:rPr>
        <w:t>ChkptTime</w:t>
      </w:r>
      <w:proofErr w:type="spellEnd"/>
      <w:r>
        <w:t xml:space="preserve"> was added.</w:t>
      </w:r>
    </w:p>
    <w:p w14:paraId="1EAAACA1" w14:textId="16DEA210" w:rsidR="004D65DE" w:rsidRPr="00972D6E" w:rsidRDefault="004D65DE" w:rsidP="005B3D51">
      <w:pPr>
        <w:pStyle w:val="ListParagraph"/>
        <w:numPr>
          <w:ilvl w:val="1"/>
          <w:numId w:val="28"/>
        </w:numPr>
      </w:pPr>
      <w:proofErr w:type="spellStart"/>
      <w:r>
        <w:rPr>
          <w:b/>
        </w:rPr>
        <w:t>CompElast</w:t>
      </w:r>
      <w:proofErr w:type="spellEnd"/>
      <w:r>
        <w:rPr>
          <w:b/>
        </w:rPr>
        <w:t> </w:t>
      </w:r>
      <w:r>
        <w:t xml:space="preserve">= 2, </w:t>
      </w:r>
      <w:proofErr w:type="spellStart"/>
      <w:r w:rsidRPr="00972D6E">
        <w:rPr>
          <w:b/>
        </w:rPr>
        <w:t>BDBldFile</w:t>
      </w:r>
      <w:proofErr w:type="spellEnd"/>
      <w:r w:rsidRPr="00972D6E">
        <w:rPr>
          <w:b/>
        </w:rPr>
        <w:t>(1)</w:t>
      </w:r>
      <w:r>
        <w:t xml:space="preserve">, </w:t>
      </w:r>
      <w:proofErr w:type="spellStart"/>
      <w:r w:rsidRPr="00FE5E6F">
        <w:rPr>
          <w:b/>
        </w:rPr>
        <w:t>BDBldFile</w:t>
      </w:r>
      <w:proofErr w:type="spellEnd"/>
      <w:r w:rsidRPr="00FE5E6F">
        <w:rPr>
          <w:b/>
        </w:rPr>
        <w:t>(</w:t>
      </w:r>
      <w:r>
        <w:rPr>
          <w:b/>
        </w:rPr>
        <w:t>2</w:t>
      </w:r>
      <w:r w:rsidRPr="00FE5E6F">
        <w:rPr>
          <w:b/>
        </w:rPr>
        <w:t>)</w:t>
      </w:r>
      <w:r>
        <w:t xml:space="preserve">, and </w:t>
      </w:r>
      <w:proofErr w:type="spellStart"/>
      <w:r w:rsidRPr="00FE5E6F">
        <w:rPr>
          <w:b/>
        </w:rPr>
        <w:t>BDBldFile</w:t>
      </w:r>
      <w:proofErr w:type="spellEnd"/>
      <w:r w:rsidRPr="00FE5E6F">
        <w:rPr>
          <w:b/>
        </w:rPr>
        <w:t>(</w:t>
      </w:r>
      <w:r>
        <w:rPr>
          <w:b/>
        </w:rPr>
        <w:t>3</w:t>
      </w:r>
      <w:r w:rsidRPr="00FE5E6F">
        <w:rPr>
          <w:b/>
        </w:rPr>
        <w:t>)</w:t>
      </w:r>
      <w:r>
        <w:t xml:space="preserve"> are now useable for enabling BeamDyn to model blade structural dynamics. The BeamDyn module has its own input files.</w:t>
      </w:r>
    </w:p>
    <w:p w14:paraId="09AD2C30" w14:textId="614EC5E9" w:rsidR="00B832A9" w:rsidRDefault="00B832A9" w:rsidP="005B3D51">
      <w:pPr>
        <w:pStyle w:val="ListParagraph"/>
        <w:numPr>
          <w:ilvl w:val="1"/>
          <w:numId w:val="28"/>
        </w:numPr>
      </w:pPr>
      <w:proofErr w:type="spellStart"/>
      <w:r>
        <w:rPr>
          <w:b/>
        </w:rPr>
        <w:t>CompInflow</w:t>
      </w:r>
      <w:proofErr w:type="spellEnd"/>
      <w:r w:rsidRPr="00437347">
        <w:t xml:space="preserve"> and </w:t>
      </w:r>
      <w:proofErr w:type="spellStart"/>
      <w:r>
        <w:rPr>
          <w:b/>
        </w:rPr>
        <w:t>InflowFile</w:t>
      </w:r>
      <w:proofErr w:type="spellEnd"/>
      <w:r w:rsidRPr="00437347">
        <w:t xml:space="preserve"> were add</w:t>
      </w:r>
      <w:r>
        <w:t>ed.</w:t>
      </w:r>
      <w:r w:rsidR="002E48BD">
        <w:t xml:space="preserve"> The InflowWind module </w:t>
      </w:r>
      <w:r w:rsidR="005B3D51">
        <w:t xml:space="preserve">now </w:t>
      </w:r>
      <w:r w:rsidR="002E48BD">
        <w:t>has its own input file (it is no longer part of the AeroDyn module).</w:t>
      </w:r>
    </w:p>
    <w:p w14:paraId="2FECF3DA" w14:textId="260B64C5" w:rsidR="00B832A9" w:rsidRDefault="00FF78BD" w:rsidP="005B3D51">
      <w:pPr>
        <w:pStyle w:val="ListParagraph"/>
        <w:numPr>
          <w:ilvl w:val="1"/>
          <w:numId w:val="28"/>
        </w:numPr>
      </w:pPr>
      <w:proofErr w:type="spellStart"/>
      <w:r>
        <w:rPr>
          <w:b/>
        </w:rPr>
        <w:t>CompAero</w:t>
      </w:r>
      <w:proofErr w:type="spellEnd"/>
      <w:r w:rsidR="00B832A9">
        <w:rPr>
          <w:b/>
        </w:rPr>
        <w:t> </w:t>
      </w:r>
      <w:r w:rsidR="00B832A9">
        <w:t>= </w:t>
      </w:r>
      <w:proofErr w:type="gramStart"/>
      <w:r w:rsidR="00B832A9">
        <w:t>2</w:t>
      </w:r>
      <w:proofErr w:type="gramEnd"/>
      <w:r w:rsidR="00B832A9">
        <w:t xml:space="preserve"> is a new option, which allows the user to choose AeroDyn v15.</w:t>
      </w:r>
      <w:r w:rsidR="004D65DE">
        <w:t xml:space="preserve"> The AeroDyn v15 module has its own input files, entirely different from AeroDyn v14.</w:t>
      </w:r>
    </w:p>
    <w:p w14:paraId="0A59CD8F" w14:textId="267798EE" w:rsidR="00E3399D" w:rsidRDefault="00E3399D" w:rsidP="005B3D51">
      <w:pPr>
        <w:pStyle w:val="ListParagraph"/>
        <w:numPr>
          <w:ilvl w:val="1"/>
          <w:numId w:val="28"/>
        </w:numPr>
      </w:pPr>
      <w:proofErr w:type="spellStart"/>
      <w:r>
        <w:rPr>
          <w:b/>
        </w:rPr>
        <w:t>CompMooring</w:t>
      </w:r>
      <w:proofErr w:type="spellEnd"/>
      <w:r>
        <w:t> = </w:t>
      </w:r>
      <w:proofErr w:type="gramStart"/>
      <w:r>
        <w:t>4</w:t>
      </w:r>
      <w:proofErr w:type="gramEnd"/>
      <w:r>
        <w:t xml:space="preserve"> is a new option, which allows the user to choose the </w:t>
      </w:r>
      <w:proofErr w:type="spellStart"/>
      <w:r>
        <w:t>OrcaFlex</w:t>
      </w:r>
      <w:proofErr w:type="spellEnd"/>
      <w:r>
        <w:t xml:space="preserve"> interface.</w:t>
      </w:r>
      <w:r w:rsidR="004D65DE">
        <w:t xml:space="preserve"> The </w:t>
      </w:r>
      <w:proofErr w:type="spellStart"/>
      <w:r w:rsidR="004D65DE">
        <w:t>OrcaFlex</w:t>
      </w:r>
      <w:proofErr w:type="spellEnd"/>
      <w:r w:rsidR="004D65DE">
        <w:t xml:space="preserve"> interface has its own input file.</w:t>
      </w:r>
    </w:p>
    <w:p w14:paraId="4CB2F20F" w14:textId="5532B063" w:rsidR="00E3399D" w:rsidRPr="00E3399D" w:rsidRDefault="00E3399D" w:rsidP="005B3D51">
      <w:pPr>
        <w:pStyle w:val="ListParagraph"/>
        <w:numPr>
          <w:ilvl w:val="1"/>
          <w:numId w:val="28"/>
        </w:numPr>
      </w:pPr>
      <w:r w:rsidRPr="00E3399D">
        <w:t>Unused</w:t>
      </w:r>
      <w:r>
        <w:t xml:space="preserve"> variables </w:t>
      </w:r>
      <w:proofErr w:type="spellStart"/>
      <w:r>
        <w:rPr>
          <w:b/>
        </w:rPr>
        <w:t>CompUs</w:t>
      </w:r>
      <w:r w:rsidR="00FF78BD">
        <w:rPr>
          <w:b/>
        </w:rPr>
        <w:t>e</w:t>
      </w:r>
      <w:r>
        <w:rPr>
          <w:b/>
        </w:rPr>
        <w:t>rPtfmLd</w:t>
      </w:r>
      <w:proofErr w:type="spellEnd"/>
      <w:r>
        <w:t xml:space="preserve"> and </w:t>
      </w:r>
      <w:proofErr w:type="spellStart"/>
      <w:r>
        <w:rPr>
          <w:b/>
        </w:rPr>
        <w:t>CompUs</w:t>
      </w:r>
      <w:r w:rsidR="00FF78BD">
        <w:rPr>
          <w:b/>
        </w:rPr>
        <w:t>e</w:t>
      </w:r>
      <w:r>
        <w:rPr>
          <w:b/>
        </w:rPr>
        <w:t>rTwrLd</w:t>
      </w:r>
      <w:proofErr w:type="spellEnd"/>
      <w:r w:rsidRPr="00E3399D">
        <w:t xml:space="preserve"> were removed.</w:t>
      </w:r>
    </w:p>
    <w:p w14:paraId="6F187058" w14:textId="62BD40E4" w:rsidR="00FF78BD" w:rsidRDefault="00FF78BD" w:rsidP="00FF78BD">
      <w:pPr>
        <w:pStyle w:val="ListParagraph"/>
        <w:numPr>
          <w:ilvl w:val="0"/>
          <w:numId w:val="28"/>
        </w:numPr>
      </w:pPr>
      <w:r>
        <w:t>The following differences occur in the input file</w:t>
      </w:r>
      <w:r w:rsidR="00C051F9">
        <w:t>s</w:t>
      </w:r>
      <w:r>
        <w:t xml:space="preserve"> of the ElastoDyn module:</w:t>
      </w:r>
    </w:p>
    <w:p w14:paraId="179AC32D" w14:textId="68FFB873" w:rsidR="00FF78BD" w:rsidRDefault="00FF78BD" w:rsidP="00FF78BD">
      <w:pPr>
        <w:pStyle w:val="ListParagraph"/>
        <w:numPr>
          <w:ilvl w:val="1"/>
          <w:numId w:val="28"/>
        </w:numPr>
      </w:pPr>
      <w:proofErr w:type="spellStart"/>
      <w:r w:rsidRPr="006B4476">
        <w:rPr>
          <w:b/>
        </w:rPr>
        <w:t>BldNodes</w:t>
      </w:r>
      <w:proofErr w:type="spellEnd"/>
      <w:r w:rsidRPr="003B1214">
        <w:t xml:space="preserve"> </w:t>
      </w:r>
      <w:r>
        <w:t>was added</w:t>
      </w:r>
      <w:r w:rsidR="00C051F9">
        <w:t xml:space="preserve"> to the ElastoDyn primary input file</w:t>
      </w:r>
      <w:r w:rsidR="00411A22">
        <w:t>,</w:t>
      </w:r>
      <w:r>
        <w:t xml:space="preserve"> used to discretize the blade into </w:t>
      </w:r>
      <w:proofErr w:type="spellStart"/>
      <w:r w:rsidRPr="006B4476">
        <w:rPr>
          <w:b/>
        </w:rPr>
        <w:t>BldNodes</w:t>
      </w:r>
      <w:proofErr w:type="spellEnd"/>
      <w:r w:rsidRPr="003B1214">
        <w:t xml:space="preserve"> </w:t>
      </w:r>
      <w:r>
        <w:t>equally spaced elements when AeroDyn v14 is not used (when using AeroDyn v14, ElastoDyn will use the AeroDyn v14 blade discretization instead). This number does not include nodes located at the blade root or blade tip, which are added internally.</w:t>
      </w:r>
    </w:p>
    <w:p w14:paraId="504075E7" w14:textId="3D8D5115" w:rsidR="00C051F9" w:rsidRDefault="00C051F9" w:rsidP="00FF78BD">
      <w:pPr>
        <w:pStyle w:val="ListParagraph"/>
        <w:numPr>
          <w:ilvl w:val="1"/>
          <w:numId w:val="28"/>
        </w:numPr>
      </w:pPr>
      <w:proofErr w:type="spellStart"/>
      <w:r>
        <w:rPr>
          <w:b/>
        </w:rPr>
        <w:t>PitchAxis</w:t>
      </w:r>
      <w:proofErr w:type="spellEnd"/>
      <w:r w:rsidRPr="00972D6E">
        <w:t xml:space="preserve"> in</w:t>
      </w:r>
      <w:r>
        <w:t xml:space="preserve"> the ElastoDyn blade input file is now used </w:t>
      </w:r>
      <w:r w:rsidR="000A6F08">
        <w:t>only in conju</w:t>
      </w:r>
      <w:r w:rsidR="00972D6E">
        <w:t>n</w:t>
      </w:r>
      <w:r w:rsidR="000A6F08">
        <w:t xml:space="preserve">ction with AeroDyn v14. The specification of aerodynamic center in AeroDyn v15 replaces the need for </w:t>
      </w:r>
      <w:proofErr w:type="spellStart"/>
      <w:r w:rsidR="000A6F08">
        <w:rPr>
          <w:b/>
        </w:rPr>
        <w:t>PitchAxis</w:t>
      </w:r>
      <w:proofErr w:type="spellEnd"/>
      <w:r w:rsidR="000A6F08" w:rsidRPr="000A6F08">
        <w:t>.</w:t>
      </w:r>
    </w:p>
    <w:p w14:paraId="273E5BB5" w14:textId="77777777" w:rsidR="00FF78BD" w:rsidRDefault="00FF78BD" w:rsidP="00FF78BD">
      <w:pPr>
        <w:pStyle w:val="ListParagraph"/>
        <w:numPr>
          <w:ilvl w:val="0"/>
          <w:numId w:val="28"/>
        </w:numPr>
      </w:pPr>
      <w:r>
        <w:t>The following differences occur in the primary input file of the AeroDyn v14 module:</w:t>
      </w:r>
    </w:p>
    <w:p w14:paraId="1E50F7BD" w14:textId="77777777" w:rsidR="00FF78BD" w:rsidRDefault="00FF78BD" w:rsidP="00FF78BD">
      <w:pPr>
        <w:pStyle w:val="ListParagraph"/>
        <w:numPr>
          <w:ilvl w:val="1"/>
          <w:numId w:val="28"/>
        </w:numPr>
      </w:pPr>
      <w:r>
        <w:t xml:space="preserve">The unused </w:t>
      </w:r>
      <w:r w:rsidRPr="005B3D51">
        <w:rPr>
          <w:b/>
        </w:rPr>
        <w:t>SI</w:t>
      </w:r>
      <w:r>
        <w:rPr>
          <w:b/>
        </w:rPr>
        <w:t xml:space="preserve"> </w:t>
      </w:r>
      <w:r>
        <w:t>variable input line has been removed.</w:t>
      </w:r>
    </w:p>
    <w:p w14:paraId="233CBDFE" w14:textId="526F93EA" w:rsidR="00FF78BD" w:rsidRDefault="00FF78BD" w:rsidP="00FF78BD">
      <w:pPr>
        <w:pStyle w:val="ListParagraph"/>
        <w:numPr>
          <w:ilvl w:val="1"/>
          <w:numId w:val="28"/>
        </w:numPr>
      </w:pPr>
      <w:proofErr w:type="spellStart"/>
      <w:r w:rsidRPr="005B3D51">
        <w:rPr>
          <w:b/>
        </w:rPr>
        <w:t>HubHt</w:t>
      </w:r>
      <w:proofErr w:type="spellEnd"/>
      <w:r>
        <w:t xml:space="preserve"> has been removed</w:t>
      </w:r>
      <w:r w:rsidR="004D65DE">
        <w:t xml:space="preserve">, effectively replaced by </w:t>
      </w:r>
      <w:proofErr w:type="spellStart"/>
      <w:r>
        <w:rPr>
          <w:b/>
        </w:rPr>
        <w:t>RefHt</w:t>
      </w:r>
      <w:proofErr w:type="spellEnd"/>
      <w:r>
        <w:t xml:space="preserve"> in the InflowWind module’s primary input file.</w:t>
      </w:r>
    </w:p>
    <w:p w14:paraId="6C5172D1" w14:textId="67DD3871" w:rsidR="00FF78BD" w:rsidRDefault="00FF78BD" w:rsidP="00FF78BD">
      <w:pPr>
        <w:pStyle w:val="ListParagraph"/>
        <w:numPr>
          <w:ilvl w:val="1"/>
          <w:numId w:val="28"/>
        </w:numPr>
      </w:pPr>
      <w:proofErr w:type="spellStart"/>
      <w:r w:rsidRPr="005B3D51">
        <w:rPr>
          <w:b/>
        </w:rPr>
        <w:t>WindFile</w:t>
      </w:r>
      <w:proofErr w:type="spellEnd"/>
      <w:r>
        <w:t xml:space="preserve"> has been removed</w:t>
      </w:r>
      <w:r w:rsidR="004D65DE">
        <w:t>, effectively replaced by inputs</w:t>
      </w:r>
      <w:r>
        <w:t xml:space="preserve"> in the InflowWind module’s primary input file.</w:t>
      </w:r>
    </w:p>
    <w:p w14:paraId="0BAEA8F3" w14:textId="77777777" w:rsidR="00FF78BD" w:rsidRPr="00E33AF0" w:rsidRDefault="00FF78BD" w:rsidP="00FF78BD">
      <w:pPr>
        <w:pStyle w:val="ListParagraph"/>
        <w:numPr>
          <w:ilvl w:val="1"/>
          <w:numId w:val="28"/>
        </w:numPr>
      </w:pPr>
      <w:r>
        <w:t>One additional header line was added.</w:t>
      </w:r>
    </w:p>
    <w:p w14:paraId="0D625EDF" w14:textId="77777777" w:rsidR="00B832A9" w:rsidRDefault="00B832A9" w:rsidP="00B832A9">
      <w:pPr>
        <w:pStyle w:val="ListParagraph"/>
        <w:numPr>
          <w:ilvl w:val="0"/>
          <w:numId w:val="28"/>
        </w:numPr>
      </w:pPr>
      <w:r>
        <w:t>The following differences occur in the primary input file of the ServoDyn module:</w:t>
      </w:r>
    </w:p>
    <w:p w14:paraId="244A7745" w14:textId="031D171C" w:rsidR="00596C1F" w:rsidRDefault="00596C1F" w:rsidP="005B3D51">
      <w:pPr>
        <w:pStyle w:val="ListParagraph"/>
        <w:numPr>
          <w:ilvl w:val="1"/>
          <w:numId w:val="28"/>
        </w:numPr>
      </w:pPr>
      <w:proofErr w:type="spellStart"/>
      <w:r w:rsidRPr="005B3D51">
        <w:rPr>
          <w:b/>
        </w:rPr>
        <w:t>DLL_InFile</w:t>
      </w:r>
      <w:proofErr w:type="spellEnd"/>
      <w:r>
        <w:t xml:space="preserve"> was added</w:t>
      </w:r>
      <w:r w:rsidR="00411A22">
        <w:t>,</w:t>
      </w:r>
      <w:r>
        <w:t xml:space="preserve"> </w:t>
      </w:r>
      <w:r w:rsidR="00411A22">
        <w:t>referring to the</w:t>
      </w:r>
      <w:r>
        <w:t xml:space="preserve"> name of the input file that gets passed to the Bladed-style DLL when it is used. The DLL may or may not </w:t>
      </w:r>
      <w:r w:rsidR="00411A22">
        <w:t>use</w:t>
      </w:r>
      <w:r>
        <w:t xml:space="preserve"> this </w:t>
      </w:r>
      <w:r w:rsidR="00411A22">
        <w:t>input file</w:t>
      </w:r>
      <w:r>
        <w:t>.</w:t>
      </w:r>
      <w:r w:rsidR="00411A22" w:rsidRPr="00411A22">
        <w:t xml:space="preserve"> </w:t>
      </w:r>
      <w:r w:rsidR="00411A22">
        <w:t>Previously, this value was hardcoded to “DISCON.IN” in the ServoDyn source code.</w:t>
      </w:r>
    </w:p>
    <w:p w14:paraId="08036071" w14:textId="6F614B3D" w:rsidR="00411A22" w:rsidRDefault="00596C1F" w:rsidP="00411A22">
      <w:pPr>
        <w:pStyle w:val="ListParagraph"/>
        <w:numPr>
          <w:ilvl w:val="1"/>
          <w:numId w:val="28"/>
        </w:numPr>
      </w:pPr>
      <w:r w:rsidRPr="005B3D51">
        <w:rPr>
          <w:b/>
        </w:rPr>
        <w:t xml:space="preserve">DLL_DT </w:t>
      </w:r>
      <w:r>
        <w:t>was added</w:t>
      </w:r>
      <w:r w:rsidR="00411A22">
        <w:t>, referring to the time step (in seconds) at which the Bladed-style DLL is called</w:t>
      </w:r>
      <w:r>
        <w:t xml:space="preserve">. This value must be an integer multiple of the ServoDyn module’s </w:t>
      </w:r>
      <w:r w:rsidRPr="005B3D51">
        <w:rPr>
          <w:b/>
        </w:rPr>
        <w:t>DT</w:t>
      </w:r>
      <w:r>
        <w:t xml:space="preserve"> value. </w:t>
      </w:r>
      <w:r w:rsidR="00411A22">
        <w:t>ServoDyn</w:t>
      </w:r>
      <w:r>
        <w:t xml:space="preserve"> will use old values until the DLL is called again.</w:t>
      </w:r>
      <w:r w:rsidR="00411A22">
        <w:t xml:space="preserve"> Previously, the Bladed-style DLL was called at the same rate as the ServoDyn module.</w:t>
      </w:r>
    </w:p>
    <w:p w14:paraId="5366C438" w14:textId="25992323" w:rsidR="0081712B" w:rsidRDefault="0081712B" w:rsidP="005B3D51">
      <w:pPr>
        <w:pStyle w:val="ListParagraph"/>
        <w:numPr>
          <w:ilvl w:val="1"/>
          <w:numId w:val="28"/>
        </w:numPr>
      </w:pPr>
      <w:proofErr w:type="spellStart"/>
      <w:r>
        <w:rPr>
          <w:b/>
        </w:rPr>
        <w:t>DLL_Ramp</w:t>
      </w:r>
      <w:proofErr w:type="spellEnd"/>
      <w:r>
        <w:t xml:space="preserve"> was added</w:t>
      </w:r>
      <w:r w:rsidR="00411A22">
        <w:t>, which</w:t>
      </w:r>
      <w:r>
        <w:t xml:space="preserve"> is a </w:t>
      </w:r>
      <w:r w:rsidR="00411A22">
        <w:t>flag</w:t>
      </w:r>
      <w:r>
        <w:t xml:space="preserve"> that determines if ServoDyn should use a linear ramp to interpolate the </w:t>
      </w:r>
      <w:r w:rsidR="00411A22">
        <w:t>blade-</w:t>
      </w:r>
      <w:r>
        <w:t xml:space="preserve">pitch command from the Bladed-style DLL between </w:t>
      </w:r>
      <w:r w:rsidRPr="00972D6E">
        <w:rPr>
          <w:b/>
        </w:rPr>
        <w:t>DLL_DT</w:t>
      </w:r>
      <w:r>
        <w:t xml:space="preserve"> </w:t>
      </w:r>
      <w:proofErr w:type="gramStart"/>
      <w:r>
        <w:t>time</w:t>
      </w:r>
      <w:proofErr w:type="gramEnd"/>
      <w:r>
        <w:t xml:space="preserve"> steps (instead of a step function). Setting this value to </w:t>
      </w:r>
      <w:r w:rsidR="00411A22">
        <w:t>“True”</w:t>
      </w:r>
      <w:r>
        <w:t xml:space="preserve"> will result in a time shift of </w:t>
      </w:r>
      <w:r>
        <w:rPr>
          <w:b/>
        </w:rPr>
        <w:t xml:space="preserve">DLL_DT </w:t>
      </w:r>
      <w:r w:rsidR="00411A22">
        <w:t>for the blade-pitch command</w:t>
      </w:r>
      <w:r>
        <w:t>.</w:t>
      </w:r>
    </w:p>
    <w:p w14:paraId="1D223C30" w14:textId="74A1C809" w:rsidR="0081712B" w:rsidRDefault="0081712B" w:rsidP="005B3D51">
      <w:pPr>
        <w:pStyle w:val="ListParagraph"/>
        <w:numPr>
          <w:ilvl w:val="1"/>
          <w:numId w:val="28"/>
        </w:numPr>
      </w:pPr>
      <w:proofErr w:type="spellStart"/>
      <w:r>
        <w:rPr>
          <w:b/>
        </w:rPr>
        <w:lastRenderedPageBreak/>
        <w:t>BPCutoff</w:t>
      </w:r>
      <w:proofErr w:type="spellEnd"/>
      <w:r>
        <w:t xml:space="preserve"> was added</w:t>
      </w:r>
      <w:r w:rsidR="00411A22">
        <w:t>, referring to</w:t>
      </w:r>
      <w:r>
        <w:t xml:space="preserve"> the cutoff frequency </w:t>
      </w:r>
      <w:r w:rsidR="00411A22">
        <w:t xml:space="preserve">(in Hz) </w:t>
      </w:r>
      <w:r>
        <w:t xml:space="preserve">for a </w:t>
      </w:r>
      <w:r w:rsidR="00411A22">
        <w:t>first</w:t>
      </w:r>
      <w:r>
        <w:t>-order low-pass filter applied to the blade</w:t>
      </w:r>
      <w:r w:rsidR="00411A22">
        <w:t>-</w:t>
      </w:r>
      <w:r>
        <w:t xml:space="preserve">pitch command from the Bladed-style DLL. </w:t>
      </w:r>
      <w:r w:rsidR="00411A22">
        <w:t>Setting</w:t>
      </w:r>
      <w:r>
        <w:t xml:space="preserve"> a large number </w:t>
      </w:r>
      <w:r w:rsidR="00411A22">
        <w:t>will effectively eliminate the filter, if undesired</w:t>
      </w:r>
      <w:r>
        <w:t>.</w:t>
      </w:r>
    </w:p>
    <w:p w14:paraId="00AFEE10" w14:textId="2EE90B31" w:rsidR="004D65DE" w:rsidRDefault="004D65DE" w:rsidP="004D65DE">
      <w:pPr>
        <w:pStyle w:val="ListParagraph"/>
        <w:numPr>
          <w:ilvl w:val="0"/>
          <w:numId w:val="28"/>
        </w:numPr>
      </w:pPr>
      <w:r>
        <w:t>The following differences occur in the primary input file of the HydroDyn module</w:t>
      </w:r>
      <w:r w:rsidR="005B0E6E">
        <w:t xml:space="preserve">; </w:t>
      </w:r>
      <w:r w:rsidR="00EF27DD">
        <w:t>while no lines have been added or removed from the file, the following inputs were changed</w:t>
      </w:r>
      <w:r>
        <w:t>:</w:t>
      </w:r>
    </w:p>
    <w:p w14:paraId="1DD1477B" w14:textId="12845778" w:rsidR="004D65DE" w:rsidRDefault="005B0E6E" w:rsidP="005B3D51">
      <w:pPr>
        <w:pStyle w:val="ListParagraph"/>
        <w:numPr>
          <w:ilvl w:val="1"/>
          <w:numId w:val="28"/>
        </w:numPr>
      </w:pPr>
      <w:proofErr w:type="spellStart"/>
      <w:r>
        <w:rPr>
          <w:b/>
        </w:rPr>
        <w:t>WaveMod</w:t>
      </w:r>
      <w:proofErr w:type="spellEnd"/>
      <w:r>
        <w:rPr>
          <w:b/>
        </w:rPr>
        <w:t> </w:t>
      </w:r>
      <w:r>
        <w:t>= </w:t>
      </w:r>
      <w:proofErr w:type="gramStart"/>
      <w:r>
        <w:t>5</w:t>
      </w:r>
      <w:proofErr w:type="gramEnd"/>
      <w:r>
        <w:t xml:space="preserve"> and 6 are new options for using externally generated wave data</w:t>
      </w:r>
      <w:r w:rsidR="00D04434">
        <w:t>; related,</w:t>
      </w:r>
      <w:r>
        <w:t xml:space="preserve"> </w:t>
      </w:r>
      <w:proofErr w:type="spellStart"/>
      <w:r w:rsidRPr="00972D6E">
        <w:rPr>
          <w:b/>
        </w:rPr>
        <w:t>GHWvFile</w:t>
      </w:r>
      <w:proofErr w:type="spellEnd"/>
      <w:r>
        <w:t xml:space="preserve"> has been replaced with </w:t>
      </w:r>
      <w:proofErr w:type="spellStart"/>
      <w:r w:rsidRPr="00972D6E">
        <w:rPr>
          <w:b/>
        </w:rPr>
        <w:t>WvKinFile</w:t>
      </w:r>
      <w:proofErr w:type="spellEnd"/>
      <w:r>
        <w:t>.</w:t>
      </w:r>
    </w:p>
    <w:p w14:paraId="1B78281F" w14:textId="442CD54E" w:rsidR="005B0E6E" w:rsidRDefault="005B0E6E" w:rsidP="005B3D51">
      <w:pPr>
        <w:pStyle w:val="ListParagraph"/>
        <w:numPr>
          <w:ilvl w:val="1"/>
          <w:numId w:val="28"/>
        </w:numPr>
      </w:pPr>
      <w:proofErr w:type="spellStart"/>
      <w:r w:rsidRPr="00972D6E">
        <w:rPr>
          <w:b/>
        </w:rPr>
        <w:t>HasWAMIT</w:t>
      </w:r>
      <w:proofErr w:type="spellEnd"/>
      <w:r>
        <w:t xml:space="preserve"> has been replaced with the </w:t>
      </w:r>
      <w:proofErr w:type="spellStart"/>
      <w:r w:rsidRPr="00972D6E">
        <w:rPr>
          <w:b/>
        </w:rPr>
        <w:t>PotMod</w:t>
      </w:r>
      <w:proofErr w:type="spellEnd"/>
      <w:r>
        <w:t xml:space="preserve"> switch</w:t>
      </w:r>
      <w:r w:rsidR="00254569">
        <w:t xml:space="preserve">, </w:t>
      </w:r>
      <w:proofErr w:type="spellStart"/>
      <w:r w:rsidR="00254569" w:rsidRPr="00254569">
        <w:rPr>
          <w:b/>
        </w:rPr>
        <w:t>WAMITFile</w:t>
      </w:r>
      <w:proofErr w:type="spellEnd"/>
      <w:r w:rsidR="00254569">
        <w:t xml:space="preserve"> has been replaced with </w:t>
      </w:r>
      <w:proofErr w:type="spellStart"/>
      <w:r w:rsidR="00254569" w:rsidRPr="00254569">
        <w:rPr>
          <w:b/>
        </w:rPr>
        <w:t>PotFile</w:t>
      </w:r>
      <w:proofErr w:type="spellEnd"/>
      <w:r w:rsidR="00254569">
        <w:t>,</w:t>
      </w:r>
      <w:r>
        <w:t xml:space="preserve"> and </w:t>
      </w:r>
      <w:proofErr w:type="spellStart"/>
      <w:r w:rsidRPr="00972D6E">
        <w:rPr>
          <w:b/>
        </w:rPr>
        <w:t>PropWAMIT</w:t>
      </w:r>
      <w:proofErr w:type="spellEnd"/>
      <w:r>
        <w:t xml:space="preserve"> has been replaced with the </w:t>
      </w:r>
      <w:proofErr w:type="spellStart"/>
      <w:r w:rsidRPr="00972D6E">
        <w:rPr>
          <w:b/>
        </w:rPr>
        <w:t>PropPot</w:t>
      </w:r>
      <w:proofErr w:type="spellEnd"/>
      <w:r>
        <w:t xml:space="preserve"> flag for enabling potential-flow theory.</w:t>
      </w:r>
    </w:p>
    <w:p w14:paraId="2164B400" w14:textId="5E4F7D42" w:rsidR="005A2B54" w:rsidRDefault="005A2B54" w:rsidP="005A2B54">
      <w:pPr>
        <w:pStyle w:val="Heading3"/>
      </w:pPr>
      <w:r>
        <w:t>Changes in FAST v8.10.00a-bjj</w:t>
      </w:r>
    </w:p>
    <w:p w14:paraId="2164B401" w14:textId="3675D2D5" w:rsidR="00D540B3" w:rsidRDefault="005A2B54" w:rsidP="001A4C06">
      <w:r>
        <w:t xml:space="preserve">The primary input file of FAST v8.10.00a-bjj </w:t>
      </w:r>
      <w:r w:rsidR="00100AB0">
        <w:t>is the same as that of FAST v8.09.00a-</w:t>
      </w:r>
      <w:proofErr w:type="gramStart"/>
      <w:r w:rsidR="00100AB0">
        <w:t>bjj</w:t>
      </w:r>
      <w:r w:rsidR="00D540B3">
        <w:t>,</w:t>
      </w:r>
      <w:proofErr w:type="gramEnd"/>
      <w:r w:rsidR="00D540B3">
        <w:t xml:space="preserve"> however</w:t>
      </w:r>
      <w:r w:rsidR="00280B19">
        <w:t xml:space="preserve"> the code accepts an additional option for </w:t>
      </w:r>
      <w:proofErr w:type="spellStart"/>
      <w:r w:rsidR="00280B19" w:rsidRPr="00280B19">
        <w:rPr>
          <w:b/>
        </w:rPr>
        <w:t>CompMooring</w:t>
      </w:r>
      <w:proofErr w:type="spellEnd"/>
      <w:r w:rsidR="00280B19">
        <w:t>. T</w:t>
      </w:r>
      <w:r w:rsidR="00D540B3">
        <w:t>he input files for the MAP</w:t>
      </w:r>
      <w:r w:rsidR="001143AF">
        <w:t>++</w:t>
      </w:r>
      <w:r w:rsidR="00D540B3">
        <w:t xml:space="preserve"> and ServoDyn modules have been modified</w:t>
      </w:r>
      <w:r w:rsidR="00280B19">
        <w:t xml:space="preserve"> in this version</w:t>
      </w:r>
      <w:r w:rsidR="00D540B3">
        <w:t>.</w:t>
      </w:r>
    </w:p>
    <w:p w14:paraId="2164B402" w14:textId="77777777" w:rsidR="00CA4ADB" w:rsidRDefault="00503806" w:rsidP="001A4C06">
      <w:pPr>
        <w:pStyle w:val="ListParagraph"/>
        <w:numPr>
          <w:ilvl w:val="0"/>
          <w:numId w:val="3"/>
        </w:numPr>
        <w:ind w:left="360"/>
      </w:pPr>
      <w:r>
        <w:t>The following differences occur in the primary input file of the ServoDyn module:</w:t>
      </w:r>
    </w:p>
    <w:p w14:paraId="2164B403" w14:textId="77777777" w:rsidR="00100AB0" w:rsidRDefault="00685372" w:rsidP="001A4C06">
      <w:pPr>
        <w:pStyle w:val="ListParagraph"/>
        <w:numPr>
          <w:ilvl w:val="1"/>
          <w:numId w:val="3"/>
        </w:numPr>
        <w:ind w:left="720"/>
      </w:pPr>
      <w:r>
        <w:t xml:space="preserve">A tuned-mass damper </w:t>
      </w:r>
      <w:r w:rsidR="00C41DFA">
        <w:t xml:space="preserve">section </w:t>
      </w:r>
      <w:r>
        <w:t xml:space="preserve">has been added. </w:t>
      </w:r>
      <w:r w:rsidR="00C41DFA">
        <w:t xml:space="preserve">A new </w:t>
      </w:r>
      <w:r>
        <w:t>comment line</w:t>
      </w:r>
      <w:r w:rsidR="00C41DFA">
        <w:t xml:space="preserve"> and</w:t>
      </w:r>
      <w:r>
        <w:t xml:space="preserve"> </w:t>
      </w:r>
      <w:r w:rsidR="00100AB0">
        <w:t>two additional inputs for the nacelle tuned-mass damper</w:t>
      </w:r>
      <w:r w:rsidR="00C41DFA" w:rsidRPr="00C41DFA">
        <w:t xml:space="preserve"> </w:t>
      </w:r>
      <w:r w:rsidR="00C41DFA">
        <w:t>have been added</w:t>
      </w:r>
      <w:r w:rsidR="00100AB0">
        <w:t>:</w:t>
      </w:r>
      <w:r w:rsidR="0064763A">
        <w:t xml:space="preserve"> </w:t>
      </w:r>
      <w:proofErr w:type="spellStart"/>
      <w:r w:rsidR="0064763A" w:rsidRPr="001A4C06">
        <w:rPr>
          <w:b/>
        </w:rPr>
        <w:t>CompNTMD</w:t>
      </w:r>
      <w:proofErr w:type="spellEnd"/>
      <w:r w:rsidR="0064763A">
        <w:t xml:space="preserve"> and </w:t>
      </w:r>
      <w:proofErr w:type="spellStart"/>
      <w:r w:rsidR="0064763A" w:rsidRPr="001A4C06">
        <w:rPr>
          <w:b/>
        </w:rPr>
        <w:t>NTMD</w:t>
      </w:r>
      <w:r w:rsidRPr="001A4C06">
        <w:rPr>
          <w:b/>
        </w:rPr>
        <w:t>f</w:t>
      </w:r>
      <w:r w:rsidR="0064763A" w:rsidRPr="001A4C06">
        <w:rPr>
          <w:b/>
        </w:rPr>
        <w:t>ile</w:t>
      </w:r>
      <w:proofErr w:type="spellEnd"/>
      <w:r w:rsidR="00503806" w:rsidRPr="00503806">
        <w:t>.</w:t>
      </w:r>
    </w:p>
    <w:p w14:paraId="2164B404" w14:textId="77777777" w:rsidR="00503806" w:rsidRDefault="00503806" w:rsidP="001A4C06">
      <w:pPr>
        <w:pStyle w:val="ListParagraph"/>
        <w:numPr>
          <w:ilvl w:val="1"/>
          <w:numId w:val="3"/>
        </w:numPr>
        <w:ind w:left="720"/>
      </w:pPr>
      <w:r>
        <w:t xml:space="preserve">Switches for control modes </w:t>
      </w:r>
      <w:proofErr w:type="spellStart"/>
      <w:r w:rsidR="00C9142A">
        <w:rPr>
          <w:b/>
        </w:rPr>
        <w:t>PCMode</w:t>
      </w:r>
      <w:proofErr w:type="spellEnd"/>
      <w:r w:rsidR="00C9142A">
        <w:t xml:space="preserve">, </w:t>
      </w:r>
      <w:proofErr w:type="spellStart"/>
      <w:r w:rsidR="00C9142A">
        <w:rPr>
          <w:b/>
        </w:rPr>
        <w:t>VSContrl</w:t>
      </w:r>
      <w:proofErr w:type="spellEnd"/>
      <w:r w:rsidR="00C9142A">
        <w:t xml:space="preserve">, </w:t>
      </w:r>
      <w:proofErr w:type="spellStart"/>
      <w:r w:rsidR="00C9142A">
        <w:rPr>
          <w:b/>
        </w:rPr>
        <w:t>GenModel</w:t>
      </w:r>
      <w:proofErr w:type="spellEnd"/>
      <w:r w:rsidR="00C9142A">
        <w:t xml:space="preserve">, </w:t>
      </w:r>
      <w:proofErr w:type="spellStart"/>
      <w:r w:rsidR="00C9142A">
        <w:rPr>
          <w:b/>
        </w:rPr>
        <w:t>HSSBrMode</w:t>
      </w:r>
      <w:proofErr w:type="spellEnd"/>
      <w:r w:rsidR="00C9142A">
        <w:t xml:space="preserve">, and </w:t>
      </w:r>
      <w:proofErr w:type="spellStart"/>
      <w:r w:rsidR="00C9142A">
        <w:rPr>
          <w:b/>
        </w:rPr>
        <w:t>YCMode</w:t>
      </w:r>
      <w:proofErr w:type="spellEnd"/>
      <w:r w:rsidR="00C9142A">
        <w:t xml:space="preserve"> </w:t>
      </w:r>
      <w:r>
        <w:t>have been standardized to the following</w:t>
      </w:r>
      <w:r w:rsidR="0004326B">
        <w:t xml:space="preserve"> (note that not all switches are valid options for each control modes</w:t>
      </w:r>
      <w:r w:rsidR="00F86A33">
        <w:t>; see comments in sample input files</w:t>
      </w:r>
      <w:r w:rsidR="0004326B">
        <w:t>)</w:t>
      </w:r>
      <w:r>
        <w:t>:</w:t>
      </w:r>
    </w:p>
    <w:tbl>
      <w:tblPr>
        <w:tblStyle w:val="MediumList1-Accent1"/>
        <w:tblW w:w="0" w:type="auto"/>
        <w:tblInd w:w="1440" w:type="dxa"/>
        <w:tblLook w:val="04A0" w:firstRow="1" w:lastRow="0" w:firstColumn="1" w:lastColumn="0" w:noHBand="0" w:noVBand="1"/>
      </w:tblPr>
      <w:tblGrid>
        <w:gridCol w:w="3132"/>
        <w:gridCol w:w="3618"/>
      </w:tblGrid>
      <w:tr w:rsidR="00685372" w14:paraId="2164B407" w14:textId="77777777" w:rsidTr="001A4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5" w14:textId="77777777" w:rsidR="00685372" w:rsidRDefault="00685372" w:rsidP="001A4C06">
            <w:pPr>
              <w:ind w:left="720" w:hanging="360"/>
              <w:jc w:val="center"/>
            </w:pPr>
            <w:r>
              <w:t>Control Mode</w:t>
            </w:r>
          </w:p>
        </w:tc>
        <w:tc>
          <w:tcPr>
            <w:tcW w:w="3618" w:type="dxa"/>
          </w:tcPr>
          <w:p w14:paraId="2164B406" w14:textId="77777777" w:rsidR="00685372" w:rsidRPr="00BE4686" w:rsidRDefault="00685372" w:rsidP="001A4C06">
            <w:pPr>
              <w:ind w:left="720" w:hanging="360"/>
              <w:jc w:val="center"/>
              <w:cnfStyle w:val="100000000000" w:firstRow="1" w:lastRow="0" w:firstColumn="0" w:lastColumn="0" w:oddVBand="0" w:evenVBand="0" w:oddHBand="0" w:evenHBand="0" w:firstRowFirstColumn="0" w:firstRowLastColumn="0" w:lastRowFirstColumn="0" w:lastRowLastColumn="0"/>
              <w:rPr>
                <w:b/>
              </w:rPr>
            </w:pPr>
            <w:r>
              <w:rPr>
                <w:b/>
              </w:rPr>
              <w:t>Description</w:t>
            </w:r>
          </w:p>
        </w:tc>
      </w:tr>
      <w:tr w:rsidR="00685372" w14:paraId="2164B40A"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8" w14:textId="77777777" w:rsidR="00685372" w:rsidRPr="00BE4686" w:rsidRDefault="00C9142A" w:rsidP="001A4C06">
            <w:pPr>
              <w:ind w:left="720" w:hanging="360"/>
              <w:jc w:val="center"/>
              <w:rPr>
                <w:b w:val="0"/>
              </w:rPr>
            </w:pPr>
            <w:r>
              <w:rPr>
                <w:b w:val="0"/>
              </w:rPr>
              <w:t>0</w:t>
            </w:r>
          </w:p>
        </w:tc>
        <w:tc>
          <w:tcPr>
            <w:tcW w:w="3618" w:type="dxa"/>
          </w:tcPr>
          <w:p w14:paraId="2164B409"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None (no control)</w:t>
            </w:r>
          </w:p>
        </w:tc>
      </w:tr>
      <w:tr w:rsidR="00685372" w14:paraId="2164B40D"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0B" w14:textId="77777777" w:rsidR="00685372" w:rsidRPr="00BE4686" w:rsidRDefault="00C9142A" w:rsidP="001A4C06">
            <w:pPr>
              <w:ind w:left="720" w:hanging="360"/>
              <w:jc w:val="center"/>
              <w:rPr>
                <w:b w:val="0"/>
              </w:rPr>
            </w:pPr>
            <w:r>
              <w:rPr>
                <w:b w:val="0"/>
              </w:rPr>
              <w:t>1</w:t>
            </w:r>
          </w:p>
        </w:tc>
        <w:tc>
          <w:tcPr>
            <w:tcW w:w="3618" w:type="dxa"/>
          </w:tcPr>
          <w:p w14:paraId="2164B40C"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Simple built-in model</w:t>
            </w:r>
          </w:p>
        </w:tc>
      </w:tr>
      <w:tr w:rsidR="00685372" w14:paraId="2164B410"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E" w14:textId="77777777" w:rsidR="00685372" w:rsidRPr="00BE4686" w:rsidRDefault="00C9142A" w:rsidP="001A4C06">
            <w:pPr>
              <w:ind w:left="720" w:hanging="360"/>
              <w:jc w:val="center"/>
              <w:rPr>
                <w:b w:val="0"/>
              </w:rPr>
            </w:pPr>
            <w:r>
              <w:rPr>
                <w:b w:val="0"/>
              </w:rPr>
              <w:t>2</w:t>
            </w:r>
          </w:p>
        </w:tc>
        <w:tc>
          <w:tcPr>
            <w:tcW w:w="3618" w:type="dxa"/>
          </w:tcPr>
          <w:p w14:paraId="2164B40F"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Advanced built-in model</w:t>
            </w:r>
          </w:p>
        </w:tc>
      </w:tr>
      <w:tr w:rsidR="00685372" w14:paraId="2164B413"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1" w14:textId="77777777" w:rsidR="00685372" w:rsidRPr="00BE4686" w:rsidRDefault="00C9142A" w:rsidP="001A4C06">
            <w:pPr>
              <w:ind w:left="720" w:hanging="360"/>
              <w:jc w:val="center"/>
              <w:rPr>
                <w:b w:val="0"/>
              </w:rPr>
            </w:pPr>
            <w:r>
              <w:rPr>
                <w:b w:val="0"/>
              </w:rPr>
              <w:t>3</w:t>
            </w:r>
          </w:p>
        </w:tc>
        <w:tc>
          <w:tcPr>
            <w:tcW w:w="3618" w:type="dxa"/>
          </w:tcPr>
          <w:p w14:paraId="2164B412"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user routine</w:t>
            </w:r>
          </w:p>
        </w:tc>
      </w:tr>
      <w:tr w:rsidR="00685372" w14:paraId="2164B416"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14" w14:textId="77777777" w:rsidR="00685372" w:rsidRPr="00BE4686" w:rsidRDefault="00C9142A" w:rsidP="001A4C06">
            <w:pPr>
              <w:ind w:left="720" w:hanging="360"/>
              <w:jc w:val="center"/>
              <w:rPr>
                <w:b w:val="0"/>
              </w:rPr>
            </w:pPr>
            <w:r>
              <w:rPr>
                <w:b w:val="0"/>
              </w:rPr>
              <w:t>4</w:t>
            </w:r>
          </w:p>
        </w:tc>
        <w:tc>
          <w:tcPr>
            <w:tcW w:w="3618" w:type="dxa"/>
          </w:tcPr>
          <w:p w14:paraId="2164B415"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User-defined from Simulink/LabVIEW</w:t>
            </w:r>
            <w:r>
              <w:rPr>
                <w:rStyle w:val="FootnoteReference"/>
              </w:rPr>
              <w:footnoteReference w:id="13"/>
            </w:r>
          </w:p>
        </w:tc>
      </w:tr>
      <w:tr w:rsidR="00685372" w14:paraId="2164B419"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7" w14:textId="77777777" w:rsidR="00685372" w:rsidRPr="00BE4686" w:rsidRDefault="00C9142A" w:rsidP="001A4C06">
            <w:pPr>
              <w:ind w:left="720" w:hanging="360"/>
              <w:jc w:val="center"/>
              <w:rPr>
                <w:b w:val="0"/>
              </w:rPr>
            </w:pPr>
            <w:r>
              <w:rPr>
                <w:b w:val="0"/>
              </w:rPr>
              <w:t>5</w:t>
            </w:r>
          </w:p>
        </w:tc>
        <w:tc>
          <w:tcPr>
            <w:tcW w:w="3618" w:type="dxa"/>
          </w:tcPr>
          <w:p w14:paraId="2164B418"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Bladed-style DLL</w:t>
            </w:r>
          </w:p>
        </w:tc>
      </w:tr>
    </w:tbl>
    <w:p w14:paraId="2164B41A" w14:textId="77777777" w:rsidR="00CA4ADB" w:rsidRDefault="00CA4ADB" w:rsidP="001A4C06">
      <w:pPr>
        <w:pStyle w:val="ListParagraph"/>
        <w:ind w:hanging="360"/>
      </w:pPr>
    </w:p>
    <w:p w14:paraId="2164B41B" w14:textId="61261091" w:rsidR="00CA4ADB" w:rsidRDefault="00CA4ADB" w:rsidP="001A4C06">
      <w:pPr>
        <w:pStyle w:val="ListParagraph"/>
        <w:numPr>
          <w:ilvl w:val="1"/>
          <w:numId w:val="3"/>
        </w:numPr>
        <w:ind w:left="720"/>
      </w:pPr>
      <w:r>
        <w:t xml:space="preserve">The </w:t>
      </w:r>
      <w:proofErr w:type="spellStart"/>
      <w:r>
        <w:t>HSSBrTq</w:t>
      </w:r>
      <w:proofErr w:type="spellEnd"/>
      <w:r>
        <w:t xml:space="preserve"> output from ServoDyn has been renamed </w:t>
      </w:r>
      <w:proofErr w:type="spellStart"/>
      <w:r>
        <w:t>HSSBrTqC</w:t>
      </w:r>
      <w:proofErr w:type="spellEnd"/>
      <w:r>
        <w:t xml:space="preserve"> (high speed shaft torque command). This output was renamed to avoid confusion with the new </w:t>
      </w:r>
      <w:proofErr w:type="spellStart"/>
      <w:r>
        <w:t>HSSBrTq</w:t>
      </w:r>
      <w:proofErr w:type="spellEnd"/>
      <w:r>
        <w:t xml:space="preserve"> output available from ElastoDyn.</w:t>
      </w:r>
    </w:p>
    <w:p w14:paraId="2164B41C" w14:textId="5C464ABA" w:rsidR="00685372" w:rsidRPr="00503806" w:rsidRDefault="00D540B3" w:rsidP="001A4C06">
      <w:pPr>
        <w:pStyle w:val="ListParagraph"/>
        <w:numPr>
          <w:ilvl w:val="0"/>
          <w:numId w:val="3"/>
        </w:numPr>
        <w:ind w:left="360"/>
      </w:pPr>
      <w:r>
        <w:t>The MAP</w:t>
      </w:r>
      <w:r w:rsidR="00923A5B">
        <w:t>++</w:t>
      </w:r>
      <w:r>
        <w:t xml:space="preserve"> input file</w:t>
      </w:r>
      <w:r w:rsidR="006F4EDC">
        <w:t xml:space="preserve"> uses </w:t>
      </w:r>
      <w:proofErr w:type="spellStart"/>
      <w:r w:rsidR="006F4EDC">
        <w:t>newtons</w:t>
      </w:r>
      <w:proofErr w:type="spellEnd"/>
      <w:r w:rsidR="006F4EDC">
        <w:t xml:space="preserve"> (N) instead of </w:t>
      </w:r>
      <w:proofErr w:type="spellStart"/>
      <w:r w:rsidR="006F4EDC">
        <w:t>kilonewtons</w:t>
      </w:r>
      <w:proofErr w:type="spellEnd"/>
      <w:r w:rsidR="006F4EDC">
        <w:t xml:space="preserve"> (</w:t>
      </w:r>
      <w:proofErr w:type="spellStart"/>
      <w:proofErr w:type="gramStart"/>
      <w:r w:rsidR="006F4EDC">
        <w:t>kN</w:t>
      </w:r>
      <w:proofErr w:type="spellEnd"/>
      <w:proofErr w:type="gramEnd"/>
      <w:r w:rsidR="006F4EDC">
        <w:t>) and the flags have changed.</w:t>
      </w:r>
      <w:r w:rsidR="00185772">
        <w:t xml:space="preserve"> The new flags </w:t>
      </w:r>
      <w:r w:rsidR="00796008">
        <w:t>are listed</w:t>
      </w:r>
      <w:r w:rsidR="00923A5B">
        <w:t xml:space="preserve"> on the </w:t>
      </w:r>
      <w:hyperlink r:id="rId48" w:history="1">
        <w:r w:rsidR="00923A5B" w:rsidRPr="00923A5B">
          <w:rPr>
            <w:rStyle w:val="Hyperlink"/>
          </w:rPr>
          <w:t>MAP</w:t>
        </w:r>
        <w:r w:rsidR="00923A5B">
          <w:rPr>
            <w:rStyle w:val="Hyperlink"/>
          </w:rPr>
          <w:t>++</w:t>
        </w:r>
        <w:r w:rsidR="00923A5B" w:rsidRPr="00923A5B">
          <w:rPr>
            <w:rStyle w:val="Hyperlink"/>
          </w:rPr>
          <w:t xml:space="preserve"> web page</w:t>
        </w:r>
      </w:hyperlink>
      <w:r w:rsidR="00923A5B">
        <w:t>.</w:t>
      </w:r>
    </w:p>
    <w:p w14:paraId="2164B41D" w14:textId="77777777" w:rsidR="00E759ED" w:rsidRDefault="00E759ED" w:rsidP="00E759ED">
      <w:pPr>
        <w:pStyle w:val="Heading3"/>
      </w:pPr>
      <w:r>
        <w:t>Changes in FAST v8.09.00</w:t>
      </w:r>
      <w:r w:rsidR="005A2B54">
        <w:t>a</w:t>
      </w:r>
      <w:r>
        <w:t>-bjj</w:t>
      </w:r>
    </w:p>
    <w:p w14:paraId="2164B41E" w14:textId="77777777" w:rsidR="00E759ED" w:rsidRPr="00E759ED" w:rsidRDefault="00E759ED" w:rsidP="00E759ED">
      <w:r>
        <w:t>The primary input file of FAST v8.09.00a-bjj is the same as that of FAST v8.08.00c-bjj</w:t>
      </w:r>
      <w:r w:rsidR="007F152F">
        <w:t>. However, the HydroDyn input file in this new version has one less line that the previous version.</w:t>
      </w:r>
    </w:p>
    <w:p w14:paraId="2164B41F" w14:textId="77777777" w:rsidR="007A051E" w:rsidRDefault="007A051E" w:rsidP="007A051E">
      <w:pPr>
        <w:pStyle w:val="Heading3"/>
      </w:pPr>
      <w:r>
        <w:lastRenderedPageBreak/>
        <w:t>Changes in FAST v8.08.00c-bjj</w:t>
      </w:r>
    </w:p>
    <w:p w14:paraId="2164B420" w14:textId="77777777" w:rsidR="00A961B1" w:rsidRPr="00A961B1" w:rsidRDefault="00A961B1" w:rsidP="00A961B1">
      <w:r>
        <w:t xml:space="preserve">The following list describes the </w:t>
      </w:r>
      <w:r w:rsidR="008E4072">
        <w:t>differences in</w:t>
      </w:r>
      <w:r>
        <w:t xml:space="preserve"> the primary input file </w:t>
      </w:r>
      <w:r w:rsidR="008E4072">
        <w:t xml:space="preserve">of FAST v8.08.00c-bjj </w:t>
      </w:r>
      <w:r>
        <w:t>relative to FAST v8.03.02b-bjj.</w:t>
      </w:r>
    </w:p>
    <w:p w14:paraId="2164B421" w14:textId="77777777" w:rsidR="000A7AE6" w:rsidRDefault="000A7AE6" w:rsidP="000A7AE6">
      <w:pPr>
        <w:pStyle w:val="ListParagraph"/>
        <w:numPr>
          <w:ilvl w:val="0"/>
          <w:numId w:val="3"/>
        </w:numPr>
      </w:pPr>
      <w:r>
        <w:t xml:space="preserve">Many variables in the primary FAST input file have been renamed: </w:t>
      </w:r>
    </w:p>
    <w:tbl>
      <w:tblPr>
        <w:tblStyle w:val="MediumList1-Accent1"/>
        <w:tblW w:w="0" w:type="auto"/>
        <w:tblInd w:w="828" w:type="dxa"/>
        <w:tblLook w:val="04A0" w:firstRow="1" w:lastRow="0" w:firstColumn="1" w:lastColumn="0" w:noHBand="0" w:noVBand="1"/>
      </w:tblPr>
      <w:tblGrid>
        <w:gridCol w:w="3132"/>
        <w:gridCol w:w="3618"/>
      </w:tblGrid>
      <w:tr w:rsidR="000A7AE6" w14:paraId="2164B424" w14:textId="77777777" w:rsidTr="00BE4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2" w14:textId="77777777" w:rsidR="000A7AE6" w:rsidRDefault="000A7AE6" w:rsidP="00D33FB9">
            <w:pPr>
              <w:jc w:val="center"/>
            </w:pPr>
            <w:r>
              <w:t>FAST v8.03.x Name</w:t>
            </w:r>
          </w:p>
        </w:tc>
        <w:tc>
          <w:tcPr>
            <w:tcW w:w="3618" w:type="dxa"/>
          </w:tcPr>
          <w:p w14:paraId="2164B423" w14:textId="77777777" w:rsidR="000A7AE6" w:rsidRPr="00BE4686" w:rsidRDefault="000A7AE6" w:rsidP="00D33FB9">
            <w:pPr>
              <w:jc w:val="center"/>
              <w:cnfStyle w:val="100000000000" w:firstRow="1" w:lastRow="0" w:firstColumn="0" w:lastColumn="0" w:oddVBand="0" w:evenVBand="0" w:oddHBand="0" w:evenHBand="0" w:firstRowFirstColumn="0" w:firstRowLastColumn="0" w:lastRowFirstColumn="0" w:lastRowLastColumn="0"/>
              <w:rPr>
                <w:b/>
              </w:rPr>
            </w:pPr>
            <w:r w:rsidRPr="00BE4686">
              <w:rPr>
                <w:b/>
              </w:rPr>
              <w:t>FAST v8.08.x Name</w:t>
            </w:r>
          </w:p>
        </w:tc>
      </w:tr>
      <w:tr w:rsidR="000A7AE6" w14:paraId="2164B427"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5" w14:textId="77777777" w:rsidR="000A7AE6" w:rsidRPr="00BE4686" w:rsidRDefault="000A7AE6" w:rsidP="00D33FB9">
            <w:pPr>
              <w:jc w:val="center"/>
              <w:rPr>
                <w:b w:val="0"/>
              </w:rPr>
            </w:pPr>
            <w:proofErr w:type="spellStart"/>
            <w:r w:rsidRPr="00BE4686">
              <w:rPr>
                <w:b w:val="0"/>
              </w:rPr>
              <w:t>ADFile</w:t>
            </w:r>
            <w:proofErr w:type="spellEnd"/>
          </w:p>
        </w:tc>
        <w:tc>
          <w:tcPr>
            <w:tcW w:w="3618" w:type="dxa"/>
          </w:tcPr>
          <w:p w14:paraId="2164B426"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proofErr w:type="spellStart"/>
            <w:r>
              <w:t>AeroFile</w:t>
            </w:r>
            <w:proofErr w:type="spellEnd"/>
          </w:p>
        </w:tc>
      </w:tr>
      <w:tr w:rsidR="000A7AE6" w14:paraId="2164B42A"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8" w14:textId="77777777" w:rsidR="000A7AE6" w:rsidRPr="00BE4686" w:rsidRDefault="000A7AE6" w:rsidP="00D33FB9">
            <w:pPr>
              <w:jc w:val="center"/>
              <w:rPr>
                <w:b w:val="0"/>
              </w:rPr>
            </w:pPr>
            <w:proofErr w:type="spellStart"/>
            <w:r w:rsidRPr="00BE4686">
              <w:rPr>
                <w:b w:val="0"/>
              </w:rPr>
              <w:t>SrvDFile</w:t>
            </w:r>
            <w:proofErr w:type="spellEnd"/>
          </w:p>
        </w:tc>
        <w:tc>
          <w:tcPr>
            <w:tcW w:w="3618" w:type="dxa"/>
          </w:tcPr>
          <w:p w14:paraId="2164B429"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proofErr w:type="spellStart"/>
            <w:r>
              <w:t>ServoFile</w:t>
            </w:r>
            <w:proofErr w:type="spellEnd"/>
          </w:p>
        </w:tc>
      </w:tr>
      <w:tr w:rsidR="000A7AE6" w14:paraId="2164B42D"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B" w14:textId="77777777" w:rsidR="000A7AE6" w:rsidRPr="00BE4686" w:rsidRDefault="000A7AE6" w:rsidP="00D33FB9">
            <w:pPr>
              <w:jc w:val="center"/>
              <w:rPr>
                <w:b w:val="0"/>
              </w:rPr>
            </w:pPr>
            <w:proofErr w:type="spellStart"/>
            <w:r w:rsidRPr="00BE4686">
              <w:rPr>
                <w:b w:val="0"/>
              </w:rPr>
              <w:t>HDFile</w:t>
            </w:r>
            <w:proofErr w:type="spellEnd"/>
          </w:p>
        </w:tc>
        <w:tc>
          <w:tcPr>
            <w:tcW w:w="3618" w:type="dxa"/>
          </w:tcPr>
          <w:p w14:paraId="2164B42C"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proofErr w:type="spellStart"/>
            <w:r>
              <w:t>HydroFile</w:t>
            </w:r>
            <w:proofErr w:type="spellEnd"/>
          </w:p>
        </w:tc>
      </w:tr>
      <w:tr w:rsidR="000A7AE6" w14:paraId="2164B430"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E" w14:textId="77777777" w:rsidR="000A7AE6" w:rsidRPr="00BE4686" w:rsidRDefault="000A7AE6" w:rsidP="00D33FB9">
            <w:pPr>
              <w:jc w:val="center"/>
              <w:rPr>
                <w:b w:val="0"/>
              </w:rPr>
            </w:pPr>
            <w:proofErr w:type="spellStart"/>
            <w:r w:rsidRPr="00BE4686">
              <w:rPr>
                <w:b w:val="0"/>
              </w:rPr>
              <w:t>SDFile</w:t>
            </w:r>
            <w:proofErr w:type="spellEnd"/>
          </w:p>
        </w:tc>
        <w:tc>
          <w:tcPr>
            <w:tcW w:w="3618" w:type="dxa"/>
          </w:tcPr>
          <w:p w14:paraId="2164B42F"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proofErr w:type="spellStart"/>
            <w:r>
              <w:t>SubFile</w:t>
            </w:r>
            <w:proofErr w:type="spellEnd"/>
          </w:p>
        </w:tc>
      </w:tr>
      <w:tr w:rsidR="000A7AE6" w14:paraId="2164B433"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31" w14:textId="77777777" w:rsidR="000A7AE6" w:rsidRPr="00BE4686" w:rsidRDefault="000A7AE6" w:rsidP="00D33FB9">
            <w:pPr>
              <w:jc w:val="center"/>
              <w:rPr>
                <w:b w:val="0"/>
              </w:rPr>
            </w:pPr>
            <w:proofErr w:type="spellStart"/>
            <w:r w:rsidRPr="00BE4686">
              <w:rPr>
                <w:b w:val="0"/>
              </w:rPr>
              <w:t>MAPFile</w:t>
            </w:r>
            <w:proofErr w:type="spellEnd"/>
          </w:p>
        </w:tc>
        <w:tc>
          <w:tcPr>
            <w:tcW w:w="3618" w:type="dxa"/>
          </w:tcPr>
          <w:p w14:paraId="2164B432"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proofErr w:type="spellStart"/>
            <w:r>
              <w:t>MooringFile</w:t>
            </w:r>
            <w:proofErr w:type="spellEnd"/>
          </w:p>
        </w:tc>
      </w:tr>
      <w:tr w:rsidR="000A7AE6" w14:paraId="2164B436"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34" w14:textId="77777777" w:rsidR="000A7AE6" w:rsidRPr="00BE4686" w:rsidRDefault="000A7AE6" w:rsidP="00D33FB9">
            <w:pPr>
              <w:jc w:val="center"/>
              <w:rPr>
                <w:b w:val="0"/>
              </w:rPr>
            </w:pPr>
            <w:proofErr w:type="spellStart"/>
            <w:r w:rsidRPr="00BE4686">
              <w:rPr>
                <w:b w:val="0"/>
              </w:rPr>
              <w:t>CompMAP</w:t>
            </w:r>
            <w:proofErr w:type="spellEnd"/>
          </w:p>
        </w:tc>
        <w:tc>
          <w:tcPr>
            <w:tcW w:w="3618" w:type="dxa"/>
          </w:tcPr>
          <w:p w14:paraId="2164B435"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proofErr w:type="spellStart"/>
            <w:r>
              <w:t>CompMooring</w:t>
            </w:r>
            <w:proofErr w:type="spellEnd"/>
          </w:p>
        </w:tc>
      </w:tr>
    </w:tbl>
    <w:p w14:paraId="2164B437" w14:textId="77777777" w:rsidR="00A961B1" w:rsidRDefault="00A961B1" w:rsidP="00A961B1">
      <w:pPr>
        <w:pStyle w:val="ListParagraph"/>
        <w:numPr>
          <w:ilvl w:val="0"/>
          <w:numId w:val="3"/>
        </w:numPr>
      </w:pPr>
      <w:r>
        <w:t xml:space="preserve">Most of the feature </w:t>
      </w:r>
      <w:r w:rsidRPr="00A961B1">
        <w:rPr>
          <w:i/>
        </w:rPr>
        <w:t>flags</w:t>
      </w:r>
      <w:r>
        <w:t xml:space="preserve"> </w:t>
      </w:r>
      <w:r w:rsidR="00813432">
        <w:t xml:space="preserve">were </w:t>
      </w:r>
      <w:r>
        <w:t xml:space="preserve">changed to feature </w:t>
      </w:r>
      <w:r w:rsidRPr="00BE4686">
        <w:rPr>
          <w:i/>
        </w:rPr>
        <w:t>switches</w:t>
      </w:r>
      <w:r>
        <w:t xml:space="preserve"> in the primary </w:t>
      </w:r>
      <w:r w:rsidR="007D09CB">
        <w:t xml:space="preserve">FAST </w:t>
      </w:r>
      <w:r>
        <w:t xml:space="preserve">input file. Instead of </w:t>
      </w:r>
      <w:r w:rsidR="00813432">
        <w:t>True</w:t>
      </w:r>
      <w:r>
        <w:t>/</w:t>
      </w:r>
      <w:r w:rsidR="00813432">
        <w:t xml:space="preserve">False </w:t>
      </w:r>
      <w:r>
        <w:t xml:space="preserve">inputs, </w:t>
      </w:r>
      <w:proofErr w:type="spellStart"/>
      <w:r w:rsidRPr="00A961B1">
        <w:t>CompAero</w:t>
      </w:r>
      <w:proofErr w:type="spellEnd"/>
      <w:r>
        <w:t xml:space="preserve">, </w:t>
      </w:r>
      <w:proofErr w:type="spellStart"/>
      <w:r>
        <w:t>CompServo</w:t>
      </w:r>
      <w:proofErr w:type="spellEnd"/>
      <w:r>
        <w:t xml:space="preserve">, </w:t>
      </w:r>
      <w:proofErr w:type="spellStart"/>
      <w:r w:rsidRPr="00A961B1">
        <w:t>CompHydro</w:t>
      </w:r>
      <w:proofErr w:type="spellEnd"/>
      <w:r>
        <w:t xml:space="preserve">, </w:t>
      </w:r>
      <w:proofErr w:type="spellStart"/>
      <w:r>
        <w:t>CompSub</w:t>
      </w:r>
      <w:proofErr w:type="spellEnd"/>
      <w:r>
        <w:t xml:space="preserve">, and </w:t>
      </w:r>
      <w:proofErr w:type="spellStart"/>
      <w:r w:rsidRPr="00A961B1">
        <w:t>CompMooring</w:t>
      </w:r>
      <w:proofErr w:type="spellEnd"/>
      <w:r>
        <w:t xml:space="preserve"> now require integer inputs.</w:t>
      </w:r>
    </w:p>
    <w:p w14:paraId="2164B438" w14:textId="77777777" w:rsidR="00A961B1" w:rsidRPr="00A961B1" w:rsidRDefault="00A961B1" w:rsidP="00A961B1">
      <w:pPr>
        <w:pStyle w:val="ListParagraph"/>
        <w:numPr>
          <w:ilvl w:val="0"/>
          <w:numId w:val="3"/>
        </w:numPr>
      </w:pPr>
      <w:r>
        <w:t xml:space="preserve">Inputs for coupling with modules IceFloe and IceDyn have been added: </w:t>
      </w:r>
      <w:proofErr w:type="spellStart"/>
      <w:r w:rsidRPr="00A961B1">
        <w:rPr>
          <w:b/>
        </w:rPr>
        <w:t>CompIce</w:t>
      </w:r>
      <w:proofErr w:type="spellEnd"/>
      <w:r>
        <w:t xml:space="preserve"> and </w:t>
      </w:r>
      <w:proofErr w:type="spellStart"/>
      <w:r w:rsidRPr="00A961B1">
        <w:rPr>
          <w:b/>
        </w:rPr>
        <w:t>IceFile</w:t>
      </w:r>
      <w:proofErr w:type="spellEnd"/>
      <w:r w:rsidR="00813432">
        <w:t>.</w:t>
      </w:r>
    </w:p>
    <w:p w14:paraId="2164B439" w14:textId="77777777" w:rsidR="000A7AE6" w:rsidRPr="00BE4686" w:rsidRDefault="00BE4686" w:rsidP="00BE4686">
      <w:pPr>
        <w:pStyle w:val="ListParagraph"/>
        <w:numPr>
          <w:ilvl w:val="0"/>
          <w:numId w:val="3"/>
        </w:numPr>
        <w:rPr>
          <w:b/>
        </w:rPr>
      </w:pPr>
      <w:r>
        <w:t xml:space="preserve">Several new inputs for future </w:t>
      </w:r>
      <w:r w:rsidR="00813432">
        <w:t xml:space="preserve">coupling of </w:t>
      </w:r>
      <w:r>
        <w:t xml:space="preserve">BeamDyn into FAST have been added. These inputs are </w:t>
      </w:r>
      <w:proofErr w:type="spellStart"/>
      <w:r w:rsidRPr="00BE4686">
        <w:rPr>
          <w:b/>
        </w:rPr>
        <w:t>CompElast</w:t>
      </w:r>
      <w:proofErr w:type="spellEnd"/>
      <w:r w:rsidRPr="00BE4686">
        <w:t xml:space="preserve">, </w:t>
      </w:r>
      <w:proofErr w:type="spellStart"/>
      <w:proofErr w:type="gramStart"/>
      <w:r w:rsidRPr="00BE4686">
        <w:rPr>
          <w:b/>
        </w:rPr>
        <w:t>BDBldFile</w:t>
      </w:r>
      <w:proofErr w:type="spellEnd"/>
      <w:r w:rsidRPr="00BE4686">
        <w:rPr>
          <w:b/>
        </w:rPr>
        <w:t>(</w:t>
      </w:r>
      <w:proofErr w:type="gramEnd"/>
      <w:r w:rsidRPr="00BE4686">
        <w:rPr>
          <w:b/>
        </w:rPr>
        <w:t>1)</w:t>
      </w:r>
      <w:r w:rsidRPr="00BE4686">
        <w:t>,</w:t>
      </w:r>
      <w:r>
        <w:rPr>
          <w:b/>
        </w:rPr>
        <w:t xml:space="preserve"> </w:t>
      </w:r>
      <w:proofErr w:type="spellStart"/>
      <w:r w:rsidRPr="00BE4686">
        <w:rPr>
          <w:b/>
        </w:rPr>
        <w:t>BDBldFile</w:t>
      </w:r>
      <w:proofErr w:type="spellEnd"/>
      <w:r w:rsidRPr="00BE4686">
        <w:rPr>
          <w:b/>
        </w:rPr>
        <w:t>(</w:t>
      </w:r>
      <w:r>
        <w:rPr>
          <w:b/>
        </w:rPr>
        <w:t>2</w:t>
      </w:r>
      <w:r w:rsidRPr="00BE4686">
        <w:rPr>
          <w:b/>
        </w:rPr>
        <w:t>)</w:t>
      </w:r>
      <w:r w:rsidRPr="00BE4686">
        <w:t>,</w:t>
      </w:r>
      <w:r>
        <w:rPr>
          <w:b/>
        </w:rPr>
        <w:t xml:space="preserve"> </w:t>
      </w:r>
      <w:r>
        <w:t>and</w:t>
      </w:r>
      <w:r>
        <w:rPr>
          <w:b/>
        </w:rPr>
        <w:t xml:space="preserve"> </w:t>
      </w:r>
      <w:proofErr w:type="spellStart"/>
      <w:r w:rsidRPr="00BE4686">
        <w:rPr>
          <w:b/>
        </w:rPr>
        <w:t>BDBldFile</w:t>
      </w:r>
      <w:proofErr w:type="spellEnd"/>
      <w:r w:rsidRPr="00BE4686">
        <w:rPr>
          <w:b/>
        </w:rPr>
        <w:t>(</w:t>
      </w:r>
      <w:r>
        <w:rPr>
          <w:b/>
        </w:rPr>
        <w:t>3</w:t>
      </w:r>
      <w:r w:rsidRPr="00BE4686">
        <w:rPr>
          <w:b/>
        </w:rPr>
        <w:t>)</w:t>
      </w:r>
      <w:r>
        <w:t>.</w:t>
      </w:r>
    </w:p>
    <w:p w14:paraId="2164B43A" w14:textId="77777777" w:rsidR="00A961B1" w:rsidRPr="00B31562" w:rsidRDefault="00A961B1" w:rsidP="00B31562">
      <w:pPr>
        <w:pStyle w:val="ListParagraph"/>
        <w:numPr>
          <w:ilvl w:val="0"/>
          <w:numId w:val="3"/>
        </w:numPr>
      </w:pPr>
      <w:r>
        <w:t>The modules ElastoDyn, ServoDyn,</w:t>
      </w:r>
      <w:r w:rsidRPr="00A961B1">
        <w:t xml:space="preserve"> </w:t>
      </w:r>
      <w:r>
        <w:t>AeroDyn, HydroDyn, and SubDyn allow users to input the string “</w:t>
      </w:r>
      <w:r w:rsidR="00813432">
        <w:t>Default</w:t>
      </w:r>
      <w:r>
        <w:t xml:space="preserve">” for their respective time steps, which will then use the time step from the </w:t>
      </w:r>
      <w:r w:rsidR="007D09CB">
        <w:t xml:space="preserve">FAST </w:t>
      </w:r>
      <w:r>
        <w:t>primary input file.</w:t>
      </w:r>
    </w:p>
    <w:p w14:paraId="2164B43B" w14:textId="77777777" w:rsidR="007A051E" w:rsidRDefault="007A051E" w:rsidP="007A051E">
      <w:pPr>
        <w:pStyle w:val="Heading3"/>
      </w:pPr>
      <w:r>
        <w:t>Changes in FAST v8.03.02b-bjj</w:t>
      </w:r>
    </w:p>
    <w:p w14:paraId="2164B43C" w14:textId="77777777" w:rsidR="00B00831" w:rsidRPr="00A961B1" w:rsidRDefault="00B00831" w:rsidP="00B00831">
      <w:r>
        <w:t>The following list describes the differences in the FAST</w:t>
      </w:r>
      <w:r w:rsidR="009445DA">
        <w:t>, ElastoDyn, and ServoDyn</w:t>
      </w:r>
      <w:r>
        <w:t xml:space="preserve"> input file</w:t>
      </w:r>
      <w:r w:rsidR="009445DA">
        <w:t>s</w:t>
      </w:r>
      <w:r>
        <w:t xml:space="preserve"> of FAST v8.03.02b-bjj relative to</w:t>
      </w:r>
      <w:r w:rsidR="009445DA">
        <w:t xml:space="preserve"> the input files of</w:t>
      </w:r>
      <w:r>
        <w:t xml:space="preserve"> FAST v7.02.00d-bjj.</w:t>
      </w:r>
    </w:p>
    <w:p w14:paraId="2164B43D" w14:textId="77777777" w:rsidR="00214A47" w:rsidRDefault="00214A47" w:rsidP="00214A47">
      <w:pPr>
        <w:pStyle w:val="ListParagraph"/>
        <w:numPr>
          <w:ilvl w:val="0"/>
          <w:numId w:val="3"/>
        </w:numPr>
      </w:pPr>
      <w:r>
        <w:t>The primary FAST input file has been converted to primary input files fo</w:t>
      </w:r>
      <w:r w:rsidR="00BA0751">
        <w:t>r FAST, ElastoDyn, and ServoDyn</w:t>
      </w:r>
      <w:r w:rsidR="00E42E58">
        <w:t xml:space="preserve"> and some of the inputs have been reordered</w:t>
      </w:r>
      <w:r w:rsidR="00754E0F">
        <w:t>.</w:t>
      </w:r>
    </w:p>
    <w:p w14:paraId="2164B43E" w14:textId="77777777" w:rsidR="00214A47" w:rsidRDefault="00E42E58" w:rsidP="00214A47">
      <w:pPr>
        <w:pStyle w:val="ListParagraph"/>
        <w:numPr>
          <w:ilvl w:val="0"/>
          <w:numId w:val="3"/>
        </w:numPr>
      </w:pPr>
      <w:r>
        <w:t xml:space="preserve">The FAST Platform file has been eliminated, with some of the inputs </w:t>
      </w:r>
      <w:r w:rsidR="00214A47">
        <w:t>now part of the ElastoDyn primary input file</w:t>
      </w:r>
      <w:r>
        <w:t xml:space="preserve"> and some of the inputs now part of </w:t>
      </w:r>
      <w:proofErr w:type="spellStart"/>
      <w:r>
        <w:t>HydroDyn’s</w:t>
      </w:r>
      <w:proofErr w:type="spellEnd"/>
      <w:r>
        <w:t xml:space="preserve"> </w:t>
      </w:r>
      <w:r w:rsidR="00F43F8D">
        <w:t xml:space="preserve">and MAP’s </w:t>
      </w:r>
      <w:r>
        <w:t>input file</w:t>
      </w:r>
      <w:r w:rsidR="00F43F8D">
        <w:t>s</w:t>
      </w:r>
      <w:r w:rsidR="00754E0F">
        <w:t>.</w:t>
      </w:r>
    </w:p>
    <w:p w14:paraId="2164B43F" w14:textId="77777777" w:rsidR="00214A47" w:rsidRDefault="00852A08" w:rsidP="00852A08">
      <w:pPr>
        <w:pStyle w:val="ListParagraph"/>
        <w:numPr>
          <w:ilvl w:val="0"/>
          <w:numId w:val="3"/>
        </w:numPr>
      </w:pPr>
      <w:r>
        <w:t>All of the inputs formerly labeled “</w:t>
      </w:r>
      <w:r w:rsidRPr="00852A08">
        <w:t>[CURRENTLY IGNORED]</w:t>
      </w:r>
      <w:r>
        <w:t>”</w:t>
      </w:r>
      <w:r w:rsidR="00BA0751">
        <w:t xml:space="preserve"> have been removed</w:t>
      </w:r>
      <w:r w:rsidR="00754E0F">
        <w:t>.</w:t>
      </w:r>
    </w:p>
    <w:p w14:paraId="2164B440" w14:textId="77777777" w:rsidR="00852A08" w:rsidRDefault="00852A08" w:rsidP="00852A08">
      <w:pPr>
        <w:pStyle w:val="ListParagraph"/>
        <w:numPr>
          <w:ilvl w:val="0"/>
          <w:numId w:val="3"/>
        </w:numPr>
      </w:pPr>
      <w:r>
        <w:t xml:space="preserve">Switches for ADAMS preprocessing and </w:t>
      </w:r>
      <w:r w:rsidR="00BA0751">
        <w:t>linearization have been removed</w:t>
      </w:r>
      <w:r w:rsidR="00754E0F">
        <w:t>.</w:t>
      </w:r>
    </w:p>
    <w:p w14:paraId="2164B441" w14:textId="77777777" w:rsidR="00852A08" w:rsidRDefault="00BA0751" w:rsidP="00852A08">
      <w:pPr>
        <w:pStyle w:val="ListParagraph"/>
        <w:numPr>
          <w:ilvl w:val="0"/>
          <w:numId w:val="3"/>
        </w:numPr>
      </w:pPr>
      <w:r>
        <w:t>Noise has been removed</w:t>
      </w:r>
      <w:r w:rsidR="00754E0F">
        <w:t>.</w:t>
      </w:r>
    </w:p>
    <w:p w14:paraId="2164B442" w14:textId="77777777" w:rsidR="00852A08" w:rsidRDefault="00852A08" w:rsidP="00852A08">
      <w:pPr>
        <w:pStyle w:val="ListParagraph"/>
        <w:numPr>
          <w:ilvl w:val="0"/>
          <w:numId w:val="3"/>
        </w:numPr>
      </w:pPr>
      <w:proofErr w:type="spellStart"/>
      <w:r w:rsidRPr="007D7E91">
        <w:rPr>
          <w:b/>
        </w:rPr>
        <w:t>PtfmLdMod</w:t>
      </w:r>
      <w:proofErr w:type="spellEnd"/>
      <w:r>
        <w:t xml:space="preserve"> has </w:t>
      </w:r>
      <w:r w:rsidR="00BA0751">
        <w:t xml:space="preserve">been converted to </w:t>
      </w:r>
      <w:proofErr w:type="spellStart"/>
      <w:r w:rsidR="00BA0751" w:rsidRPr="007D7E91">
        <w:rPr>
          <w:b/>
        </w:rPr>
        <w:t>CompUsrPtfmLd</w:t>
      </w:r>
      <w:proofErr w:type="spellEnd"/>
      <w:r w:rsidR="00754E0F">
        <w:t>.</w:t>
      </w:r>
    </w:p>
    <w:p w14:paraId="2164B443" w14:textId="77777777" w:rsidR="00852A08" w:rsidRDefault="00852A08" w:rsidP="00852A08">
      <w:pPr>
        <w:pStyle w:val="ListParagraph"/>
        <w:numPr>
          <w:ilvl w:val="0"/>
          <w:numId w:val="3"/>
        </w:numPr>
      </w:pPr>
      <w:proofErr w:type="spellStart"/>
      <w:r w:rsidRPr="007D7E91">
        <w:rPr>
          <w:b/>
        </w:rPr>
        <w:t>TwrLdMod</w:t>
      </w:r>
      <w:proofErr w:type="spellEnd"/>
      <w:r>
        <w:t xml:space="preserve"> has been converted to </w:t>
      </w:r>
      <w:proofErr w:type="spellStart"/>
      <w:r w:rsidRPr="007D7E91">
        <w:rPr>
          <w:b/>
        </w:rPr>
        <w:t>CompUserTwrLd</w:t>
      </w:r>
      <w:proofErr w:type="spellEnd"/>
      <w:r w:rsidR="00754E0F">
        <w:t>.</w:t>
      </w:r>
    </w:p>
    <w:p w14:paraId="2164B444" w14:textId="77777777" w:rsidR="00852A08" w:rsidRDefault="00852A08" w:rsidP="00852A08">
      <w:pPr>
        <w:pStyle w:val="ListParagraph"/>
        <w:numPr>
          <w:ilvl w:val="0"/>
          <w:numId w:val="3"/>
        </w:numPr>
      </w:pPr>
      <w:r>
        <w:t xml:space="preserve">The </w:t>
      </w:r>
      <w:r w:rsidR="00F43F8D">
        <w:t>tip-</w:t>
      </w:r>
      <w:r>
        <w:t>brake inputs have been removed</w:t>
      </w:r>
      <w:r w:rsidR="00754E0F">
        <w:t>.</w:t>
      </w:r>
    </w:p>
    <w:p w14:paraId="2164B445" w14:textId="77777777" w:rsidR="00852A08" w:rsidRDefault="00852A08" w:rsidP="00852A08">
      <w:pPr>
        <w:pStyle w:val="ListParagraph"/>
        <w:numPr>
          <w:ilvl w:val="0"/>
          <w:numId w:val="3"/>
        </w:numPr>
      </w:pPr>
      <w:proofErr w:type="spellStart"/>
      <w:r w:rsidRPr="007D7E91">
        <w:rPr>
          <w:b/>
        </w:rPr>
        <w:t>PtfmCM</w:t>
      </w:r>
      <w:proofErr w:type="spellEnd"/>
      <w:r>
        <w:t xml:space="preserve"> is now </w:t>
      </w:r>
      <w:proofErr w:type="spellStart"/>
      <w:r w:rsidRPr="007D7E91">
        <w:rPr>
          <w:b/>
        </w:rPr>
        <w:t>PtfmCMzt</w:t>
      </w:r>
      <w:proofErr w:type="spellEnd"/>
      <w:r>
        <w:t xml:space="preserve">, with </w:t>
      </w:r>
      <w:proofErr w:type="spellStart"/>
      <w:r w:rsidRPr="007D7E91">
        <w:rPr>
          <w:b/>
        </w:rPr>
        <w:t>PtfmCMzt</w:t>
      </w:r>
      <w:proofErr w:type="spellEnd"/>
      <w:r>
        <w:t xml:space="preserve"> = -</w:t>
      </w:r>
      <w:proofErr w:type="spellStart"/>
      <w:r w:rsidRPr="007D7E91">
        <w:rPr>
          <w:b/>
        </w:rPr>
        <w:t>PtfmCM</w:t>
      </w:r>
      <w:proofErr w:type="spellEnd"/>
      <w:r w:rsidR="00754E0F">
        <w:t>.</w:t>
      </w:r>
    </w:p>
    <w:p w14:paraId="2164B446" w14:textId="77777777" w:rsidR="00852A08" w:rsidRDefault="00852A08" w:rsidP="00852A08">
      <w:pPr>
        <w:pStyle w:val="ListParagraph"/>
        <w:numPr>
          <w:ilvl w:val="0"/>
          <w:numId w:val="3"/>
        </w:numPr>
      </w:pPr>
      <w:r>
        <w:t xml:space="preserve">Corresponding inputs </w:t>
      </w:r>
      <w:proofErr w:type="spellStart"/>
      <w:r w:rsidRPr="007D7E91">
        <w:rPr>
          <w:b/>
        </w:rPr>
        <w:t>PtfmCMxt</w:t>
      </w:r>
      <w:proofErr w:type="spellEnd"/>
      <w:r>
        <w:t xml:space="preserve"> and </w:t>
      </w:r>
      <w:proofErr w:type="spellStart"/>
      <w:r w:rsidRPr="007D7E91">
        <w:rPr>
          <w:b/>
        </w:rPr>
        <w:t>PtfmCMyt</w:t>
      </w:r>
      <w:proofErr w:type="spellEnd"/>
      <w:r>
        <w:t xml:space="preserve"> have been added</w:t>
      </w:r>
      <w:r w:rsidR="00754E0F">
        <w:t>.</w:t>
      </w:r>
    </w:p>
    <w:p w14:paraId="2164B447" w14:textId="77777777" w:rsidR="00F37CCF" w:rsidRDefault="00F37CCF" w:rsidP="00F37CCF">
      <w:pPr>
        <w:pStyle w:val="ListParagraph"/>
        <w:numPr>
          <w:ilvl w:val="0"/>
          <w:numId w:val="3"/>
        </w:numPr>
      </w:pPr>
      <w:proofErr w:type="spellStart"/>
      <w:r w:rsidRPr="007D7E91">
        <w:rPr>
          <w:b/>
        </w:rPr>
        <w:t>PtfmRef</w:t>
      </w:r>
      <w:proofErr w:type="spellEnd"/>
      <w:r>
        <w:t xml:space="preserve"> is now </w:t>
      </w:r>
      <w:proofErr w:type="spellStart"/>
      <w:r w:rsidRPr="007D7E91">
        <w:rPr>
          <w:b/>
        </w:rPr>
        <w:t>PtfmRefzt</w:t>
      </w:r>
      <w:proofErr w:type="spellEnd"/>
      <w:r>
        <w:t xml:space="preserve">, with </w:t>
      </w:r>
      <w:proofErr w:type="spellStart"/>
      <w:r w:rsidRPr="007D7E91">
        <w:rPr>
          <w:b/>
        </w:rPr>
        <w:t>PtfmRefzt</w:t>
      </w:r>
      <w:proofErr w:type="spellEnd"/>
      <w:r>
        <w:t xml:space="preserve"> = -</w:t>
      </w:r>
      <w:proofErr w:type="spellStart"/>
      <w:r w:rsidRPr="007D7E91">
        <w:rPr>
          <w:b/>
        </w:rPr>
        <w:t>PtfmRef</w:t>
      </w:r>
      <w:proofErr w:type="spellEnd"/>
      <w:r>
        <w:t>.</w:t>
      </w:r>
    </w:p>
    <w:p w14:paraId="2164B448" w14:textId="77777777" w:rsidR="00F37CCF" w:rsidRDefault="00F37CCF" w:rsidP="00F37CCF">
      <w:pPr>
        <w:pStyle w:val="ListParagraph"/>
        <w:numPr>
          <w:ilvl w:val="0"/>
          <w:numId w:val="3"/>
        </w:numPr>
      </w:pPr>
      <w:proofErr w:type="spellStart"/>
      <w:r w:rsidRPr="007D7E91">
        <w:rPr>
          <w:b/>
        </w:rPr>
        <w:t>TwrRBHt</w:t>
      </w:r>
      <w:proofErr w:type="spellEnd"/>
      <w:r>
        <w:t xml:space="preserve"> and </w:t>
      </w:r>
      <w:proofErr w:type="spellStart"/>
      <w:r w:rsidRPr="007D7E91">
        <w:rPr>
          <w:b/>
        </w:rPr>
        <w:t>TwrDraft</w:t>
      </w:r>
      <w:proofErr w:type="spellEnd"/>
      <w:r>
        <w:t xml:space="preserve"> have been replaced with </w:t>
      </w:r>
      <w:proofErr w:type="spellStart"/>
      <w:r w:rsidRPr="007D7E91">
        <w:rPr>
          <w:b/>
        </w:rPr>
        <w:t>TowerBsHt</w:t>
      </w:r>
      <w:proofErr w:type="spellEnd"/>
      <w:r>
        <w:t xml:space="preserve">, with </w:t>
      </w:r>
      <w:r>
        <w:br/>
      </w:r>
      <w:proofErr w:type="spellStart"/>
      <w:r w:rsidRPr="007D7E91">
        <w:rPr>
          <w:b/>
        </w:rPr>
        <w:t>TowerBsHt</w:t>
      </w:r>
      <w:proofErr w:type="spellEnd"/>
      <w:r>
        <w:t xml:space="preserve"> = </w:t>
      </w:r>
      <w:proofErr w:type="spellStart"/>
      <w:r w:rsidRPr="007D7E91">
        <w:rPr>
          <w:b/>
        </w:rPr>
        <w:t>TwrRBHt</w:t>
      </w:r>
      <w:proofErr w:type="spellEnd"/>
      <w:r>
        <w:t> – </w:t>
      </w:r>
      <w:proofErr w:type="spellStart"/>
      <w:r w:rsidRPr="007D7E91">
        <w:rPr>
          <w:b/>
        </w:rPr>
        <w:t>TwrDraft</w:t>
      </w:r>
      <w:proofErr w:type="spellEnd"/>
      <w:r>
        <w:t>.</w:t>
      </w:r>
    </w:p>
    <w:p w14:paraId="2164B449" w14:textId="77777777" w:rsidR="00852A08" w:rsidRDefault="00852A08" w:rsidP="00852A08">
      <w:pPr>
        <w:pStyle w:val="ListParagraph"/>
        <w:numPr>
          <w:ilvl w:val="0"/>
          <w:numId w:val="3"/>
        </w:numPr>
      </w:pPr>
      <w:r>
        <w:t>The output decimation factor (</w:t>
      </w:r>
      <w:proofErr w:type="spellStart"/>
      <w:r w:rsidRPr="007D7E91">
        <w:rPr>
          <w:b/>
        </w:rPr>
        <w:t>DecFact</w:t>
      </w:r>
      <w:proofErr w:type="spellEnd"/>
      <w:r>
        <w:t xml:space="preserve">) has been converted to </w:t>
      </w:r>
      <w:proofErr w:type="spellStart"/>
      <w:r w:rsidRPr="007D7E91">
        <w:rPr>
          <w:b/>
        </w:rPr>
        <w:t>DT_out</w:t>
      </w:r>
      <w:proofErr w:type="spellEnd"/>
      <w:r>
        <w:t xml:space="preserve"> (</w:t>
      </w:r>
      <w:proofErr w:type="spellStart"/>
      <w:r w:rsidRPr="007D7E91">
        <w:rPr>
          <w:b/>
        </w:rPr>
        <w:t>DT_out</w:t>
      </w:r>
      <w:proofErr w:type="spellEnd"/>
      <w:r>
        <w:t xml:space="preserve"> = </w:t>
      </w:r>
      <w:r w:rsidRPr="007D7E91">
        <w:rPr>
          <w:b/>
        </w:rPr>
        <w:t>DT</w:t>
      </w:r>
      <w:r>
        <w:t>*</w:t>
      </w:r>
      <w:proofErr w:type="spellStart"/>
      <w:r w:rsidRPr="007D7E91">
        <w:rPr>
          <w:b/>
        </w:rPr>
        <w:t>DecFact</w:t>
      </w:r>
      <w:proofErr w:type="spellEnd"/>
      <w:r>
        <w:t>)</w:t>
      </w:r>
      <w:r w:rsidR="00754E0F">
        <w:t>.</w:t>
      </w:r>
    </w:p>
    <w:p w14:paraId="2164B44A" w14:textId="77777777" w:rsidR="00852A08" w:rsidRDefault="00852A08" w:rsidP="00852A08">
      <w:pPr>
        <w:pStyle w:val="ListParagraph"/>
        <w:numPr>
          <w:ilvl w:val="0"/>
          <w:numId w:val="3"/>
        </w:numPr>
      </w:pPr>
      <w:r>
        <w:lastRenderedPageBreak/>
        <w:t>The yaw and pitch maneuvers no longer specify end times for the maneuvers. Instead they specify a rate for the maneuver</w:t>
      </w:r>
      <w:r w:rsidR="00754E0F">
        <w:t>.</w:t>
      </w:r>
    </w:p>
    <w:p w14:paraId="2164B44B" w14:textId="77777777" w:rsidR="00BA0751" w:rsidRDefault="00BA0751" w:rsidP="00BA0751">
      <w:pPr>
        <w:pStyle w:val="ListParagraph"/>
        <w:numPr>
          <w:ilvl w:val="0"/>
          <w:numId w:val="3"/>
        </w:numPr>
      </w:pPr>
      <w:r>
        <w:t xml:space="preserve">The </w:t>
      </w:r>
      <w:proofErr w:type="spellStart"/>
      <w:r w:rsidRPr="007D7E91">
        <w:rPr>
          <w:b/>
        </w:rPr>
        <w:t>GBRevers</w:t>
      </w:r>
      <w:proofErr w:type="spellEnd"/>
      <w:r>
        <w:t xml:space="preserve"> variable has been removed; input </w:t>
      </w:r>
      <w:proofErr w:type="spellStart"/>
      <w:r w:rsidRPr="00EA3ECC">
        <w:rPr>
          <w:b/>
        </w:rPr>
        <w:t>GBRatio</w:t>
      </w:r>
      <w:proofErr w:type="spellEnd"/>
      <w:r>
        <w:t xml:space="preserve"> must now be specified as a negative number if </w:t>
      </w:r>
      <w:proofErr w:type="spellStart"/>
      <w:r w:rsidRPr="007D7E91">
        <w:rPr>
          <w:b/>
        </w:rPr>
        <w:t>GBRevers</w:t>
      </w:r>
      <w:proofErr w:type="spellEnd"/>
      <w:r>
        <w:t xml:space="preserve"> was previously set to </w:t>
      </w:r>
      <w:r w:rsidR="00813432">
        <w:t>True</w:t>
      </w:r>
      <w:r w:rsidR="00754E0F">
        <w:t>.</w:t>
      </w:r>
    </w:p>
    <w:p w14:paraId="2164B44C" w14:textId="77777777" w:rsidR="00BA0751" w:rsidRDefault="00BA0751" w:rsidP="00BA0751">
      <w:pPr>
        <w:pStyle w:val="ListParagraph"/>
        <w:numPr>
          <w:ilvl w:val="0"/>
          <w:numId w:val="3"/>
        </w:numPr>
      </w:pPr>
      <w:proofErr w:type="spellStart"/>
      <w:r>
        <w:t>ElastoDyn’s</w:t>
      </w:r>
      <w:proofErr w:type="spellEnd"/>
      <w:r>
        <w:t xml:space="preserve"> blade input properties table no longer specifies </w:t>
      </w:r>
      <w:proofErr w:type="spellStart"/>
      <w:r w:rsidRPr="007D7E91">
        <w:rPr>
          <w:b/>
        </w:rPr>
        <w:t>AeroCent</w:t>
      </w:r>
      <w:proofErr w:type="spellEnd"/>
      <w:r>
        <w:t>. Instead, i</w:t>
      </w:r>
      <w:r w:rsidR="00E42E58">
        <w:t>t</w:t>
      </w:r>
      <w:r>
        <w:t xml:space="preserve"> specifies </w:t>
      </w:r>
      <w:r w:rsidR="00E42E58">
        <w:t xml:space="preserve">the location of the pitch axis, </w:t>
      </w:r>
      <w:proofErr w:type="spellStart"/>
      <w:r w:rsidRPr="007D7E91">
        <w:rPr>
          <w:b/>
        </w:rPr>
        <w:t>PitchAxis</w:t>
      </w:r>
      <w:proofErr w:type="spellEnd"/>
      <w:r>
        <w:t xml:space="preserve">, which is calculated as </w:t>
      </w:r>
      <w:proofErr w:type="spellStart"/>
      <w:r w:rsidRPr="007D7E91">
        <w:rPr>
          <w:b/>
        </w:rPr>
        <w:t>PitchAxis</w:t>
      </w:r>
      <w:proofErr w:type="spellEnd"/>
      <w:r>
        <w:t xml:space="preserve"> = 0.5 </w:t>
      </w:r>
      <w:r w:rsidR="004C2327">
        <w:t>–</w:t>
      </w:r>
      <w:r>
        <w:t xml:space="preserve"> </w:t>
      </w:r>
      <w:proofErr w:type="spellStart"/>
      <w:r w:rsidRPr="007D7E91">
        <w:rPr>
          <w:b/>
        </w:rPr>
        <w:t>AeroCent</w:t>
      </w:r>
      <w:proofErr w:type="spellEnd"/>
      <w:r w:rsidR="00F43F8D">
        <w:t xml:space="preserve"> by the MATLAB conversion script</w:t>
      </w:r>
      <w:r w:rsidR="00E42E58">
        <w:t>; the aerodynamic center will become part of AeroDyn in a future release</w:t>
      </w:r>
      <w:r w:rsidR="00754E0F">
        <w:t>.</w:t>
      </w:r>
    </w:p>
    <w:p w14:paraId="2164B44D" w14:textId="77777777" w:rsidR="004C2327" w:rsidRDefault="004C2327" w:rsidP="00BA0751">
      <w:pPr>
        <w:pStyle w:val="ListParagraph"/>
        <w:numPr>
          <w:ilvl w:val="0"/>
          <w:numId w:val="3"/>
        </w:numPr>
      </w:pPr>
      <w:r>
        <w:t xml:space="preserve">The </w:t>
      </w:r>
      <w:proofErr w:type="spellStart"/>
      <w:r w:rsidRPr="007D7E91">
        <w:rPr>
          <w:b/>
        </w:rPr>
        <w:t>OutList</w:t>
      </w:r>
      <w:proofErr w:type="spellEnd"/>
      <w:r>
        <w:t xml:space="preserve"> variables have been divided among the various FAST modules, and several outputs are no longer valid.</w:t>
      </w:r>
    </w:p>
    <w:p w14:paraId="2164B44E" w14:textId="77777777" w:rsidR="00754E0F" w:rsidRDefault="00754E0F" w:rsidP="00BA0751">
      <w:pPr>
        <w:pStyle w:val="ListParagraph"/>
        <w:numPr>
          <w:ilvl w:val="0"/>
          <w:numId w:val="3"/>
        </w:numPr>
      </w:pPr>
      <w:r>
        <w:t>The GH Bladed Interface is now a standard option in ServoDyn, without requiring a recompile.</w:t>
      </w:r>
    </w:p>
    <w:p w14:paraId="2164B44F" w14:textId="77777777" w:rsidR="00F65382" w:rsidRDefault="00F65382" w:rsidP="00F65382">
      <w:pPr>
        <w:pStyle w:val="ListParagraph"/>
        <w:numPr>
          <w:ilvl w:val="0"/>
          <w:numId w:val="3"/>
        </w:numPr>
      </w:pPr>
      <w:r>
        <w:t xml:space="preserve">Tower drag loading has been added to AeroDyn </w:t>
      </w:r>
      <w:r w:rsidRPr="00F65382">
        <w:t>v14.02.00c-mlb</w:t>
      </w:r>
      <w:r>
        <w:t xml:space="preserve"> with a new corresponding flag in the AeroDyn input file.</w:t>
      </w:r>
    </w:p>
    <w:p w14:paraId="2164B450" w14:textId="77777777" w:rsidR="003F591E" w:rsidRDefault="003F591E" w:rsidP="00BA0751">
      <w:pPr>
        <w:pStyle w:val="ListParagraph"/>
        <w:numPr>
          <w:ilvl w:val="0"/>
          <w:numId w:val="3"/>
        </w:numPr>
      </w:pPr>
      <w:r>
        <w:t xml:space="preserve">The glue code allows options for </w:t>
      </w:r>
      <w:proofErr w:type="spellStart"/>
      <w:r w:rsidRPr="007D7E91">
        <w:rPr>
          <w:b/>
        </w:rPr>
        <w:t>AbortErrLevel</w:t>
      </w:r>
      <w:proofErr w:type="spellEnd"/>
      <w:r>
        <w:t>, number of corrections in the predictor-corrector algorithm, and extrapolation/interpolation order of module inputs to be used for time advancement.</w:t>
      </w:r>
    </w:p>
    <w:p w14:paraId="2164B451" w14:textId="77777777" w:rsidR="003F591E" w:rsidRPr="00583AAD" w:rsidRDefault="003F591E" w:rsidP="003F591E">
      <w:pPr>
        <w:pStyle w:val="ListParagraph"/>
        <w:numPr>
          <w:ilvl w:val="0"/>
          <w:numId w:val="3"/>
        </w:numPr>
      </w:pPr>
      <w:r>
        <w:t>For the ElastoDyn coupling to HydroDyn or SubDyn, FAST also has two inputs controlling the implicit solve (via Jacobian computed with finite differences)</w:t>
      </w:r>
      <w:r w:rsidR="00813432">
        <w:t xml:space="preserve">—see </w:t>
      </w:r>
      <w:proofErr w:type="spellStart"/>
      <w:r w:rsidR="00813432" w:rsidRPr="007D7E91">
        <w:rPr>
          <w:b/>
        </w:rPr>
        <w:t>DT_UJac</w:t>
      </w:r>
      <w:proofErr w:type="spellEnd"/>
      <w:r w:rsidR="00813432">
        <w:t xml:space="preserve"> and </w:t>
      </w:r>
      <w:proofErr w:type="spellStart"/>
      <w:r w:rsidR="00813432" w:rsidRPr="007D7E91">
        <w:rPr>
          <w:b/>
        </w:rPr>
        <w:t>UJacSclFact</w:t>
      </w:r>
      <w:proofErr w:type="spellEnd"/>
      <w:r w:rsidR="00813432">
        <w:t xml:space="preserve"> described in the </w:t>
      </w:r>
      <w:r w:rsidR="00813432">
        <w:fldChar w:fldCharType="begin"/>
      </w:r>
      <w:r w:rsidR="00813432">
        <w:instrText xml:space="preserve"> REF _Ref391883796 \h </w:instrText>
      </w:r>
      <w:r w:rsidR="00813432">
        <w:fldChar w:fldCharType="separate"/>
      </w:r>
      <w:r w:rsidR="00B66E17">
        <w:t>Variables Specified in the FAST Primary Input File</w:t>
      </w:r>
      <w:r w:rsidR="00813432">
        <w:fldChar w:fldCharType="end"/>
      </w:r>
      <w:r w:rsidR="00813432">
        <w:t xml:space="preserve"> Section above</w:t>
      </w:r>
      <w:r>
        <w:t>.</w:t>
      </w:r>
    </w:p>
    <w:p w14:paraId="2164B452" w14:textId="77777777" w:rsidR="006552FB" w:rsidRDefault="00AE3A86" w:rsidP="005847A9">
      <w:pPr>
        <w:pStyle w:val="Heading2"/>
      </w:pPr>
      <w:bookmarkStart w:id="206" w:name="_Ref391845139"/>
      <w:bookmarkStart w:id="207" w:name="_Ref391845887"/>
      <w:bookmarkStart w:id="208" w:name="_Toc448331068"/>
      <w:r>
        <w:t xml:space="preserve">MATLAB </w:t>
      </w:r>
      <w:r w:rsidR="00583AAD">
        <w:t>Conversion Script</w:t>
      </w:r>
      <w:bookmarkEnd w:id="206"/>
      <w:r w:rsidR="00F1616B">
        <w:t>s</w:t>
      </w:r>
      <w:bookmarkEnd w:id="207"/>
      <w:bookmarkEnd w:id="208"/>
    </w:p>
    <w:p w14:paraId="2164B453" w14:textId="6F4B1857" w:rsidR="00F35ABA" w:rsidRDefault="00214A47" w:rsidP="00214A47">
      <w:r>
        <w:t xml:space="preserve">Because the changes to the input files are significant, we have created </w:t>
      </w:r>
      <w:r w:rsidR="00AE3A86">
        <w:t xml:space="preserve">MATLAB </w:t>
      </w:r>
      <w:r>
        <w:t xml:space="preserve">scripts to automatically convert FAST v7.x </w:t>
      </w:r>
      <w:r w:rsidR="005248A0">
        <w:t>or</w:t>
      </w:r>
      <w:r>
        <w:t xml:space="preserve"> FAST </w:t>
      </w:r>
      <w:r w:rsidR="00280B19">
        <w:t>v</w:t>
      </w:r>
      <w:r>
        <w:t>8</w:t>
      </w:r>
      <w:r w:rsidR="00280B19">
        <w:t>.x</w:t>
      </w:r>
      <w:r>
        <w:t>.</w:t>
      </w:r>
      <w:r w:rsidR="002C779E">
        <w:t xml:space="preserve"> </w:t>
      </w:r>
      <w:r w:rsidR="00F35ABA">
        <w:t xml:space="preserve">The files you will need are included in the Simulation Toolbox, located in this directory of the FAST archive: </w:t>
      </w:r>
      <w:r w:rsidR="00A92244">
        <w:t>&lt;FAST</w:t>
      </w:r>
      <w:r w:rsidR="00035EC8">
        <w:t>8</w:t>
      </w:r>
      <w:r w:rsidR="00A03338">
        <w:t>&gt;/</w:t>
      </w:r>
      <w:r w:rsidR="00F35ABA" w:rsidRPr="00F35ABA">
        <w:t>Utilities</w:t>
      </w:r>
      <w:r w:rsidR="00A03338">
        <w:t>/</w:t>
      </w:r>
      <w:proofErr w:type="spellStart"/>
      <w:r w:rsidR="00F35ABA" w:rsidRPr="00F35ABA">
        <w:t>SimulationToolbox</w:t>
      </w:r>
      <w:proofErr w:type="spellEnd"/>
      <w:r w:rsidR="00A03338">
        <w:t>/</w:t>
      </w:r>
      <w:proofErr w:type="spellStart"/>
      <w:r w:rsidR="00F35ABA" w:rsidRPr="00F35ABA">
        <w:t>ConvertFASTVersions</w:t>
      </w:r>
      <w:proofErr w:type="spellEnd"/>
      <w:r w:rsidR="008353BA">
        <w:t>.</w:t>
      </w:r>
    </w:p>
    <w:p w14:paraId="2164B454" w14:textId="77777777" w:rsidR="00F35ABA" w:rsidRDefault="00F35ABA" w:rsidP="00F35ABA">
      <w:r>
        <w:t xml:space="preserve">We recommend that you add the Simulation Toolbox to your </w:t>
      </w:r>
      <w:r w:rsidR="00AE3A86">
        <w:t xml:space="preserve">MATLAB </w:t>
      </w:r>
      <w:r>
        <w:t>path so that you can access all of the routines defined in it</w:t>
      </w:r>
      <w:r w:rsidR="00754E0F">
        <w:t>. For example</w:t>
      </w:r>
      <w:r>
        <w:t>:</w:t>
      </w:r>
    </w:p>
    <w:p w14:paraId="2164B455" w14:textId="77777777" w:rsidR="00F35ABA" w:rsidRDefault="00F35ABA" w:rsidP="00F35ABA">
      <w:pPr>
        <w:pStyle w:val="SourceCode"/>
      </w:pPr>
      <w:proofErr w:type="spellStart"/>
      <w:r>
        <w:t>FASTSimulationToolbox</w:t>
      </w:r>
      <w:proofErr w:type="spellEnd"/>
      <w:r>
        <w:t xml:space="preserve"> = '</w:t>
      </w:r>
      <w:r w:rsidRPr="002C779E">
        <w:rPr>
          <w:color w:val="4F81BD" w:themeColor="accent1"/>
        </w:rPr>
        <w:t>C</w:t>
      </w:r>
      <w:proofErr w:type="gramStart"/>
      <w:r w:rsidRPr="002C779E">
        <w:rPr>
          <w:color w:val="4F81BD" w:themeColor="accent1"/>
        </w:rPr>
        <w:t>:\</w:t>
      </w:r>
      <w:proofErr w:type="gramEnd"/>
      <w:r w:rsidRPr="002C779E">
        <w:rPr>
          <w:color w:val="4F81BD" w:themeColor="accent1"/>
        </w:rPr>
        <w:t>Users\</w:t>
      </w:r>
      <w:proofErr w:type="spellStart"/>
      <w:r w:rsidRPr="002C779E">
        <w:rPr>
          <w:color w:val="4F81BD" w:themeColor="accent1"/>
        </w:rPr>
        <w:t>bjonkman</w:t>
      </w:r>
      <w:proofErr w:type="spellEnd"/>
      <w:r w:rsidRPr="002C779E">
        <w:rPr>
          <w:color w:val="4F81BD" w:themeColor="accent1"/>
        </w:rPr>
        <w:t>\FAST\</w:t>
      </w:r>
      <w:proofErr w:type="spellStart"/>
      <w:r w:rsidRPr="002C779E">
        <w:rPr>
          <w:color w:val="4F81BD" w:themeColor="accent1"/>
        </w:rPr>
        <w:t>UtilityCodes</w:t>
      </w:r>
      <w:proofErr w:type="spellEnd"/>
      <w:r w:rsidRPr="002C779E">
        <w:rPr>
          <w:color w:val="4F81BD" w:themeColor="accent1"/>
        </w:rPr>
        <w:t>\</w:t>
      </w:r>
      <w:proofErr w:type="spellStart"/>
      <w:r w:rsidRPr="002C779E">
        <w:rPr>
          <w:color w:val="4F81BD" w:themeColor="accent1"/>
        </w:rPr>
        <w:t>SimulationToolbox</w:t>
      </w:r>
      <w:proofErr w:type="spellEnd"/>
      <w:r>
        <w:t>';</w:t>
      </w:r>
    </w:p>
    <w:p w14:paraId="2164B456" w14:textId="77777777" w:rsidR="00F35ABA" w:rsidRDefault="00F35ABA" w:rsidP="00F35ABA">
      <w:pPr>
        <w:pStyle w:val="SourceCode"/>
      </w:pPr>
      <w:proofErr w:type="spellStart"/>
      <w:proofErr w:type="gramStart"/>
      <w:r>
        <w:t>addpath</w:t>
      </w:r>
      <w:proofErr w:type="spellEnd"/>
      <w:r>
        <w:t>(</w:t>
      </w:r>
      <w:proofErr w:type="gramEnd"/>
      <w:r>
        <w:t xml:space="preserve"> </w:t>
      </w:r>
      <w:proofErr w:type="spellStart"/>
      <w:r>
        <w:t>genpath</w:t>
      </w:r>
      <w:proofErr w:type="spellEnd"/>
      <w:r>
        <w:t xml:space="preserve">( </w:t>
      </w:r>
      <w:proofErr w:type="spellStart"/>
      <w:r>
        <w:t>FASTSimulationToolbox</w:t>
      </w:r>
      <w:proofErr w:type="spellEnd"/>
      <w:r>
        <w:t xml:space="preserve"> ) );</w:t>
      </w:r>
    </w:p>
    <w:p w14:paraId="2164B457" w14:textId="2AF06433" w:rsidR="002C779E" w:rsidRDefault="004C2327" w:rsidP="00214A47">
      <w:r>
        <w:t>An example showing how we converted the NREL CertTest input files for use with FAST v8.</w:t>
      </w:r>
      <w:r w:rsidR="00205D3F">
        <w:t>1</w:t>
      </w:r>
      <w:r w:rsidR="002B0A51">
        <w:t>5</w:t>
      </w:r>
      <w:r>
        <w:t>.0</w:t>
      </w:r>
      <w:r w:rsidR="00DC6217">
        <w:t>0</w:t>
      </w:r>
      <w:r w:rsidR="004066D9">
        <w:t>a</w:t>
      </w:r>
      <w:r>
        <w:t>-bjj is included in the FAST archive:</w:t>
      </w:r>
      <w:r w:rsidR="00035EC8">
        <w:t>&lt;FAST8</w:t>
      </w:r>
      <w:r w:rsidR="00A03338">
        <w:t>&gt;/</w:t>
      </w:r>
      <w:r w:rsidRPr="004C2327">
        <w:t>CertTest</w:t>
      </w:r>
      <w:r w:rsidR="00A03338">
        <w:t>/</w:t>
      </w:r>
      <w:proofErr w:type="spellStart"/>
      <w:r w:rsidRPr="004C2327">
        <w:t>ConvertFiles.m</w:t>
      </w:r>
      <w:proofErr w:type="spellEnd"/>
      <w:r>
        <w:t xml:space="preserve">. You can use this script as a basis for helping </w:t>
      </w:r>
      <w:r w:rsidR="00F35ABA">
        <w:t xml:space="preserve">to </w:t>
      </w:r>
      <w:r>
        <w:t>convert your own input files; h</w:t>
      </w:r>
      <w:r w:rsidR="002C779E">
        <w:t xml:space="preserve">owever, we </w:t>
      </w:r>
      <w:r w:rsidR="002C779E">
        <w:rPr>
          <w:i/>
        </w:rPr>
        <w:t>strongly</w:t>
      </w:r>
      <w:r w:rsidR="002C779E">
        <w:t xml:space="preserve"> recommend that you make copies of all your input files before running </w:t>
      </w:r>
      <w:r>
        <w:t xml:space="preserve">any </w:t>
      </w:r>
      <w:r w:rsidR="002C779E">
        <w:t>script</w:t>
      </w:r>
      <w:r>
        <w:t>s to convert them</w:t>
      </w:r>
      <w:r w:rsidR="002C779E">
        <w:t>.</w:t>
      </w:r>
      <w:r w:rsidR="00CD1C3F">
        <w:t xml:space="preserve"> </w:t>
      </w:r>
      <w:proofErr w:type="gramStart"/>
      <w:r w:rsidR="00CD1C3F">
        <w:t>Fortran</w:t>
      </w:r>
      <w:proofErr w:type="gramEnd"/>
      <w:r w:rsidR="00CD1C3F">
        <w:t xml:space="preserve"> and MATLAB read text input files in slightly different ways; so some things that may work in Fortran may not be read in the same way in MATLAB. We recommend that you carefully check the files after converting them.</w:t>
      </w:r>
    </w:p>
    <w:p w14:paraId="2164B459" w14:textId="77777777" w:rsidR="00DC2532" w:rsidRDefault="00E90E09" w:rsidP="00E90E09">
      <w:pPr>
        <w:pStyle w:val="Heading3"/>
      </w:pPr>
      <w:r>
        <w:t xml:space="preserve">Converting from </w:t>
      </w:r>
      <w:r w:rsidR="00DC2532">
        <w:t>previous versions of FAST v8</w:t>
      </w:r>
    </w:p>
    <w:p w14:paraId="2164B45A" w14:textId="77777777" w:rsidR="000E1CA2" w:rsidRPr="000E1CA2" w:rsidRDefault="000E1CA2" w:rsidP="00280B19">
      <w:r>
        <w:t>Each release of FAST v8 comes with conversion scripts to help convert from the previous released version. To convert to the latest version, you may have to run multiple MATLAB scripts.</w:t>
      </w:r>
    </w:p>
    <w:p w14:paraId="2164B45B" w14:textId="64633F4C" w:rsidR="00E90E09" w:rsidRDefault="000E1CA2" w:rsidP="00280B19">
      <w:pPr>
        <w:pStyle w:val="Heading4"/>
      </w:pPr>
      <w:r>
        <w:lastRenderedPageBreak/>
        <w:t>Convert</w:t>
      </w:r>
      <w:r w:rsidR="00D3756B">
        <w:t xml:space="preserve"> from</w:t>
      </w:r>
      <w:r>
        <w:t xml:space="preserve"> </w:t>
      </w:r>
      <w:r w:rsidR="00E90E09">
        <w:t>FAST v8.03.02b-bjj</w:t>
      </w:r>
      <w:r>
        <w:t xml:space="preserve"> to FAST v8.08.00c-bjj</w:t>
      </w:r>
    </w:p>
    <w:p w14:paraId="2164B45C" w14:textId="72A46C21" w:rsidR="00583013" w:rsidRDefault="00583013" w:rsidP="00E90E09">
      <w:r>
        <w:t xml:space="preserve">If you have FAST v8.03.x input files that you wish to convert, you can use the </w:t>
      </w:r>
      <w:r w:rsidR="00AE3A86">
        <w:t xml:space="preserve">MATLAB </w:t>
      </w:r>
      <w:r>
        <w:t xml:space="preserve">function, </w:t>
      </w:r>
      <w:r w:rsidRPr="00583013">
        <w:rPr>
          <w:b/>
        </w:rPr>
        <w:t>ConvertFAST8_3to8</w:t>
      </w:r>
      <w:r>
        <w:t xml:space="preserve">. This function will convert the primary FAST input file </w:t>
      </w:r>
      <w:r w:rsidRPr="00583013">
        <w:rPr>
          <w:i/>
        </w:rPr>
        <w:t xml:space="preserve">and the </w:t>
      </w:r>
      <w:r>
        <w:rPr>
          <w:i/>
        </w:rPr>
        <w:t xml:space="preserve">primary </w:t>
      </w:r>
      <w:r w:rsidRPr="00583013">
        <w:rPr>
          <w:i/>
        </w:rPr>
        <w:t>HydroDyn input file</w:t>
      </w:r>
      <w:r>
        <w:t xml:space="preserve"> from FAST v8.03.x to FAST v8.08.x.</w:t>
      </w:r>
      <w:r w:rsidR="00ED5157">
        <w:t xml:space="preserve"> You will need to provide the name of the FAST v8.03.x primary input file and the name of the directory where the new input files should be placed:</w:t>
      </w:r>
    </w:p>
    <w:p w14:paraId="2164B45D" w14:textId="77777777" w:rsidR="00E90E09" w:rsidRDefault="00583013" w:rsidP="00583013">
      <w:pPr>
        <w:pStyle w:val="SourceCode"/>
      </w:pPr>
      <w:r w:rsidRPr="00583013">
        <w:t>ConvertFAST8_</w:t>
      </w:r>
      <w:proofErr w:type="gramStart"/>
      <w:r w:rsidRPr="00583013">
        <w:t>3to8(</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2164B45E" w14:textId="321E8B19" w:rsidR="00A670F6" w:rsidRDefault="0051119D" w:rsidP="0051119D">
      <w:r>
        <w:t>Note that we do not automatically convert the SubDyn input files from FAST v8.03. These you must do by hand—or use the models provided in the FAST</w:t>
      </w:r>
      <w:r w:rsidR="001D5646">
        <w:t xml:space="preserve"> </w:t>
      </w:r>
      <w:r w:rsidR="001D5646">
        <w:fldChar w:fldCharType="begin"/>
      </w:r>
      <w:r w:rsidR="001D5646">
        <w:instrText xml:space="preserve"> REF _Ref417470230 \h </w:instrText>
      </w:r>
      <w:r w:rsidR="001D5646">
        <w:fldChar w:fldCharType="separate"/>
      </w:r>
      <w:r w:rsidR="00B66E17">
        <w:t>Certification Tests</w:t>
      </w:r>
      <w:r w:rsidR="001D5646">
        <w:fldChar w:fldCharType="end"/>
      </w:r>
      <w:r>
        <w:t>.</w:t>
      </w:r>
    </w:p>
    <w:p w14:paraId="2164B45F" w14:textId="77777777" w:rsidR="00DC2532" w:rsidRDefault="00DC2532" w:rsidP="00805E93">
      <w:pPr>
        <w:pStyle w:val="Heading4"/>
      </w:pPr>
      <w:r>
        <w:t xml:space="preserve">Convert </w:t>
      </w:r>
      <w:r w:rsidR="00D3756B">
        <w:t xml:space="preserve">from </w:t>
      </w:r>
      <w:r>
        <w:t>FAST v8.08.00c-bjj to FAST v8.09.00</w:t>
      </w:r>
      <w:r w:rsidR="00CA0FDC">
        <w:t>a</w:t>
      </w:r>
      <w:r>
        <w:t>-bjj</w:t>
      </w:r>
    </w:p>
    <w:p w14:paraId="2164B460" w14:textId="1FA2147E" w:rsidR="0051119D" w:rsidRDefault="000E1CA2" w:rsidP="0051119D">
      <w:r>
        <w:t>Y</w:t>
      </w:r>
      <w:r w:rsidR="006B028F">
        <w:t xml:space="preserve">ou can call </w:t>
      </w:r>
      <w:r w:rsidR="006B028F" w:rsidRPr="006B028F">
        <w:rPr>
          <w:b/>
        </w:rPr>
        <w:t>ConvertFAST8_8to9</w:t>
      </w:r>
      <w:r w:rsidR="006B028F">
        <w:t xml:space="preserve"> to convert the FAST v8.08</w:t>
      </w:r>
      <w:r w:rsidR="004066D9">
        <w:t>.x</w:t>
      </w:r>
      <w:r w:rsidR="006B028F">
        <w:t xml:space="preserve"> files for use with FAST v8.09.</w:t>
      </w:r>
      <w:r w:rsidR="004066D9">
        <w:t>x</w:t>
      </w:r>
      <w:r>
        <w:t>:</w:t>
      </w:r>
    </w:p>
    <w:p w14:paraId="2164B461" w14:textId="77777777" w:rsidR="004066D9" w:rsidRDefault="004066D9" w:rsidP="004066D9">
      <w:pPr>
        <w:pStyle w:val="SourceCode"/>
      </w:pPr>
      <w:r w:rsidRPr="00583013">
        <w:t>ConvertFAST8_</w:t>
      </w:r>
      <w:proofErr w:type="gramStart"/>
      <w:r>
        <w:t>8</w:t>
      </w:r>
      <w:r w:rsidRPr="00583013">
        <w:t>to</w:t>
      </w:r>
      <w:r>
        <w:t>9</w:t>
      </w:r>
      <w:r w:rsidRPr="00583013">
        <w:t>(</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2164B463" w14:textId="77777777" w:rsidR="00DC2532" w:rsidRDefault="00DC2532" w:rsidP="00DC2532">
      <w:pPr>
        <w:pStyle w:val="Heading4"/>
      </w:pPr>
      <w:r>
        <w:t>Convert</w:t>
      </w:r>
      <w:r w:rsidR="00D3756B">
        <w:t xml:space="preserve"> from</w:t>
      </w:r>
      <w:r>
        <w:t xml:space="preserve"> FAST v8.09.00</w:t>
      </w:r>
      <w:r w:rsidR="00CA0FDC">
        <w:t>a</w:t>
      </w:r>
      <w:r>
        <w:t>-bjj to FAST v8.10.00a-bjj</w:t>
      </w:r>
    </w:p>
    <w:p w14:paraId="2164B464" w14:textId="77777777" w:rsidR="000E1CA2" w:rsidRDefault="000E1CA2" w:rsidP="000E1CA2">
      <w:r>
        <w:t xml:space="preserve">You can call </w:t>
      </w:r>
      <w:r w:rsidRPr="006B028F">
        <w:rPr>
          <w:b/>
        </w:rPr>
        <w:t>ConvertFAST8_</w:t>
      </w:r>
      <w:r>
        <w:rPr>
          <w:b/>
        </w:rPr>
        <w:t>9</w:t>
      </w:r>
      <w:r w:rsidRPr="006B028F">
        <w:rPr>
          <w:b/>
        </w:rPr>
        <w:t>to</w:t>
      </w:r>
      <w:r>
        <w:rPr>
          <w:b/>
        </w:rPr>
        <w:t>10</w:t>
      </w:r>
      <w:r>
        <w:t xml:space="preserve"> to convert the FAST v8.09.x files for use with FAST v8.10.x:</w:t>
      </w:r>
    </w:p>
    <w:p w14:paraId="2164B465" w14:textId="77777777" w:rsidR="000E1CA2" w:rsidRDefault="000E1CA2" w:rsidP="000E1CA2">
      <w:pPr>
        <w:pStyle w:val="SourceCode"/>
      </w:pPr>
      <w:r w:rsidRPr="00583013">
        <w:t>ConvertFAST8_</w:t>
      </w:r>
      <w:proofErr w:type="gramStart"/>
      <w:r>
        <w:t>9</w:t>
      </w:r>
      <w:r w:rsidRPr="00583013">
        <w:t>to</w:t>
      </w:r>
      <w:r>
        <w:t>10</w:t>
      </w:r>
      <w:r w:rsidRPr="00583013">
        <w:t>(</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2164B466" w14:textId="2063D3E2" w:rsidR="000E1CA2" w:rsidRDefault="000E1CA2" w:rsidP="00805E93">
      <w:r>
        <w:t xml:space="preserve">This script </w:t>
      </w:r>
      <w:r w:rsidRPr="00805E93">
        <w:rPr>
          <w:i/>
        </w:rPr>
        <w:t xml:space="preserve">does </w:t>
      </w:r>
      <w:r w:rsidR="00805E93" w:rsidRPr="00805E93">
        <w:rPr>
          <w:i/>
        </w:rPr>
        <w:t>not</w:t>
      </w:r>
      <w:r w:rsidR="00805E93">
        <w:t xml:space="preserve"> </w:t>
      </w:r>
      <w:r>
        <w:t xml:space="preserve">change the MAP input files, and it does not rename </w:t>
      </w:r>
      <w:proofErr w:type="spellStart"/>
      <w:r>
        <w:t>ServoDyn’s</w:t>
      </w:r>
      <w:proofErr w:type="spellEnd"/>
      <w:r>
        <w:t xml:space="preserve"> old “</w:t>
      </w:r>
      <w:proofErr w:type="spellStart"/>
      <w:r>
        <w:t>HSSBrTq</w:t>
      </w:r>
      <w:proofErr w:type="spellEnd"/>
      <w:r>
        <w:t>” output to “</w:t>
      </w:r>
      <w:proofErr w:type="spellStart"/>
      <w:r>
        <w:t>HSSBrTqC</w:t>
      </w:r>
      <w:proofErr w:type="spellEnd"/>
      <w:r>
        <w:t>”. You will have to make those changes by hand.</w:t>
      </w:r>
    </w:p>
    <w:p w14:paraId="284CA08F" w14:textId="3C6EC029" w:rsidR="00713A12" w:rsidRDefault="00713A12" w:rsidP="00713A12">
      <w:pPr>
        <w:pStyle w:val="Heading4"/>
      </w:pPr>
      <w:r>
        <w:t>Convert from FAST v8.10.00a-bjj to FAST v8.12.00a-bjj</w:t>
      </w:r>
    </w:p>
    <w:p w14:paraId="1EB8628C" w14:textId="6DD9B931" w:rsidR="00713A12" w:rsidRDefault="00713A12" w:rsidP="00713A12">
      <w:r>
        <w:t xml:space="preserve">You can call </w:t>
      </w:r>
      <w:r w:rsidRPr="006B028F">
        <w:rPr>
          <w:b/>
        </w:rPr>
        <w:t>ConvertFAST8_</w:t>
      </w:r>
      <w:r>
        <w:rPr>
          <w:b/>
        </w:rPr>
        <w:t>10</w:t>
      </w:r>
      <w:r w:rsidRPr="006B028F">
        <w:rPr>
          <w:b/>
        </w:rPr>
        <w:t>to</w:t>
      </w:r>
      <w:r>
        <w:rPr>
          <w:b/>
        </w:rPr>
        <w:t>12</w:t>
      </w:r>
      <w:r>
        <w:t xml:space="preserve"> to convert the FAST v8.10.x files for use with FAST v8.12.x:</w:t>
      </w:r>
    </w:p>
    <w:p w14:paraId="22A94B1C" w14:textId="457965C8" w:rsidR="00713A12" w:rsidRDefault="00713A12" w:rsidP="00713A12">
      <w:pPr>
        <w:pStyle w:val="SourceCode"/>
      </w:pPr>
      <w:r w:rsidRPr="00583013">
        <w:t>ConvertFAST8_</w:t>
      </w:r>
      <w:proofErr w:type="gramStart"/>
      <w:r>
        <w:t>10</w:t>
      </w:r>
      <w:r w:rsidRPr="00583013">
        <w:t>to</w:t>
      </w:r>
      <w:r>
        <w:t>12</w:t>
      </w:r>
      <w:r w:rsidRPr="00583013">
        <w:t>(</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0C29B63F" w14:textId="77777777" w:rsidR="00DC6034" w:rsidRDefault="00713A12" w:rsidP="00805E93">
      <w:r>
        <w:t xml:space="preserve">This script attempts to modify the </w:t>
      </w:r>
      <w:r w:rsidR="00E76DCF">
        <w:t xml:space="preserve">HydroDyn and </w:t>
      </w:r>
      <w:r>
        <w:t>AeroDyn v14 input files and create new InflowWind files; however, due to some unique features of AeroDyn v14’s input file, some changes may have to be made by hand (particularly if the file uses multiple Reynolds numbers.). Also, there are some instances when the script fails to identify the wind file type (e.g. when a file has a .</w:t>
      </w:r>
      <w:proofErr w:type="spellStart"/>
      <w:r>
        <w:t>wnd</w:t>
      </w:r>
      <w:proofErr w:type="spellEnd"/>
      <w:r>
        <w:t xml:space="preserve"> extension but isn’t a full-field wind file); these files may have to be modified by hand. </w:t>
      </w:r>
    </w:p>
    <w:p w14:paraId="5FA1242D" w14:textId="091F027A" w:rsidR="00DC6034" w:rsidRDefault="00DC6034" w:rsidP="00805E93">
      <w:r>
        <w:t>If you would like to convert the AeroDyn v14 input files to AeroDyn v15, you can call the script with an optional logical argument:</w:t>
      </w:r>
    </w:p>
    <w:p w14:paraId="119FBC44" w14:textId="78EB1968" w:rsidR="00DC6034" w:rsidRDefault="00DC6034" w:rsidP="00DC6034">
      <w:pPr>
        <w:pStyle w:val="SourceCode"/>
      </w:pPr>
      <w:r w:rsidRPr="00583013">
        <w:t>ConvertFAST8_</w:t>
      </w:r>
      <w:proofErr w:type="gramStart"/>
      <w:r>
        <w:t>10</w:t>
      </w:r>
      <w:r w:rsidRPr="00583013">
        <w:t>to</w:t>
      </w:r>
      <w:r>
        <w:t>12</w:t>
      </w:r>
      <w:r w:rsidRPr="00583013">
        <w:t>(</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true</w:t>
      </w:r>
      <w:r w:rsidR="00837A10">
        <w:t xml:space="preserve"> </w:t>
      </w:r>
      <w:r w:rsidRPr="00583013">
        <w:t>);</w:t>
      </w:r>
    </w:p>
    <w:p w14:paraId="43F5C536" w14:textId="7A9B1715" w:rsidR="00DC6034" w:rsidRDefault="00717587" w:rsidP="00805E93">
      <w:r>
        <w:t>However, it should be noted that this script does not convert the AeroDyn v14 airfoil files to the format necessary for AeroDyn v15.</w:t>
      </w:r>
    </w:p>
    <w:p w14:paraId="67B1BA80" w14:textId="5D794843" w:rsidR="00713A12" w:rsidRDefault="00713A12" w:rsidP="00805E93">
      <w:r>
        <w:t>The script does not attempt to create AeroDyn v15</w:t>
      </w:r>
      <w:r w:rsidR="00717587">
        <w:t xml:space="preserve"> airfoil</w:t>
      </w:r>
      <w:r w:rsidR="00205D3F">
        <w:t xml:space="preserve">, BeamDyn, or </w:t>
      </w:r>
      <w:proofErr w:type="spellStart"/>
      <w:r w:rsidR="00DA52C8">
        <w:t>OrcaFlexInterface</w:t>
      </w:r>
      <w:proofErr w:type="spellEnd"/>
      <w:r>
        <w:t xml:space="preserve"> input files.</w:t>
      </w:r>
    </w:p>
    <w:p w14:paraId="760477A3" w14:textId="1EAC22DD" w:rsidR="001275A7" w:rsidRDefault="001275A7" w:rsidP="001275A7">
      <w:pPr>
        <w:pStyle w:val="Heading4"/>
      </w:pPr>
      <w:r>
        <w:t>Convert from FAST v8.12.00a-bjj to FAST v8.15.00a-bjj</w:t>
      </w:r>
    </w:p>
    <w:p w14:paraId="246EA413" w14:textId="45208EFE" w:rsidR="001275A7" w:rsidRDefault="001275A7" w:rsidP="001275A7">
      <w:r>
        <w:t xml:space="preserve">You can call </w:t>
      </w:r>
      <w:r w:rsidRPr="006B028F">
        <w:rPr>
          <w:b/>
        </w:rPr>
        <w:t>ConvertFAST8_</w:t>
      </w:r>
      <w:r>
        <w:rPr>
          <w:b/>
        </w:rPr>
        <w:t>12</w:t>
      </w:r>
      <w:r w:rsidRPr="006B028F">
        <w:rPr>
          <w:b/>
        </w:rPr>
        <w:t>to</w:t>
      </w:r>
      <w:r>
        <w:rPr>
          <w:b/>
        </w:rPr>
        <w:t>15</w:t>
      </w:r>
      <w:r>
        <w:t xml:space="preserve"> to convert the FAST v8.12.x files for use with FAST v8.15.x:</w:t>
      </w:r>
    </w:p>
    <w:p w14:paraId="43992A1E" w14:textId="6381D727" w:rsidR="001275A7" w:rsidRDefault="001275A7" w:rsidP="001275A7">
      <w:pPr>
        <w:pStyle w:val="SourceCode"/>
      </w:pPr>
      <w:r w:rsidRPr="00583013">
        <w:t>ConvertFAST8_</w:t>
      </w:r>
      <w:proofErr w:type="gramStart"/>
      <w:r>
        <w:t>12</w:t>
      </w:r>
      <w:r w:rsidRPr="00583013">
        <w:t>to</w:t>
      </w:r>
      <w:r>
        <w:t>15</w:t>
      </w:r>
      <w:r w:rsidRPr="00583013">
        <w:t>(</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5E277EFB" w14:textId="22825270" w:rsidR="000958F6" w:rsidRDefault="000958F6" w:rsidP="000958F6">
      <w:r>
        <w:lastRenderedPageBreak/>
        <w:t xml:space="preserve">This script </w:t>
      </w:r>
      <w:r w:rsidRPr="00D700DB">
        <w:t>c</w:t>
      </w:r>
      <w:r>
        <w:t>hanges the primary FAST input file as well as the</w:t>
      </w:r>
      <w:r w:rsidR="00B516AA">
        <w:t xml:space="preserve"> AeroDyn (v15),</w:t>
      </w:r>
      <w:r>
        <w:t xml:space="preserve"> ServoDyn</w:t>
      </w:r>
      <w:r w:rsidR="00B516AA">
        <w:t>,</w:t>
      </w:r>
      <w:r>
        <w:t xml:space="preserve"> and TMD input files.</w:t>
      </w:r>
      <w:r w:rsidR="008D3521">
        <w:t xml:space="preserve"> It </w:t>
      </w:r>
      <w:r w:rsidR="00B516AA">
        <w:t xml:space="preserve">also attempts to modify the AeroDyn (v15) </w:t>
      </w:r>
      <w:r w:rsidR="008D3521">
        <w:t>airfoil files</w:t>
      </w:r>
      <w:r w:rsidR="00B516AA">
        <w:t>, but please note that the flexible nature of the airfoil file format may lead to some conversion difficulties</w:t>
      </w:r>
      <w:r w:rsidR="008D3521">
        <w:t>.</w:t>
      </w:r>
    </w:p>
    <w:p w14:paraId="2164B467" w14:textId="77777777" w:rsidR="00E90E09" w:rsidRPr="00E90E09" w:rsidRDefault="00E90E09" w:rsidP="00E90E09">
      <w:pPr>
        <w:pStyle w:val="Heading3"/>
      </w:pPr>
      <w:r>
        <w:t>Converting from FAST v7</w:t>
      </w:r>
    </w:p>
    <w:p w14:paraId="2164B468" w14:textId="6F1D95E3" w:rsidR="00E20484" w:rsidRDefault="00CD1C3F" w:rsidP="003D4251">
      <w:r>
        <w:t>To convert FAST v7 input files to FAST v8.</w:t>
      </w:r>
      <w:r w:rsidR="00D4158B">
        <w:t>1</w:t>
      </w:r>
      <w:r w:rsidR="002B0A51">
        <w:t>5</w:t>
      </w:r>
      <w:r w:rsidR="000E1CA2">
        <w:t>.00a</w:t>
      </w:r>
      <w:r>
        <w:t xml:space="preserve">-bjj, you can use the MATLAB function </w:t>
      </w:r>
      <w:r w:rsidRPr="00ED5157">
        <w:rPr>
          <w:b/>
        </w:rPr>
        <w:t>ConvertFAST7to8</w:t>
      </w:r>
      <w:r w:rsidRPr="00CD1C3F">
        <w:t>.</w:t>
      </w:r>
      <w:r>
        <w:t xml:space="preserve"> This function will </w:t>
      </w:r>
      <w:r w:rsidR="00E76DCF">
        <w:t xml:space="preserve">update the AeroDyn input file to v14 and </w:t>
      </w:r>
      <w:r>
        <w:t xml:space="preserve">create new primary input files for FAST, </w:t>
      </w:r>
      <w:r w:rsidR="00E76DCF">
        <w:t xml:space="preserve">ElastoDyn, InflowWind, and </w:t>
      </w:r>
      <w:r>
        <w:t xml:space="preserve">ServoDyn. It also creates new blade and tower files for ElastoDyn. </w:t>
      </w:r>
      <w:r w:rsidR="00E20484" w:rsidRPr="003C4A45">
        <w:rPr>
          <w:i/>
        </w:rPr>
        <w:t>It does not automatically convert hydrodynamic-</w:t>
      </w:r>
      <w:r w:rsidR="00D4158B">
        <w:rPr>
          <w:i/>
        </w:rPr>
        <w:t>, substructure-</w:t>
      </w:r>
      <w:r w:rsidR="00E20484" w:rsidRPr="003C4A45">
        <w:rPr>
          <w:i/>
        </w:rPr>
        <w:t xml:space="preserve"> and mooring system-related inputs</w:t>
      </w:r>
      <w:r w:rsidR="00D4158B">
        <w:rPr>
          <w:i/>
        </w:rPr>
        <w:t xml:space="preserve"> and does not create BeamDyn or ice-related input files</w:t>
      </w:r>
      <w:r w:rsidR="00E20484">
        <w:t>.</w:t>
      </w:r>
    </w:p>
    <w:p w14:paraId="2164B469" w14:textId="2F8D5EC4" w:rsidR="003D4251" w:rsidRDefault="003D4251" w:rsidP="004066D9">
      <w:pPr>
        <w:keepNext/>
      </w:pPr>
      <w:r>
        <w:t xml:space="preserve">You will need to provide </w:t>
      </w:r>
      <w:r w:rsidR="00CD1C3F">
        <w:t>th</w:t>
      </w:r>
      <w:r w:rsidR="00F4472C">
        <w:t xml:space="preserve">e </w:t>
      </w:r>
      <w:r w:rsidR="00F4472C" w:rsidRPr="00ED5157">
        <w:rPr>
          <w:b/>
        </w:rPr>
        <w:t>ConvertFAST7to8</w:t>
      </w:r>
      <w:r w:rsidR="00CD1C3F">
        <w:t xml:space="preserve"> function </w:t>
      </w:r>
      <w:r>
        <w:t xml:space="preserve">with the name of the FAST v7.x primary input file and the directory where the new input files should be placed. </w:t>
      </w:r>
      <w:r w:rsidRPr="004C2327">
        <w:rPr>
          <w:i/>
        </w:rPr>
        <w:t xml:space="preserve">The new directory </w:t>
      </w:r>
      <w:r>
        <w:rPr>
          <w:i/>
        </w:rPr>
        <w:t>should not be the directory where the old files are located!</w:t>
      </w:r>
      <w:r>
        <w:t xml:space="preserve"> </w:t>
      </w:r>
    </w:p>
    <w:p w14:paraId="2164B46A" w14:textId="77777777" w:rsidR="00D36AEB" w:rsidRPr="00D36AEB" w:rsidRDefault="00D36AEB" w:rsidP="00D36AEB">
      <w:pPr>
        <w:pStyle w:val="SourceCode"/>
      </w:pPr>
      <w:proofErr w:type="gramStart"/>
      <w:r w:rsidRPr="00D36AEB">
        <w:t>ConvertFAST7to8(</w:t>
      </w:r>
      <w:proofErr w:type="spellStart"/>
      <w:proofErr w:type="gramEnd"/>
      <w:r w:rsidRPr="00D36AEB">
        <w:t>inputfile,newDir</w:t>
      </w:r>
      <w:proofErr w:type="spellEnd"/>
      <w:r w:rsidRPr="00D36AEB">
        <w:t>);</w:t>
      </w:r>
    </w:p>
    <w:p w14:paraId="2164B46B" w14:textId="77777777" w:rsidR="003D4251" w:rsidRDefault="003D4251" w:rsidP="00222668">
      <w:pPr>
        <w:keepNext/>
      </w:pPr>
      <w:r>
        <w:t xml:space="preserve">If your input file has pitch or yaw maneuvers, you may also provide the routine with the new rates (instead of the end times previously used). We have also provided a </w:t>
      </w:r>
      <w:r w:rsidR="00AE3A86">
        <w:t xml:space="preserve">MATLAB </w:t>
      </w:r>
      <w:r>
        <w:t>routine (</w:t>
      </w:r>
      <w:proofErr w:type="spellStart"/>
      <w:r w:rsidRPr="00D36AEB">
        <w:rPr>
          <w:b/>
        </w:rPr>
        <w:t>CalculateYawAndPitchRates</w:t>
      </w:r>
      <w:proofErr w:type="spellEnd"/>
      <w:r>
        <w:t>) that will calculate these rates, but you must provide the routine the name of the FAST output file that contains the previous results of the Pitch and/or Yaw channels.</w:t>
      </w:r>
    </w:p>
    <w:p w14:paraId="2164B46C" w14:textId="77777777" w:rsidR="00182565" w:rsidRPr="00D36AEB" w:rsidRDefault="00182565" w:rsidP="00222668">
      <w:pPr>
        <w:pStyle w:val="SourceCode"/>
        <w:keepNext/>
      </w:pPr>
      <w:r w:rsidRPr="00D36AEB">
        <w:t>[</w:t>
      </w:r>
      <w:proofErr w:type="spellStart"/>
      <w:r w:rsidRPr="00D36AEB">
        <w:t>YawManRat</w:t>
      </w:r>
      <w:proofErr w:type="spellEnd"/>
      <w:r w:rsidRPr="00D36AEB">
        <w:t xml:space="preserve">, </w:t>
      </w:r>
      <w:proofErr w:type="spellStart"/>
      <w:r w:rsidRPr="00D36AEB">
        <w:t>PitManRat</w:t>
      </w:r>
      <w:proofErr w:type="spellEnd"/>
      <w:r w:rsidRPr="00D36AEB">
        <w:t xml:space="preserve">] = </w:t>
      </w:r>
      <w:proofErr w:type="spellStart"/>
      <w:proofErr w:type="gramStart"/>
      <w:r w:rsidRPr="00D36AEB">
        <w:t>CalculateYawAndPitchRates</w:t>
      </w:r>
      <w:proofErr w:type="spellEnd"/>
      <w:r w:rsidRPr="00D36AEB">
        <w:t>(</w:t>
      </w:r>
      <w:proofErr w:type="gramEnd"/>
      <w:r w:rsidR="00D36AEB" w:rsidRPr="00D36AEB">
        <w:t>'Test09</w:t>
      </w:r>
      <w:r w:rsidR="00D36AEB">
        <w:t>.fst</w:t>
      </w:r>
      <w:r w:rsidR="00D36AEB" w:rsidRPr="00D36AEB">
        <w:t>'</w:t>
      </w:r>
      <w:r w:rsidRPr="00D36AEB">
        <w:t xml:space="preserve">, </w:t>
      </w:r>
      <w:r w:rsidR="00D36AEB" w:rsidRPr="00D36AEB">
        <w:t>'Test09</w:t>
      </w:r>
      <w:r w:rsidR="00D36AEB">
        <w:t>.out</w:t>
      </w:r>
      <w:r w:rsidR="00D36AEB" w:rsidRPr="00D36AEB">
        <w:t>'</w:t>
      </w:r>
      <w:r w:rsidRPr="00D36AEB">
        <w:t>);</w:t>
      </w:r>
    </w:p>
    <w:p w14:paraId="2164B46D" w14:textId="77777777" w:rsidR="00182565" w:rsidRDefault="00182565" w:rsidP="00D36AEB">
      <w:pPr>
        <w:pStyle w:val="SourceCode"/>
      </w:pPr>
      <w:proofErr w:type="gramStart"/>
      <w:r w:rsidRPr="00D36AEB">
        <w:t>ConvertFAST7to8(</w:t>
      </w:r>
      <w:proofErr w:type="spellStart"/>
      <w:proofErr w:type="gramEnd"/>
      <w:r w:rsidRPr="00D36AEB">
        <w:t>inputfile</w:t>
      </w:r>
      <w:proofErr w:type="spellEnd"/>
      <w:r w:rsidRPr="00D36AEB">
        <w:t>,</w:t>
      </w:r>
      <w:r w:rsidR="00D36AEB">
        <w:t xml:space="preserve"> </w:t>
      </w:r>
      <w:proofErr w:type="spellStart"/>
      <w:r w:rsidRPr="00D36AEB">
        <w:t>newDir</w:t>
      </w:r>
      <w:proofErr w:type="spellEnd"/>
      <w:r w:rsidRPr="00D36AEB">
        <w:t>,</w:t>
      </w:r>
      <w:r w:rsidR="00D36AEB">
        <w:t xml:space="preserve"> </w:t>
      </w:r>
      <w:proofErr w:type="spellStart"/>
      <w:r w:rsidRPr="00D36AEB">
        <w:t>YawManRat</w:t>
      </w:r>
      <w:proofErr w:type="spellEnd"/>
      <w:r w:rsidR="00D36AEB">
        <w:t>,</w:t>
      </w:r>
      <w:r w:rsidR="00D36AEB" w:rsidRPr="00D36AEB">
        <w:t xml:space="preserve"> </w:t>
      </w:r>
      <w:proofErr w:type="spellStart"/>
      <w:r w:rsidR="00D36AEB" w:rsidRPr="00D36AEB">
        <w:t>PitManRat</w:t>
      </w:r>
      <w:proofErr w:type="spellEnd"/>
      <w:r w:rsidRPr="00D36AEB">
        <w:t>);</w:t>
      </w:r>
    </w:p>
    <w:p w14:paraId="2164B46E" w14:textId="77777777" w:rsidR="000D66E4" w:rsidRDefault="000D66E4" w:rsidP="003D4251">
      <w:r>
        <w:t xml:space="preserve">If </w:t>
      </w:r>
      <w:proofErr w:type="spellStart"/>
      <w:r w:rsidRPr="000D66E4">
        <w:rPr>
          <w:b/>
        </w:rPr>
        <w:t>YawManRat</w:t>
      </w:r>
      <w:proofErr w:type="spellEnd"/>
      <w:r>
        <w:t xml:space="preserve"> or </w:t>
      </w:r>
      <w:proofErr w:type="spellStart"/>
      <w:r w:rsidRPr="000D66E4">
        <w:rPr>
          <w:b/>
        </w:rPr>
        <w:t>PitManRat</w:t>
      </w:r>
      <w:proofErr w:type="spellEnd"/>
      <w:r>
        <w:t xml:space="preserve"> are zero, those inputs are ignored and values from the ServoDyn template file will be used instead.</w:t>
      </w:r>
    </w:p>
    <w:p w14:paraId="2164B46F" w14:textId="19B48674" w:rsidR="003D4251" w:rsidRDefault="003D4251" w:rsidP="003D4251">
      <w:r>
        <w:t>If your input file was used with the custom interface to Bladed</w:t>
      </w:r>
      <w:r w:rsidR="00D4158B">
        <w:t>-style</w:t>
      </w:r>
      <w:r>
        <w:t xml:space="preserve"> DLL controllers, you should also set the optional input parameter, </w:t>
      </w:r>
      <w:proofErr w:type="spellStart"/>
      <w:r>
        <w:t>usedBladedDLL</w:t>
      </w:r>
      <w:proofErr w:type="spellEnd"/>
      <w:r>
        <w:t>, so that your input switches that previously called the DLL are now set to 5, the new switch for User-Defined Control from Bladed DLL.</w:t>
      </w:r>
    </w:p>
    <w:p w14:paraId="2164B470" w14:textId="77777777" w:rsidR="00022BE0" w:rsidRPr="00D36AEB" w:rsidRDefault="00022BE0" w:rsidP="00022BE0">
      <w:pPr>
        <w:pStyle w:val="SourceCode"/>
      </w:pPr>
      <w:proofErr w:type="gramStart"/>
      <w:r w:rsidRPr="00D36AEB">
        <w:t>ConvertFAST7to8(</w:t>
      </w:r>
      <w:proofErr w:type="spellStart"/>
      <w:proofErr w:type="gramEnd"/>
      <w:r w:rsidRPr="00D36AEB">
        <w:t>oldFSTName</w:t>
      </w:r>
      <w:proofErr w:type="spellEnd"/>
      <w:r w:rsidRPr="00D36AEB">
        <w:t xml:space="preserve">, </w:t>
      </w:r>
      <w:proofErr w:type="spellStart"/>
      <w:r w:rsidRPr="00D36AEB">
        <w:t>newDir</w:t>
      </w:r>
      <w:proofErr w:type="spellEnd"/>
      <w:r w:rsidRPr="00D36AEB">
        <w:t xml:space="preserve">, </w:t>
      </w:r>
      <w:proofErr w:type="spellStart"/>
      <w:r w:rsidRPr="00D36AEB">
        <w:t>YawManRat</w:t>
      </w:r>
      <w:proofErr w:type="spellEnd"/>
      <w:r w:rsidRPr="00D36AEB">
        <w:t xml:space="preserve">, </w:t>
      </w:r>
      <w:proofErr w:type="spellStart"/>
      <w:r w:rsidRPr="00D36AEB">
        <w:t>PitManRat</w:t>
      </w:r>
      <w:proofErr w:type="spellEnd"/>
      <w:r w:rsidRPr="00D36AEB">
        <w:t xml:space="preserve">, </w:t>
      </w:r>
      <w:proofErr w:type="spellStart"/>
      <w:r w:rsidRPr="00D36AEB">
        <w:t>usedBladedDLL</w:t>
      </w:r>
      <w:proofErr w:type="spellEnd"/>
      <w:r w:rsidRPr="00D36AEB">
        <w:t>)</w:t>
      </w:r>
    </w:p>
    <w:p w14:paraId="2164B47C" w14:textId="2E88CA11" w:rsidR="0051119D" w:rsidRDefault="007F152F" w:rsidP="00992CCA">
      <w:pPr>
        <w:pStyle w:val="Heading1"/>
      </w:pPr>
      <w:bookmarkStart w:id="209" w:name="_Toc448331069"/>
      <w:r>
        <w:t>Running FAST</w:t>
      </w:r>
      <w:bookmarkEnd w:id="209"/>
    </w:p>
    <w:p w14:paraId="2164B47D" w14:textId="5BB94FD4" w:rsidR="0051119D" w:rsidRDefault="0051119D" w:rsidP="0051119D">
      <w:r>
        <w:t>FAST v8.</w:t>
      </w:r>
      <w:r w:rsidR="00DC6859">
        <w:t>1</w:t>
      </w:r>
      <w:r w:rsidR="001351BE">
        <w:t>5</w:t>
      </w:r>
      <w:r>
        <w:t>.00</w:t>
      </w:r>
      <w:r w:rsidR="007F152F">
        <w:t>a</w:t>
      </w:r>
      <w:r>
        <w:t>-bjj must load the MAP</w:t>
      </w:r>
      <w:r w:rsidR="000B5913">
        <w:t>++</w:t>
      </w:r>
      <w:r>
        <w:t xml:space="preserve"> </w:t>
      </w:r>
      <w:r w:rsidR="007E0629">
        <w:t>library</w:t>
      </w:r>
      <w:r>
        <w:t xml:space="preserve"> when the program starts. </w:t>
      </w:r>
      <w:r w:rsidR="00245BA1">
        <w:t>On Windows®</w:t>
      </w:r>
      <w:r w:rsidR="001351BE">
        <w:t xml:space="preserve"> </w:t>
      </w:r>
      <w:r w:rsidR="00245BA1">
        <w:t xml:space="preserve">systems, </w:t>
      </w:r>
      <w:r>
        <w:t xml:space="preserve">FAST_Win32.exe needs to load MAP_Win32.dll and FAST_x64.exe needs to load MAP_x64.dll. These dynamic link libraries (DLLs) must be on your Windows® path. The easiest way to do this is to make sure that the MAP DLLs are in the same directory as the FAST executables. We distribute the executables and DLLs in the bin directory of the FAST archive, so this is already done for you. However, if you choose to move the files or if you compile </w:t>
      </w:r>
      <w:r w:rsidR="00613374">
        <w:t>the code yourself</w:t>
      </w:r>
      <w:r>
        <w:t xml:space="preserve">, </w:t>
      </w:r>
      <w:r w:rsidR="007E0629">
        <w:t>you may have to modify your path environment variable or move some files.</w:t>
      </w:r>
    </w:p>
    <w:p w14:paraId="2DD78700" w14:textId="18BEB04A" w:rsidR="00245BA1" w:rsidRDefault="00245BA1" w:rsidP="0051119D">
      <w:r>
        <w:t xml:space="preserve">On Mac OS or Linux, you will need to compile FAST and the MAP++ library. </w:t>
      </w:r>
      <w:r w:rsidR="00493992">
        <w:t xml:space="preserve">Compiling instructions </w:t>
      </w:r>
      <w:r w:rsidR="008B7E8B">
        <w:t xml:space="preserve">and tips for running on non-Windows® systems </w:t>
      </w:r>
      <w:r w:rsidR="00493992">
        <w:t xml:space="preserve">are included in the FAST archive in the &lt;FAST8&gt;/Compiling folder. </w:t>
      </w:r>
    </w:p>
    <w:p w14:paraId="13CFD308" w14:textId="26DF97F3" w:rsidR="00814DDB" w:rsidRDefault="00814DDB" w:rsidP="00204924">
      <w:pPr>
        <w:pStyle w:val="Heading2"/>
      </w:pPr>
      <w:bookmarkStart w:id="210" w:name="_Toc448331070"/>
      <w:r>
        <w:lastRenderedPageBreak/>
        <w:t>Normal Simulation: Starting FAST from an input file</w:t>
      </w:r>
      <w:bookmarkEnd w:id="210"/>
    </w:p>
    <w:p w14:paraId="2164B47E" w14:textId="77777777" w:rsidR="00DC658B" w:rsidRDefault="00DC658B" w:rsidP="00DC658B">
      <w:r>
        <w:t>To run FAST from a Windows command prompt, the syntax is:</w:t>
      </w:r>
    </w:p>
    <w:p w14:paraId="2164B47F" w14:textId="77777777" w:rsidR="00DC658B" w:rsidRDefault="00DC658B" w:rsidP="007D7E91">
      <w:pPr>
        <w:pStyle w:val="SourceCode"/>
      </w:pPr>
      <w:r>
        <w:t>&lt;</w:t>
      </w:r>
      <w:proofErr w:type="gramStart"/>
      <w:r>
        <w:t>name</w:t>
      </w:r>
      <w:proofErr w:type="gramEnd"/>
      <w:r>
        <w:t xml:space="preserve"> of FAST executable with or without extension&gt; &lt;name of input file with extension&gt;</w:t>
      </w:r>
    </w:p>
    <w:p w14:paraId="2164B480" w14:textId="77777777" w:rsidR="00DC658B" w:rsidRDefault="00DC658B" w:rsidP="00DC658B">
      <w:r>
        <w:t>To start, it easiest to open up your command window in the directory in which your FAST primary input file and FAST executable are stored. For example, if you have an input file named “</w:t>
      </w:r>
      <w:proofErr w:type="spellStart"/>
      <w:r>
        <w:t>Input.fst</w:t>
      </w:r>
      <w:proofErr w:type="spellEnd"/>
      <w:r>
        <w:t>”, along with “FAST</w:t>
      </w:r>
      <w:r w:rsidR="007D7E91">
        <w:t>_Win32</w:t>
      </w:r>
      <w:r>
        <w:t>.exe”, stored in “C:\</w:t>
      </w:r>
      <w:proofErr w:type="spellStart"/>
      <w:r>
        <w:t>FileLocation</w:t>
      </w:r>
      <w:proofErr w:type="spellEnd"/>
      <w:r>
        <w:t>”, you should type:</w:t>
      </w:r>
    </w:p>
    <w:p w14:paraId="2164B481" w14:textId="77777777" w:rsidR="00DC658B" w:rsidRDefault="00DC658B" w:rsidP="007D7E91">
      <w:pPr>
        <w:pStyle w:val="SourceCode"/>
      </w:pPr>
      <w:r>
        <w:t xml:space="preserve">C:\&gt;cd </w:t>
      </w:r>
      <w:proofErr w:type="spellStart"/>
      <w:r>
        <w:t>FileLocation</w:t>
      </w:r>
      <w:proofErr w:type="spellEnd"/>
    </w:p>
    <w:p w14:paraId="2164B482" w14:textId="77777777" w:rsidR="00DC658B" w:rsidRDefault="00DC658B" w:rsidP="007D7E91">
      <w:pPr>
        <w:pStyle w:val="SourceCode"/>
      </w:pPr>
      <w:r>
        <w:t>C:\FileLocation&gt; FAST</w:t>
      </w:r>
      <w:r w:rsidR="007D7E91">
        <w:t>_Win32</w:t>
      </w:r>
      <w:r>
        <w:t xml:space="preserve"> </w:t>
      </w:r>
      <w:proofErr w:type="spellStart"/>
      <w:r>
        <w:t>Input.fst</w:t>
      </w:r>
      <w:proofErr w:type="spellEnd"/>
    </w:p>
    <w:p w14:paraId="2164B483" w14:textId="77777777" w:rsidR="00DC658B" w:rsidRDefault="00DC658B" w:rsidP="00DC658B">
      <w:r>
        <w:t>The syntax is the same for different input files. Simply change “</w:t>
      </w:r>
      <w:proofErr w:type="spellStart"/>
      <w:r>
        <w:t>Input.fst</w:t>
      </w:r>
      <w:proofErr w:type="spellEnd"/>
      <w:r>
        <w:t>” to whatever input file you want.</w:t>
      </w:r>
    </w:p>
    <w:p w14:paraId="2164B484" w14:textId="72AEF820" w:rsidR="00DC658B" w:rsidRDefault="00DC658B" w:rsidP="00DC658B">
      <w:r>
        <w:t xml:space="preserve">An installation guide is available that describes how to install FAST (and the other </w:t>
      </w:r>
      <w:r w:rsidR="006663B2">
        <w:t>computer-aided engineering (</w:t>
      </w:r>
      <w:r>
        <w:t>CAE</w:t>
      </w:r>
      <w:r w:rsidR="006663B2">
        <w:t>)</w:t>
      </w:r>
      <w:r>
        <w:t xml:space="preserve"> tools) in such a way that they will run from a command window from any folder (without moving or copying the executable around to different folders). See: </w:t>
      </w:r>
      <w:hyperlink r:id="rId49" w:history="1">
        <w:r w:rsidR="00DC6859">
          <w:rPr>
            <w:rStyle w:val="Hyperlink"/>
          </w:rPr>
          <w:t>Installing NWTC CAE Tools on PCs Running Windows®</w:t>
        </w:r>
      </w:hyperlink>
      <w:r>
        <w:t>.</w:t>
      </w:r>
    </w:p>
    <w:p w14:paraId="78A99B97" w14:textId="141AAF3D" w:rsidR="00D520E7" w:rsidRDefault="00D520E7" w:rsidP="00204924">
      <w:pPr>
        <w:pStyle w:val="Heading2"/>
      </w:pPr>
      <w:bookmarkStart w:id="211" w:name="_Ref431810105"/>
      <w:bookmarkStart w:id="212" w:name="_Ref431889076"/>
      <w:bookmarkStart w:id="213" w:name="_Ref431893368"/>
      <w:bookmarkStart w:id="214" w:name="_Toc448331071"/>
      <w:r>
        <w:t>Restart: Starting FAST from a checkpoint file</w:t>
      </w:r>
      <w:bookmarkEnd w:id="211"/>
      <w:bookmarkEnd w:id="212"/>
      <w:bookmarkEnd w:id="213"/>
      <w:bookmarkEnd w:id="214"/>
    </w:p>
    <w:p w14:paraId="79502EA7" w14:textId="61AD3CF6" w:rsidR="00D520E7" w:rsidRDefault="00D520E7">
      <w:r>
        <w:t>If FAST generated a checkpoint file</w:t>
      </w:r>
      <w:r w:rsidR="00ED006C">
        <w:t xml:space="preserve"> (see section, “</w:t>
      </w:r>
      <w:r w:rsidR="00ED006C">
        <w:fldChar w:fldCharType="begin"/>
      </w:r>
      <w:r w:rsidR="00ED006C">
        <w:instrText xml:space="preserve"> REF _Ref416868785 \h </w:instrText>
      </w:r>
      <w:r w:rsidR="00ED006C">
        <w:fldChar w:fldCharType="separate"/>
      </w:r>
      <w:r w:rsidR="00B66E17">
        <w:t>Checkpoint Files (Restart Capability)</w:t>
      </w:r>
      <w:r w:rsidR="00ED006C">
        <w:fldChar w:fldCharType="end"/>
      </w:r>
      <w:r w:rsidR="00ED006C">
        <w:t>”)</w:t>
      </w:r>
      <w:r>
        <w:t>, the simulation may be restarted using this syntax from a Windows</w:t>
      </w:r>
      <w:r w:rsidR="002A313C">
        <w:t>®</w:t>
      </w:r>
      <w:r>
        <w:t xml:space="preserve"> command prompt:</w:t>
      </w:r>
    </w:p>
    <w:p w14:paraId="3DEB5E8D" w14:textId="4E089EEE" w:rsidR="00D520E7" w:rsidRDefault="00D520E7" w:rsidP="00D520E7">
      <w:pPr>
        <w:pStyle w:val="SourceCode"/>
      </w:pPr>
      <w:r>
        <w:t>&lt;</w:t>
      </w:r>
      <w:proofErr w:type="gramStart"/>
      <w:r>
        <w:t>name</w:t>
      </w:r>
      <w:proofErr w:type="gramEnd"/>
      <w:r>
        <w:t xml:space="preserve"> of FAST executable</w:t>
      </w:r>
      <w:r w:rsidR="002A313C">
        <w:t xml:space="preserve"> </w:t>
      </w:r>
      <w:r>
        <w:t>&gt; -restart &lt;</w:t>
      </w:r>
      <w:r w:rsidR="005914E1">
        <w:t>r</w:t>
      </w:r>
      <w:r>
        <w:t>oot</w:t>
      </w:r>
      <w:r w:rsidR="005914E1">
        <w:t xml:space="preserve"> </w:t>
      </w:r>
      <w:r>
        <w:t xml:space="preserve">name of checkpoint file </w:t>
      </w:r>
      <w:r w:rsidRPr="002A313C">
        <w:rPr>
          <w:b/>
        </w:rPr>
        <w:t>without</w:t>
      </w:r>
      <w:r>
        <w:t xml:space="preserve"> extension&gt;</w:t>
      </w:r>
    </w:p>
    <w:p w14:paraId="65425CB4" w14:textId="3BC5EA13" w:rsidR="00D520E7" w:rsidRDefault="002A313C" w:rsidP="00D520E7">
      <w:r>
        <w:t xml:space="preserve">Note that the syntax for restart uses the </w:t>
      </w:r>
      <w:r w:rsidR="00D520E7">
        <w:t xml:space="preserve">checkpoint file </w:t>
      </w:r>
      <w:r w:rsidR="00D520E7" w:rsidRPr="002A313C">
        <w:rPr>
          <w:b/>
        </w:rPr>
        <w:t>root</w:t>
      </w:r>
      <w:r w:rsidR="005914E1">
        <w:t xml:space="preserve"> </w:t>
      </w:r>
      <w:r w:rsidR="00D520E7">
        <w:t>name</w:t>
      </w:r>
      <w:r>
        <w:t xml:space="preserve"> instead of the full checkpoint </w:t>
      </w:r>
      <w:r w:rsidRPr="002A313C">
        <w:rPr>
          <w:b/>
        </w:rPr>
        <w:t>file</w:t>
      </w:r>
      <w:r>
        <w:t xml:space="preserve"> name. For example, to restart a simulation of Test18.fst at step 1800, you would type</w:t>
      </w:r>
    </w:p>
    <w:p w14:paraId="1833A6BC" w14:textId="3725D804" w:rsidR="002A313C" w:rsidRDefault="002A313C" w:rsidP="002A313C">
      <w:pPr>
        <w:pStyle w:val="SourceCode"/>
      </w:pPr>
      <w:r>
        <w:t xml:space="preserve">C:\FileLocation&gt; FAST_Win32 </w:t>
      </w:r>
      <w:r w:rsidR="00E52994">
        <w:t xml:space="preserve">–restart </w:t>
      </w:r>
      <w:r>
        <w:t>Test18.1800</w:t>
      </w:r>
    </w:p>
    <w:p w14:paraId="1B0133F9" w14:textId="656855B0" w:rsidR="002A313C" w:rsidRDefault="002A313C" w:rsidP="00D520E7">
      <w:r>
        <w:t>FAST would then read the file “Test18.1800.chkp” and—because this test uses a Bladed-style DLL controller—it would also read the file “Test18.1800.dll.chkp”</w:t>
      </w:r>
    </w:p>
    <w:p w14:paraId="173CF15A" w14:textId="77777777" w:rsidR="00981753" w:rsidRDefault="009630E5" w:rsidP="00D520E7">
      <w:r>
        <w:t xml:space="preserve">On restart, </w:t>
      </w:r>
      <w:r w:rsidR="00174830">
        <w:t>FAST does not read the input files again.</w:t>
      </w:r>
      <w:r w:rsidR="00A24410">
        <w:t xml:space="preserve"> However, if a Bladed-style DLL is used for control, the DLL will be reloaded on restart using the stored name of the DLL file. </w:t>
      </w:r>
      <w:r w:rsidR="00204924">
        <w:t>Thus, i</w:t>
      </w:r>
      <w:r w:rsidR="00A24410">
        <w:t>f the stored name is a relative path and you are not in the same directory, it will likely fail.</w:t>
      </w:r>
      <w:r w:rsidR="00981753">
        <w:t xml:space="preserve"> </w:t>
      </w:r>
    </w:p>
    <w:p w14:paraId="3314ACD5" w14:textId="1803B741" w:rsidR="00174830" w:rsidRDefault="00981753" w:rsidP="00D520E7">
      <w:r>
        <w:t xml:space="preserve">It is recommended that </w:t>
      </w:r>
      <w:r w:rsidR="00174830">
        <w:t>FAST be restarted from the same directory</w:t>
      </w:r>
      <w:r>
        <w:t xml:space="preserve"> in which</w:t>
      </w:r>
      <w:r w:rsidR="00174830">
        <w:t xml:space="preserve"> it w</w:t>
      </w:r>
      <w:r w:rsidR="00C955A4">
        <w:t>as originally run</w:t>
      </w:r>
      <w:r>
        <w:t>.</w:t>
      </w:r>
    </w:p>
    <w:p w14:paraId="03DA7B48" w14:textId="77777777" w:rsidR="00204924" w:rsidRDefault="00204924" w:rsidP="009B7C07">
      <w:pPr>
        <w:pStyle w:val="Heading2"/>
      </w:pPr>
      <w:bookmarkStart w:id="215" w:name="_Toc448331072"/>
      <w:r>
        <w:lastRenderedPageBreak/>
        <w:t>Modeling Tips</w:t>
      </w:r>
      <w:bookmarkEnd w:id="215"/>
    </w:p>
    <w:p w14:paraId="194437DD" w14:textId="51EFD2E0" w:rsidR="000C2DF7" w:rsidRDefault="000C2DF7" w:rsidP="00204924">
      <w:pPr>
        <w:keepNext/>
      </w:pPr>
      <w:r>
        <w:t xml:space="preserve">When first making a model, we recommend that you use the visualization capability to verify that </w:t>
      </w:r>
      <w:r w:rsidR="00CA1C5B">
        <w:t xml:space="preserve">the wind </w:t>
      </w:r>
      <w:r>
        <w:t xml:space="preserve">turbine geometry is defined properly. </w:t>
      </w:r>
      <w:r w:rsidR="00CA1C5B">
        <w:t xml:space="preserve">Stick-figure visualization is useful for seeing the nodes </w:t>
      </w:r>
      <w:r w:rsidR="008F599D">
        <w:t xml:space="preserve">where calculations take place </w:t>
      </w:r>
      <w:r w:rsidR="00CA1C5B">
        <w:t xml:space="preserve">and element connectivity; surface visualization is useful for seeing the turbine. </w:t>
      </w:r>
      <w:r>
        <w:t>Animating the turbine time series can also be useful for interpreting results and debugging problems. But generating visualization output files will slow down FAST</w:t>
      </w:r>
      <w:r w:rsidR="00DE58C0">
        <w:t xml:space="preserve"> and take up a lot of disk space</w:t>
      </w:r>
      <w:r>
        <w:t xml:space="preserve">, so, we recommend disabling visualization when running many </w:t>
      </w:r>
      <w:r w:rsidR="00DE58C0">
        <w:t xml:space="preserve">FAST </w:t>
      </w:r>
      <w:r>
        <w:t>simulations.</w:t>
      </w:r>
    </w:p>
    <w:p w14:paraId="6FB8195F" w14:textId="77777777" w:rsidR="00204924" w:rsidRDefault="00204924" w:rsidP="00204924">
      <w:pPr>
        <w:keepNext/>
      </w:pPr>
      <w:r>
        <w:t>If a model is numerically unstable, you can try these steps</w:t>
      </w:r>
    </w:p>
    <w:p w14:paraId="04B255C4" w14:textId="77777777" w:rsidR="00204924" w:rsidRPr="00B20DF4" w:rsidRDefault="00204924" w:rsidP="00204924">
      <w:pPr>
        <w:pStyle w:val="ListParagraph"/>
        <w:numPr>
          <w:ilvl w:val="0"/>
          <w:numId w:val="9"/>
        </w:numPr>
        <w:rPr>
          <w:b/>
        </w:rPr>
      </w:pPr>
      <w:r>
        <w:t>Add a correction step (</w:t>
      </w:r>
      <w:proofErr w:type="spellStart"/>
      <w:r w:rsidRPr="00B20DF4">
        <w:rPr>
          <w:b/>
        </w:rPr>
        <w:t>NumCrctn</w:t>
      </w:r>
      <w:proofErr w:type="spellEnd"/>
      <w:r>
        <w:t>).</w:t>
      </w:r>
    </w:p>
    <w:p w14:paraId="4890E43E" w14:textId="77777777" w:rsidR="00204924" w:rsidRPr="009B51A8" w:rsidRDefault="00204924" w:rsidP="00204924">
      <w:pPr>
        <w:pStyle w:val="ListParagraph"/>
        <w:numPr>
          <w:ilvl w:val="0"/>
          <w:numId w:val="9"/>
        </w:numPr>
        <w:rPr>
          <w:b/>
        </w:rPr>
      </w:pPr>
      <w:r>
        <w:t xml:space="preserve">Make </w:t>
      </w:r>
      <w:r w:rsidRPr="00B20DF4">
        <w:rPr>
          <w:b/>
        </w:rPr>
        <w:t>DT</w:t>
      </w:r>
      <w:r>
        <w:t xml:space="preserve"> smaller</w:t>
      </w:r>
      <w:r w:rsidRPr="00B20DF4">
        <w:rPr>
          <w:i/>
        </w:rPr>
        <w:t>.</w:t>
      </w:r>
    </w:p>
    <w:p w14:paraId="79910685" w14:textId="77777777" w:rsidR="00204924" w:rsidRPr="001A4C06" w:rsidRDefault="00204924" w:rsidP="00204924">
      <w:pPr>
        <w:pStyle w:val="ListParagraph"/>
        <w:numPr>
          <w:ilvl w:val="0"/>
          <w:numId w:val="9"/>
        </w:numPr>
        <w:rPr>
          <w:b/>
        </w:rPr>
      </w:pPr>
      <w:r w:rsidRPr="009B51A8">
        <w:t>Change</w:t>
      </w:r>
      <w:r>
        <w:t xml:space="preserve"> </w:t>
      </w:r>
      <w:proofErr w:type="spellStart"/>
      <w:r w:rsidRPr="009B51A8">
        <w:rPr>
          <w:b/>
        </w:rPr>
        <w:t>InterpOrder</w:t>
      </w:r>
      <w:proofErr w:type="spellEnd"/>
      <w:r w:rsidRPr="009B51A8">
        <w:t>.</w:t>
      </w:r>
    </w:p>
    <w:p w14:paraId="4BB42104" w14:textId="77777777" w:rsidR="00204924" w:rsidRPr="009B51A8" w:rsidRDefault="00204924" w:rsidP="00204924">
      <w:pPr>
        <w:pStyle w:val="ListParagraph"/>
        <w:numPr>
          <w:ilvl w:val="0"/>
          <w:numId w:val="9"/>
        </w:numPr>
        <w:rPr>
          <w:b/>
        </w:rPr>
      </w:pPr>
      <w:r>
        <w:t xml:space="preserve">Use the recommend value for </w:t>
      </w:r>
      <w:proofErr w:type="spellStart"/>
      <w:r w:rsidRPr="00280B19">
        <w:rPr>
          <w:b/>
        </w:rPr>
        <w:t>UJacSclFact</w:t>
      </w:r>
      <w:proofErr w:type="spellEnd"/>
      <w:r w:rsidRPr="00280B19">
        <w:rPr>
          <w:b/>
        </w:rPr>
        <w:t>.</w:t>
      </w:r>
      <w:r>
        <w:t xml:space="preserve"> </w:t>
      </w:r>
    </w:p>
    <w:p w14:paraId="5863644D" w14:textId="77777777" w:rsidR="00204924" w:rsidRPr="00EE463C" w:rsidRDefault="00204924" w:rsidP="00204924">
      <w:pPr>
        <w:pStyle w:val="ListParagraph"/>
        <w:numPr>
          <w:ilvl w:val="0"/>
          <w:numId w:val="9"/>
        </w:numPr>
        <w:rPr>
          <w:b/>
        </w:rPr>
      </w:pPr>
      <w:r>
        <w:t>Set better initial conditions in the module input files (particularly ElastoDyn).</w:t>
      </w:r>
    </w:p>
    <w:p w14:paraId="780BD39B" w14:textId="77777777" w:rsidR="00204924" w:rsidRDefault="00204924" w:rsidP="00204924">
      <w:pPr>
        <w:pStyle w:val="ListParagraph"/>
        <w:numPr>
          <w:ilvl w:val="0"/>
          <w:numId w:val="9"/>
        </w:numPr>
      </w:pPr>
      <w:r w:rsidRPr="00EE463C">
        <w:t xml:space="preserve">Simplify models (e.g. disable modules </w:t>
      </w:r>
      <w:r>
        <w:t>and</w:t>
      </w:r>
      <w:r w:rsidRPr="00EE463C">
        <w:t xml:space="preserve"> eliminate DOFs) to debug problems</w:t>
      </w:r>
      <w:r>
        <w:t>.</w:t>
      </w:r>
    </w:p>
    <w:p w14:paraId="512DD5F6" w14:textId="456329D2" w:rsidR="00320354" w:rsidRDefault="00320354" w:rsidP="00204924">
      <w:pPr>
        <w:pStyle w:val="ListParagraph"/>
        <w:numPr>
          <w:ilvl w:val="0"/>
          <w:numId w:val="9"/>
        </w:numPr>
      </w:pPr>
      <w:r>
        <w:t xml:space="preserve">If you are using BeamDyn, </w:t>
      </w:r>
      <w:r w:rsidR="005B7A56">
        <w:t>we suggest</w:t>
      </w:r>
      <w:r>
        <w:t xml:space="preserve"> using an executable compiled in double precision (</w:t>
      </w:r>
      <w:proofErr w:type="spellStart"/>
      <w:r>
        <w:t>not</w:t>
      </w:r>
      <w:proofErr w:type="spellEnd"/>
      <w:r>
        <w:t xml:space="preserve"> single precision).</w:t>
      </w:r>
    </w:p>
    <w:p w14:paraId="6199FCDF" w14:textId="6B5D91CE" w:rsidR="00981753" w:rsidRDefault="00204924" w:rsidP="00204924">
      <w:r>
        <w:t xml:space="preserve">Some of models </w:t>
      </w:r>
      <w:r w:rsidR="005672B6">
        <w:t xml:space="preserve">in the FAST archive </w:t>
      </w:r>
      <w:r>
        <w:t xml:space="preserve">(e.g., the OC4 Jacket CertTest) require more than 2GB of memory and </w:t>
      </w:r>
      <w:proofErr w:type="gramStart"/>
      <w:r>
        <w:t>may</w:t>
      </w:r>
      <w:proofErr w:type="gramEnd"/>
      <w:r>
        <w:t xml:space="preserve"> not run on 32-bit Windows® systems. </w:t>
      </w:r>
      <w:r w:rsidR="005672B6">
        <w:t xml:space="preserve">All of the included </w:t>
      </w:r>
      <w:r>
        <w:t>model</w:t>
      </w:r>
      <w:r w:rsidR="005672B6">
        <w:t>s</w:t>
      </w:r>
      <w:r>
        <w:t xml:space="preserve"> do run using FAST_Win32.exe on a 64-bit Windows® system.</w:t>
      </w:r>
    </w:p>
    <w:p w14:paraId="762E6553" w14:textId="0D509AE5" w:rsidR="00B55CAB" w:rsidRDefault="00B55CAB" w:rsidP="009B7C07">
      <w:pPr>
        <w:pStyle w:val="Heading2"/>
        <w:numPr>
          <w:ilvl w:val="0"/>
          <w:numId w:val="0"/>
        </w:numPr>
      </w:pPr>
      <w:bookmarkStart w:id="216" w:name="_Ref417469673"/>
      <w:bookmarkStart w:id="217" w:name="_Ref417469763"/>
      <w:bookmarkStart w:id="218" w:name="_Ref417470230"/>
      <w:bookmarkStart w:id="219" w:name="_Toc448331073"/>
      <w:r>
        <w:t>Certification Tests</w:t>
      </w:r>
      <w:bookmarkEnd w:id="216"/>
      <w:bookmarkEnd w:id="217"/>
      <w:bookmarkEnd w:id="218"/>
      <w:bookmarkEnd w:id="219"/>
    </w:p>
    <w:p w14:paraId="6CF21032" w14:textId="260890D3" w:rsidR="00B55CAB" w:rsidRDefault="009B7C07" w:rsidP="00B55CAB">
      <w:r>
        <w:fldChar w:fldCharType="begin"/>
      </w:r>
      <w:r>
        <w:instrText xml:space="preserve"> REF _Ref417469358 \h </w:instrText>
      </w:r>
      <w:r>
        <w:fldChar w:fldCharType="separate"/>
      </w:r>
      <w:r w:rsidR="00B66E17">
        <w:t xml:space="preserve">Table </w:t>
      </w:r>
      <w:r w:rsidR="00B66E17">
        <w:rPr>
          <w:noProof/>
        </w:rPr>
        <w:t>5</w:t>
      </w:r>
      <w:r>
        <w:fldChar w:fldCharType="end"/>
      </w:r>
      <w:r w:rsidR="00B55CAB">
        <w:t xml:space="preserve"> lists the tests (1-2</w:t>
      </w:r>
      <w:r w:rsidR="00146D64">
        <w:t>6</w:t>
      </w:r>
      <w:r w:rsidR="00B55CAB">
        <w:t>) and models available in the FAST CertTest folder:</w:t>
      </w:r>
    </w:p>
    <w:p w14:paraId="1D642F59" w14:textId="011F52F9" w:rsidR="00B55CAB" w:rsidRDefault="00B55CAB" w:rsidP="00B55CAB">
      <w:pPr>
        <w:pStyle w:val="Caption"/>
        <w:keepNext/>
        <w:jc w:val="center"/>
      </w:pPr>
      <w:bookmarkStart w:id="220" w:name="_Ref417469358"/>
      <w:r>
        <w:t xml:space="preserve">Table </w:t>
      </w:r>
      <w:r w:rsidR="005B138F">
        <w:fldChar w:fldCharType="begin"/>
      </w:r>
      <w:r w:rsidR="005B138F">
        <w:instrText xml:space="preserve"> SEQ Table \* ARABIC </w:instrText>
      </w:r>
      <w:r w:rsidR="005B138F">
        <w:fldChar w:fldCharType="separate"/>
      </w:r>
      <w:r w:rsidR="00B66E17">
        <w:rPr>
          <w:noProof/>
        </w:rPr>
        <w:t>5</w:t>
      </w:r>
      <w:r w:rsidR="005B138F">
        <w:rPr>
          <w:noProof/>
        </w:rPr>
        <w:fldChar w:fldCharType="end"/>
      </w:r>
      <w:bookmarkEnd w:id="220"/>
      <w:r>
        <w:t>: Certification Tests Distributed with FAST v8.1</w:t>
      </w:r>
      <w:r w:rsidR="00857401">
        <w:t>5</w:t>
      </w:r>
      <w:r>
        <w:t>.00a-bjj</w:t>
      </w:r>
    </w:p>
    <w:tbl>
      <w:tblPr>
        <w:tblStyle w:val="MediumList1-Accent1"/>
        <w:tblW w:w="0" w:type="auto"/>
        <w:tblLook w:val="04A0" w:firstRow="1" w:lastRow="0" w:firstColumn="1" w:lastColumn="0" w:noHBand="0" w:noVBand="1"/>
      </w:tblPr>
      <w:tblGrid>
        <w:gridCol w:w="889"/>
        <w:gridCol w:w="2368"/>
        <w:gridCol w:w="867"/>
        <w:gridCol w:w="934"/>
        <w:gridCol w:w="716"/>
        <w:gridCol w:w="3802"/>
      </w:tblGrid>
      <w:tr w:rsidR="00B55CAB" w:rsidRPr="006E3E44" w14:paraId="0F610750" w14:textId="77777777" w:rsidTr="00AD1B9B">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0" w:type="auto"/>
          </w:tcPr>
          <w:p w14:paraId="27793370" w14:textId="77777777" w:rsidR="00B55CAB" w:rsidRPr="006E3E44" w:rsidRDefault="00B55CAB" w:rsidP="00EA0D40">
            <w:pPr>
              <w:rPr>
                <w:sz w:val="18"/>
              </w:rPr>
            </w:pPr>
            <w:r w:rsidRPr="006E3E44">
              <w:rPr>
                <w:sz w:val="18"/>
              </w:rPr>
              <w:t>Test Name</w:t>
            </w:r>
          </w:p>
        </w:tc>
        <w:tc>
          <w:tcPr>
            <w:tcW w:w="0" w:type="auto"/>
          </w:tcPr>
          <w:p w14:paraId="6FB71BD0"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Turbine Name</w:t>
            </w:r>
          </w:p>
        </w:tc>
        <w:tc>
          <w:tcPr>
            <w:tcW w:w="0" w:type="auto"/>
          </w:tcPr>
          <w:p w14:paraId="5EB2E961"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No. Blades </w:t>
            </w:r>
            <w:r w:rsidRPr="006E3E44">
              <w:rPr>
                <w:sz w:val="18"/>
              </w:rPr>
              <w:br/>
              <w:t>(-)</w:t>
            </w:r>
          </w:p>
        </w:tc>
        <w:tc>
          <w:tcPr>
            <w:tcW w:w="0" w:type="auto"/>
          </w:tcPr>
          <w:p w14:paraId="10B020F5"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Rotor</w:t>
            </w:r>
            <w:r>
              <w:rPr>
                <w:sz w:val="18"/>
              </w:rPr>
              <w:br/>
            </w:r>
            <w:r w:rsidRPr="006E3E44">
              <w:rPr>
                <w:sz w:val="18"/>
              </w:rPr>
              <w:t>Diameter</w:t>
            </w:r>
            <w:r>
              <w:rPr>
                <w:sz w:val="18"/>
              </w:rPr>
              <w:br/>
            </w:r>
            <w:r w:rsidRPr="006E3E44">
              <w:rPr>
                <w:sz w:val="18"/>
              </w:rPr>
              <w:t>(m)</w:t>
            </w:r>
          </w:p>
        </w:tc>
        <w:tc>
          <w:tcPr>
            <w:tcW w:w="0" w:type="auto"/>
          </w:tcPr>
          <w:p w14:paraId="4FED0E00"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Rated </w:t>
            </w:r>
            <w:r>
              <w:rPr>
                <w:sz w:val="18"/>
              </w:rPr>
              <w:br/>
            </w:r>
            <w:r w:rsidRPr="006E3E44">
              <w:rPr>
                <w:sz w:val="18"/>
              </w:rPr>
              <w:t xml:space="preserve">Power </w:t>
            </w:r>
            <w:r>
              <w:rPr>
                <w:sz w:val="18"/>
              </w:rPr>
              <w:br/>
            </w:r>
            <w:r w:rsidRPr="006E3E44">
              <w:rPr>
                <w:sz w:val="18"/>
              </w:rPr>
              <w:t>(kW)</w:t>
            </w:r>
          </w:p>
        </w:tc>
        <w:tc>
          <w:tcPr>
            <w:tcW w:w="0" w:type="auto"/>
          </w:tcPr>
          <w:p w14:paraId="543EFC47"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Test Description</w:t>
            </w:r>
          </w:p>
        </w:tc>
      </w:tr>
      <w:tr w:rsidR="00B55CAB" w:rsidRPr="006E3E44" w14:paraId="3AF90514"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8624189" w14:textId="77777777" w:rsidR="00B55CAB" w:rsidRPr="006E3E44" w:rsidRDefault="00B55CAB" w:rsidP="00EA0D40">
            <w:pPr>
              <w:rPr>
                <w:sz w:val="18"/>
              </w:rPr>
            </w:pPr>
            <w:r w:rsidRPr="006E3E44">
              <w:rPr>
                <w:sz w:val="18"/>
              </w:rPr>
              <w:t>Test01</w:t>
            </w:r>
          </w:p>
        </w:tc>
        <w:tc>
          <w:tcPr>
            <w:tcW w:w="0" w:type="auto"/>
          </w:tcPr>
          <w:p w14:paraId="0C78E476"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14E1457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2133458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6FEBDE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35C7544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fixed yaw error, steady wind</w:t>
            </w:r>
          </w:p>
        </w:tc>
      </w:tr>
      <w:tr w:rsidR="00B55CAB" w:rsidRPr="006E3E44" w14:paraId="4E50378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E44AF92" w14:textId="77777777" w:rsidR="00B55CAB" w:rsidRPr="006E3E44" w:rsidRDefault="00B55CAB" w:rsidP="00EA0D40">
            <w:pPr>
              <w:rPr>
                <w:sz w:val="18"/>
              </w:rPr>
            </w:pPr>
            <w:r w:rsidRPr="006E3E44">
              <w:rPr>
                <w:sz w:val="18"/>
              </w:rPr>
              <w:t>Test02</w:t>
            </w:r>
          </w:p>
        </w:tc>
        <w:tc>
          <w:tcPr>
            <w:tcW w:w="0" w:type="auto"/>
          </w:tcPr>
          <w:p w14:paraId="2C10760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0E8D3D2B"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5B7064CC"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01D7DF9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51A8A85F"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r>
              <w:rPr>
                <w:sz w:val="18"/>
              </w:rPr>
              <w:t>, high-speed shaft brake shutdown</w:t>
            </w:r>
          </w:p>
        </w:tc>
      </w:tr>
      <w:tr w:rsidR="00B55CAB" w:rsidRPr="006E3E44" w14:paraId="3555D65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766F1FEA" w14:textId="77777777" w:rsidR="00B55CAB" w:rsidRPr="006E3E44" w:rsidRDefault="00B55CAB" w:rsidP="00EA0D40">
            <w:pPr>
              <w:rPr>
                <w:sz w:val="18"/>
              </w:rPr>
            </w:pPr>
            <w:r w:rsidRPr="006E3E44">
              <w:rPr>
                <w:sz w:val="18"/>
              </w:rPr>
              <w:t>Test03</w:t>
            </w:r>
          </w:p>
        </w:tc>
        <w:tc>
          <w:tcPr>
            <w:tcW w:w="0" w:type="auto"/>
          </w:tcPr>
          <w:p w14:paraId="2028471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43C63E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5BD22668"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28183D2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44EF8F36"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steady wind</w:t>
            </w:r>
          </w:p>
        </w:tc>
      </w:tr>
      <w:tr w:rsidR="00B55CAB" w:rsidRPr="006E3E44" w14:paraId="1379087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90DC67D" w14:textId="77777777" w:rsidR="00B55CAB" w:rsidRPr="006E3E44" w:rsidRDefault="00B55CAB" w:rsidP="00EA0D40">
            <w:pPr>
              <w:rPr>
                <w:sz w:val="18"/>
              </w:rPr>
            </w:pPr>
            <w:r w:rsidRPr="006E3E44">
              <w:rPr>
                <w:sz w:val="18"/>
              </w:rPr>
              <w:t>Test04</w:t>
            </w:r>
          </w:p>
        </w:tc>
        <w:tc>
          <w:tcPr>
            <w:tcW w:w="0" w:type="auto"/>
          </w:tcPr>
          <w:p w14:paraId="60848A4A"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57BA33C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1D60BBD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23133EEA"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34614AA2"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free yaw, turbulence</w:t>
            </w:r>
          </w:p>
        </w:tc>
      </w:tr>
      <w:tr w:rsidR="00B55CAB" w:rsidRPr="006E3E44" w14:paraId="0FEBE7E1"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5466804" w14:textId="77777777" w:rsidR="00B55CAB" w:rsidRPr="006E3E44" w:rsidRDefault="00B55CAB" w:rsidP="00EA0D40">
            <w:pPr>
              <w:rPr>
                <w:sz w:val="18"/>
              </w:rPr>
            </w:pPr>
            <w:r w:rsidRPr="006E3E44">
              <w:rPr>
                <w:sz w:val="18"/>
              </w:rPr>
              <w:t>Test05</w:t>
            </w:r>
          </w:p>
        </w:tc>
        <w:tc>
          <w:tcPr>
            <w:tcW w:w="0" w:type="auto"/>
          </w:tcPr>
          <w:p w14:paraId="1911306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37BB0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B357F9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E6D8E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5C06E77F"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steady wind</w:t>
            </w:r>
          </w:p>
        </w:tc>
      </w:tr>
      <w:tr w:rsidR="00B55CAB" w:rsidRPr="006E3E44" w14:paraId="3684A34F"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82B5610" w14:textId="77777777" w:rsidR="00B55CAB" w:rsidRPr="006E3E44" w:rsidRDefault="00B55CAB" w:rsidP="00EA0D40">
            <w:pPr>
              <w:rPr>
                <w:sz w:val="18"/>
              </w:rPr>
            </w:pPr>
            <w:r w:rsidRPr="006E3E44">
              <w:rPr>
                <w:sz w:val="18"/>
              </w:rPr>
              <w:t>Test06</w:t>
            </w:r>
          </w:p>
        </w:tc>
        <w:tc>
          <w:tcPr>
            <w:tcW w:w="0" w:type="auto"/>
          </w:tcPr>
          <w:p w14:paraId="61918DE9"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27FE054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71D424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88423D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2060A41D"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p>
        </w:tc>
      </w:tr>
      <w:tr w:rsidR="00B55CAB" w:rsidRPr="006E3E44" w14:paraId="2363F345"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979DF13" w14:textId="77777777" w:rsidR="00B55CAB" w:rsidRPr="006E3E44" w:rsidRDefault="00B55CAB" w:rsidP="00EA0D40">
            <w:pPr>
              <w:rPr>
                <w:sz w:val="18"/>
              </w:rPr>
            </w:pPr>
            <w:r w:rsidRPr="006E3E44">
              <w:rPr>
                <w:sz w:val="18"/>
              </w:rPr>
              <w:t>Test07</w:t>
            </w:r>
          </w:p>
        </w:tc>
        <w:tc>
          <w:tcPr>
            <w:tcW w:w="0" w:type="auto"/>
          </w:tcPr>
          <w:p w14:paraId="736F996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AOC-15/50</w:t>
            </w:r>
          </w:p>
        </w:tc>
        <w:tc>
          <w:tcPr>
            <w:tcW w:w="0" w:type="auto"/>
          </w:tcPr>
          <w:p w14:paraId="1B5D7C9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C812A6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w:t>
            </w:r>
          </w:p>
        </w:tc>
        <w:tc>
          <w:tcPr>
            <w:tcW w:w="0" w:type="auto"/>
          </w:tcPr>
          <w:p w14:paraId="3243CBA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w:t>
            </w:r>
          </w:p>
        </w:tc>
        <w:tc>
          <w:tcPr>
            <w:tcW w:w="0" w:type="auto"/>
          </w:tcPr>
          <w:p w14:paraId="6DE91F5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turbulence</w:t>
            </w:r>
          </w:p>
        </w:tc>
      </w:tr>
      <w:tr w:rsidR="00B55CAB" w:rsidRPr="006E3E44" w14:paraId="62E9F47D"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4C786D6A" w14:textId="77777777" w:rsidR="00B55CAB" w:rsidRPr="006E3E44" w:rsidRDefault="00B55CAB" w:rsidP="00EA0D40">
            <w:pPr>
              <w:rPr>
                <w:sz w:val="18"/>
              </w:rPr>
            </w:pPr>
            <w:r w:rsidRPr="006E3E44">
              <w:rPr>
                <w:sz w:val="18"/>
              </w:rPr>
              <w:t>Test08</w:t>
            </w:r>
          </w:p>
        </w:tc>
        <w:tc>
          <w:tcPr>
            <w:tcW w:w="0" w:type="auto"/>
          </w:tcPr>
          <w:p w14:paraId="430A630F"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0087115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8B0F6B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7F6C373"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70B4CB5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fixed yaw error, steady wind</w:t>
            </w:r>
          </w:p>
        </w:tc>
      </w:tr>
      <w:tr w:rsidR="00B55CAB" w:rsidRPr="006E3E44" w14:paraId="1B4B356E"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44555379" w14:textId="77777777" w:rsidR="00B55CAB" w:rsidRPr="006E3E44" w:rsidRDefault="00B55CAB" w:rsidP="00EA0D40">
            <w:pPr>
              <w:rPr>
                <w:sz w:val="18"/>
              </w:rPr>
            </w:pPr>
            <w:r w:rsidRPr="006E3E44">
              <w:rPr>
                <w:sz w:val="18"/>
              </w:rPr>
              <w:t>Test09</w:t>
            </w:r>
          </w:p>
        </w:tc>
        <w:tc>
          <w:tcPr>
            <w:tcW w:w="0" w:type="auto"/>
          </w:tcPr>
          <w:p w14:paraId="187030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UAE VI downwind</w:t>
            </w:r>
          </w:p>
        </w:tc>
        <w:tc>
          <w:tcPr>
            <w:tcW w:w="0" w:type="auto"/>
          </w:tcPr>
          <w:p w14:paraId="230785D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2A700D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BD73F1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20</w:t>
            </w:r>
          </w:p>
        </w:tc>
        <w:tc>
          <w:tcPr>
            <w:tcW w:w="0" w:type="auto"/>
          </w:tcPr>
          <w:p w14:paraId="5B9C6E9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yaw ramp, steady wind</w:t>
            </w:r>
          </w:p>
        </w:tc>
      </w:tr>
      <w:tr w:rsidR="00B55CAB" w:rsidRPr="006E3E44" w14:paraId="4C780BD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F4D74A2" w14:textId="77777777" w:rsidR="00B55CAB" w:rsidRPr="006E3E44" w:rsidRDefault="00B55CAB" w:rsidP="00EA0D40">
            <w:pPr>
              <w:rPr>
                <w:sz w:val="18"/>
              </w:rPr>
            </w:pPr>
            <w:r w:rsidRPr="006E3E44">
              <w:rPr>
                <w:sz w:val="18"/>
              </w:rPr>
              <w:t>Test10</w:t>
            </w:r>
          </w:p>
        </w:tc>
        <w:tc>
          <w:tcPr>
            <w:tcW w:w="0" w:type="auto"/>
          </w:tcPr>
          <w:p w14:paraId="4980431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UAE VI upwind</w:t>
            </w:r>
          </w:p>
        </w:tc>
        <w:tc>
          <w:tcPr>
            <w:tcW w:w="0" w:type="auto"/>
          </w:tcPr>
          <w:p w14:paraId="589BAEB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678979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1FF946C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20</w:t>
            </w:r>
          </w:p>
        </w:tc>
        <w:tc>
          <w:tcPr>
            <w:tcW w:w="0" w:type="auto"/>
          </w:tcPr>
          <w:p w14:paraId="391DEF74"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Rigid, power curve, ramp wind</w:t>
            </w:r>
          </w:p>
        </w:tc>
      </w:tr>
      <w:tr w:rsidR="00B55CAB" w:rsidRPr="006E3E44" w14:paraId="0C567E3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46ACA4A" w14:textId="77777777" w:rsidR="00B55CAB" w:rsidRPr="006E3E44" w:rsidRDefault="00B55CAB" w:rsidP="00EA0D40">
            <w:pPr>
              <w:rPr>
                <w:sz w:val="18"/>
              </w:rPr>
            </w:pPr>
            <w:r w:rsidRPr="006E3E44">
              <w:rPr>
                <w:sz w:val="18"/>
              </w:rPr>
              <w:t>Test11</w:t>
            </w:r>
          </w:p>
        </w:tc>
        <w:tc>
          <w:tcPr>
            <w:tcW w:w="0" w:type="auto"/>
          </w:tcPr>
          <w:p w14:paraId="7FDF3F8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329575F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ADC311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5C552D4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4AB7E84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pitch failure, turbulence</w:t>
            </w:r>
          </w:p>
        </w:tc>
      </w:tr>
      <w:tr w:rsidR="00B55CAB" w:rsidRPr="006E3E44" w14:paraId="79B0A5F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D3544C5" w14:textId="77777777" w:rsidR="00B55CAB" w:rsidRPr="006E3E44" w:rsidRDefault="00B55CAB" w:rsidP="00EA0D40">
            <w:pPr>
              <w:rPr>
                <w:sz w:val="18"/>
              </w:rPr>
            </w:pPr>
            <w:r w:rsidRPr="006E3E44">
              <w:rPr>
                <w:sz w:val="18"/>
              </w:rPr>
              <w:t>Test12</w:t>
            </w:r>
          </w:p>
        </w:tc>
        <w:tc>
          <w:tcPr>
            <w:tcW w:w="0" w:type="auto"/>
          </w:tcPr>
          <w:p w14:paraId="2F9C214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WP 1.5 MW</w:t>
            </w:r>
          </w:p>
        </w:tc>
        <w:tc>
          <w:tcPr>
            <w:tcW w:w="0" w:type="auto"/>
          </w:tcPr>
          <w:p w14:paraId="13B5168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52E174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70</w:t>
            </w:r>
          </w:p>
        </w:tc>
        <w:tc>
          <w:tcPr>
            <w:tcW w:w="0" w:type="auto"/>
          </w:tcPr>
          <w:p w14:paraId="7440D2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1500</w:t>
            </w:r>
          </w:p>
        </w:tc>
        <w:tc>
          <w:tcPr>
            <w:tcW w:w="0" w:type="auto"/>
          </w:tcPr>
          <w:p w14:paraId="75CAA1DE"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&amp; pitch control, ECD event</w:t>
            </w:r>
          </w:p>
        </w:tc>
      </w:tr>
      <w:tr w:rsidR="00B55CAB" w:rsidRPr="006E3E44" w14:paraId="573F5F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8DC4A0E" w14:textId="77777777" w:rsidR="00B55CAB" w:rsidRPr="006E3E44" w:rsidRDefault="00B55CAB" w:rsidP="00EA0D40">
            <w:pPr>
              <w:rPr>
                <w:sz w:val="18"/>
              </w:rPr>
            </w:pPr>
            <w:r w:rsidRPr="006E3E44">
              <w:rPr>
                <w:sz w:val="18"/>
              </w:rPr>
              <w:t>Test13</w:t>
            </w:r>
          </w:p>
        </w:tc>
        <w:tc>
          <w:tcPr>
            <w:tcW w:w="0" w:type="auto"/>
          </w:tcPr>
          <w:p w14:paraId="0611B3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70261330"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FBB0C7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45DB724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0EBBD74D"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turbulence</w:t>
            </w:r>
          </w:p>
        </w:tc>
      </w:tr>
      <w:tr w:rsidR="00B55CAB" w:rsidRPr="006E3E44" w14:paraId="23DE7162"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547D8E8" w14:textId="77777777" w:rsidR="00B55CAB" w:rsidRPr="006E3E44" w:rsidRDefault="00B55CAB" w:rsidP="00EA0D40">
            <w:pPr>
              <w:rPr>
                <w:sz w:val="18"/>
              </w:rPr>
            </w:pPr>
            <w:r>
              <w:rPr>
                <w:sz w:val="18"/>
              </w:rPr>
              <w:t>Test14</w:t>
            </w:r>
          </w:p>
        </w:tc>
        <w:tc>
          <w:tcPr>
            <w:tcW w:w="0" w:type="auto"/>
          </w:tcPr>
          <w:p w14:paraId="20590590" w14:textId="77777777" w:rsidR="00B55CAB" w:rsidRPr="00071BEF" w:rsidRDefault="00B55CAB" w:rsidP="00EA0D40">
            <w:pPr>
              <w:cnfStyle w:val="000000000000" w:firstRow="0" w:lastRow="0" w:firstColumn="0" w:lastColumn="0" w:oddVBand="0" w:evenVBand="0" w:oddHBand="0" w:evenHBand="0" w:firstRowFirstColumn="0" w:firstRowLastColumn="0" w:lastRowFirstColumn="0" w:lastRowLastColumn="0"/>
              <w:rPr>
                <w:i/>
                <w:sz w:val="18"/>
              </w:rPr>
            </w:pPr>
            <w:r w:rsidRPr="00593A7B">
              <w:rPr>
                <w:i/>
                <w:sz w:val="18"/>
                <w:highlight w:val="yellow"/>
                <w:rPrChange w:id="221" w:author="Bonnie Jonkman" w:date="2016-07-12T14:44:00Z">
                  <w:rPr>
                    <w:i/>
                    <w:sz w:val="18"/>
                  </w:rPr>
                </w:rPrChange>
              </w:rPr>
              <w:t>Not currently available</w:t>
            </w:r>
          </w:p>
        </w:tc>
        <w:tc>
          <w:tcPr>
            <w:tcW w:w="0" w:type="auto"/>
          </w:tcPr>
          <w:p w14:paraId="1237318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A73646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7DEA56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37BEA75"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p>
        </w:tc>
      </w:tr>
      <w:tr w:rsidR="00B55CAB" w:rsidRPr="006E3E44" w14:paraId="34CD193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7B07F24" w14:textId="77777777" w:rsidR="00B55CAB" w:rsidRPr="006E3E44" w:rsidRDefault="00B55CAB" w:rsidP="00EA0D40">
            <w:pPr>
              <w:rPr>
                <w:sz w:val="18"/>
              </w:rPr>
            </w:pPr>
            <w:r w:rsidRPr="006E3E44">
              <w:rPr>
                <w:sz w:val="18"/>
              </w:rPr>
              <w:lastRenderedPageBreak/>
              <w:t>Test15</w:t>
            </w:r>
          </w:p>
        </w:tc>
        <w:tc>
          <w:tcPr>
            <w:tcW w:w="0" w:type="auto"/>
          </w:tcPr>
          <w:p w14:paraId="390A46F2"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5A507499"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B9604B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2540F43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47E4EFB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EOG01 event</w:t>
            </w:r>
          </w:p>
        </w:tc>
      </w:tr>
      <w:tr w:rsidR="00B55CAB" w:rsidRPr="006E3E44" w14:paraId="7983E23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4E5097" w14:textId="77777777" w:rsidR="00B55CAB" w:rsidRPr="006E3E44" w:rsidRDefault="00B55CAB" w:rsidP="00EA0D40">
            <w:pPr>
              <w:rPr>
                <w:sz w:val="18"/>
              </w:rPr>
            </w:pPr>
            <w:r w:rsidRPr="006E3E44">
              <w:rPr>
                <w:sz w:val="18"/>
              </w:rPr>
              <w:t>Test16</w:t>
            </w:r>
          </w:p>
        </w:tc>
        <w:tc>
          <w:tcPr>
            <w:tcW w:w="0" w:type="auto"/>
          </w:tcPr>
          <w:p w14:paraId="46768E5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SWRT</w:t>
            </w:r>
          </w:p>
        </w:tc>
        <w:tc>
          <w:tcPr>
            <w:tcW w:w="0" w:type="auto"/>
          </w:tcPr>
          <w:p w14:paraId="4D407A0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D952146"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5.8</w:t>
            </w:r>
          </w:p>
        </w:tc>
        <w:tc>
          <w:tcPr>
            <w:tcW w:w="0" w:type="auto"/>
          </w:tcPr>
          <w:p w14:paraId="1D2A5B0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7CF2611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control, free yaw, EDC01 event</w:t>
            </w:r>
          </w:p>
        </w:tc>
      </w:tr>
      <w:tr w:rsidR="00B55CAB" w:rsidRPr="006E3E44" w14:paraId="1C4A584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389FB45" w14:textId="77777777" w:rsidR="00B55CAB" w:rsidRPr="006E3E44" w:rsidRDefault="00B55CAB" w:rsidP="00EA0D40">
            <w:pPr>
              <w:rPr>
                <w:sz w:val="18"/>
              </w:rPr>
            </w:pPr>
            <w:r w:rsidRPr="006E3E44">
              <w:rPr>
                <w:sz w:val="18"/>
              </w:rPr>
              <w:t>Test17</w:t>
            </w:r>
          </w:p>
        </w:tc>
        <w:tc>
          <w:tcPr>
            <w:tcW w:w="0" w:type="auto"/>
          </w:tcPr>
          <w:p w14:paraId="6F79752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21917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4249AF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6B5A54B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370DFE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turbulence</w:t>
            </w:r>
          </w:p>
        </w:tc>
      </w:tr>
      <w:tr w:rsidR="00B55CAB" w:rsidRPr="006E3E44" w14:paraId="41643C10"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B29F1A3" w14:textId="77777777" w:rsidR="00B55CAB" w:rsidRPr="006E3E44" w:rsidRDefault="00B55CAB" w:rsidP="00EA0D40">
            <w:pPr>
              <w:rPr>
                <w:sz w:val="18"/>
              </w:rPr>
            </w:pPr>
            <w:r w:rsidRPr="006E3E44">
              <w:rPr>
                <w:sz w:val="18"/>
              </w:rPr>
              <w:t>Test18</w:t>
            </w:r>
          </w:p>
        </w:tc>
        <w:tc>
          <w:tcPr>
            <w:tcW w:w="0" w:type="auto"/>
          </w:tcPr>
          <w:p w14:paraId="4327E37D"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p>
        </w:tc>
        <w:tc>
          <w:tcPr>
            <w:tcW w:w="0" w:type="auto"/>
          </w:tcPr>
          <w:p w14:paraId="6C4F143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0C6773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48D8438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2BA3AE58"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tower potential flow and drag, turbulence</w:t>
            </w:r>
          </w:p>
        </w:tc>
      </w:tr>
      <w:tr w:rsidR="00B55CAB" w:rsidRPr="006E3E44" w14:paraId="0C4A843C"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D610056" w14:textId="77777777" w:rsidR="00B55CAB" w:rsidRPr="006E3E44" w:rsidRDefault="00B55CAB" w:rsidP="00EA0D40">
            <w:pPr>
              <w:rPr>
                <w:sz w:val="18"/>
              </w:rPr>
            </w:pPr>
            <w:r w:rsidRPr="006E3E44">
              <w:rPr>
                <w:sz w:val="18"/>
              </w:rPr>
              <w:t>Test19</w:t>
            </w:r>
          </w:p>
        </w:tc>
        <w:tc>
          <w:tcPr>
            <w:tcW w:w="0" w:type="auto"/>
          </w:tcPr>
          <w:p w14:paraId="4D56CAD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OC3</w:t>
            </w:r>
            <w:r>
              <w:rPr>
                <w:sz w:val="18"/>
              </w:rPr>
              <w:t>-</w:t>
            </w:r>
            <w:r w:rsidRPr="006E3E44">
              <w:rPr>
                <w:sz w:val="18"/>
              </w:rPr>
              <w:t>Monopile</w:t>
            </w:r>
          </w:p>
        </w:tc>
        <w:tc>
          <w:tcPr>
            <w:tcW w:w="0" w:type="auto"/>
          </w:tcPr>
          <w:p w14:paraId="15B1888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6CE9F3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4FBFFA5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2F2EBBE"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w:t>
            </w:r>
          </w:p>
        </w:tc>
      </w:tr>
      <w:tr w:rsidR="00B55CAB" w:rsidRPr="006E3E44" w14:paraId="2C29995E"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1BFABB8" w14:textId="77777777" w:rsidR="00B55CAB" w:rsidRPr="006E3E44" w:rsidRDefault="00B55CAB" w:rsidP="00EA0D40">
            <w:pPr>
              <w:rPr>
                <w:sz w:val="18"/>
              </w:rPr>
            </w:pPr>
            <w:r w:rsidRPr="006E3E44">
              <w:rPr>
                <w:sz w:val="18"/>
              </w:rPr>
              <w:t>Test20</w:t>
            </w:r>
          </w:p>
        </w:tc>
        <w:tc>
          <w:tcPr>
            <w:tcW w:w="0" w:type="auto"/>
          </w:tcPr>
          <w:p w14:paraId="512B74F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Tripod</w:t>
            </w:r>
          </w:p>
        </w:tc>
        <w:tc>
          <w:tcPr>
            <w:tcW w:w="0" w:type="auto"/>
          </w:tcPr>
          <w:p w14:paraId="0B33916F"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5F176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F11C0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4715D8C3"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 xml:space="preserve">Flexible, DLL control, tower potential flow, steady wind, </w:t>
            </w:r>
            <w:r>
              <w:rPr>
                <w:sz w:val="18"/>
              </w:rPr>
              <w:t>regular</w:t>
            </w:r>
            <w:r w:rsidRPr="00071BEF">
              <w:rPr>
                <w:sz w:val="18"/>
              </w:rPr>
              <w:t xml:space="preserve"> waves with 0 phase</w:t>
            </w:r>
          </w:p>
        </w:tc>
      </w:tr>
      <w:tr w:rsidR="00B55CAB" w:rsidRPr="006E3E44" w14:paraId="7824A49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2ED6D89" w14:textId="77777777" w:rsidR="00B55CAB" w:rsidRPr="006E3E44" w:rsidRDefault="00B55CAB" w:rsidP="00EA0D40">
            <w:pPr>
              <w:rPr>
                <w:sz w:val="18"/>
              </w:rPr>
            </w:pPr>
            <w:r w:rsidRPr="006E3E44">
              <w:rPr>
                <w:sz w:val="18"/>
              </w:rPr>
              <w:t>Test21</w:t>
            </w:r>
          </w:p>
        </w:tc>
        <w:tc>
          <w:tcPr>
            <w:tcW w:w="0" w:type="auto"/>
          </w:tcPr>
          <w:p w14:paraId="798FF80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Jacket</w:t>
            </w:r>
          </w:p>
        </w:tc>
        <w:tc>
          <w:tcPr>
            <w:tcW w:w="0" w:type="auto"/>
          </w:tcPr>
          <w:p w14:paraId="232C48B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4EF6D1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03859C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2CD81183"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 marine growth</w:t>
            </w:r>
          </w:p>
        </w:tc>
      </w:tr>
      <w:tr w:rsidR="00B55CAB" w:rsidRPr="006E3E44" w14:paraId="2E32C043"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0CBBC3B" w14:textId="77777777" w:rsidR="00B55CAB" w:rsidRPr="006E3E44" w:rsidRDefault="00B55CAB" w:rsidP="00EA0D40">
            <w:pPr>
              <w:rPr>
                <w:sz w:val="18"/>
              </w:rPr>
            </w:pPr>
            <w:r w:rsidRPr="006E3E44">
              <w:rPr>
                <w:sz w:val="18"/>
              </w:rPr>
              <w:t>Test22</w:t>
            </w:r>
          </w:p>
        </w:tc>
        <w:tc>
          <w:tcPr>
            <w:tcW w:w="0" w:type="auto"/>
          </w:tcPr>
          <w:p w14:paraId="1300E8E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ITI Barge</w:t>
            </w:r>
          </w:p>
        </w:tc>
        <w:tc>
          <w:tcPr>
            <w:tcW w:w="0" w:type="auto"/>
          </w:tcPr>
          <w:p w14:paraId="24F35B4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70194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02ADA6D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5AE56A7A" w14:textId="3C2F3CBD" w:rsidR="00B55CAB" w:rsidRPr="009F34BC" w:rsidRDefault="00B55CAB" w:rsidP="00220BBA">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 xml:space="preserve">Flexible, DLL control, </w:t>
            </w:r>
            <w:r w:rsidR="00220BBA">
              <w:rPr>
                <w:sz w:val="18"/>
              </w:rPr>
              <w:t xml:space="preserve">turbulence, </w:t>
            </w:r>
            <w:r w:rsidRPr="00071BEF">
              <w:rPr>
                <w:sz w:val="18"/>
              </w:rPr>
              <w:t>irregular waves</w:t>
            </w:r>
          </w:p>
        </w:tc>
      </w:tr>
      <w:tr w:rsidR="00B55CAB" w:rsidRPr="006E3E44" w14:paraId="7EB9E0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C069112" w14:textId="77777777" w:rsidR="00B55CAB" w:rsidRPr="006E3E44" w:rsidRDefault="00B55CAB" w:rsidP="00EA0D40">
            <w:pPr>
              <w:rPr>
                <w:sz w:val="18"/>
              </w:rPr>
            </w:pPr>
            <w:r w:rsidRPr="006E3E44">
              <w:rPr>
                <w:sz w:val="18"/>
              </w:rPr>
              <w:t>Test23</w:t>
            </w:r>
          </w:p>
        </w:tc>
        <w:tc>
          <w:tcPr>
            <w:tcW w:w="0" w:type="auto"/>
          </w:tcPr>
          <w:p w14:paraId="52F84B5C"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MIT</w:t>
            </w:r>
            <w:r>
              <w:rPr>
                <w:sz w:val="18"/>
              </w:rPr>
              <w:t>/</w:t>
            </w:r>
            <w:r w:rsidRPr="006E3E44">
              <w:rPr>
                <w:sz w:val="18"/>
              </w:rPr>
              <w:t>NREL TLP</w:t>
            </w:r>
          </w:p>
        </w:tc>
        <w:tc>
          <w:tcPr>
            <w:tcW w:w="0" w:type="auto"/>
          </w:tcPr>
          <w:p w14:paraId="1A6FF0F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37B5C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3E9EBD0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6AC766A6" w14:textId="6CE8E3DD"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 xml:space="preserve">Flexible, DLL control, turbulence, irregular </w:t>
            </w:r>
            <w:r w:rsidR="00220BBA" w:rsidRPr="00071BEF">
              <w:rPr>
                <w:sz w:val="18"/>
              </w:rPr>
              <w:t xml:space="preserve">&amp; multidirectional </w:t>
            </w:r>
            <w:r w:rsidRPr="00071BEF">
              <w:rPr>
                <w:sz w:val="18"/>
              </w:rPr>
              <w:t>waves</w:t>
            </w:r>
          </w:p>
        </w:tc>
      </w:tr>
      <w:tr w:rsidR="00B55CAB" w:rsidRPr="006E3E44" w14:paraId="0301954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EEDAC5" w14:textId="77777777" w:rsidR="00B55CAB" w:rsidRPr="006E3E44" w:rsidRDefault="00B55CAB" w:rsidP="00EA0D40">
            <w:pPr>
              <w:rPr>
                <w:sz w:val="18"/>
              </w:rPr>
            </w:pPr>
            <w:r w:rsidRPr="006E3E44">
              <w:rPr>
                <w:sz w:val="18"/>
              </w:rPr>
              <w:t>Test24</w:t>
            </w:r>
          </w:p>
        </w:tc>
        <w:tc>
          <w:tcPr>
            <w:tcW w:w="0" w:type="auto"/>
          </w:tcPr>
          <w:p w14:paraId="554B8F02"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Hywind</w:t>
            </w:r>
          </w:p>
        </w:tc>
        <w:tc>
          <w:tcPr>
            <w:tcW w:w="0" w:type="auto"/>
          </w:tcPr>
          <w:p w14:paraId="4EBA189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4E430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96E4C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776BF0CB"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turbulence, irregular waves</w:t>
            </w:r>
          </w:p>
        </w:tc>
      </w:tr>
      <w:tr w:rsidR="00B55CAB" w:rsidRPr="006E3E44" w14:paraId="50804618"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EC8B675" w14:textId="77777777" w:rsidR="00B55CAB" w:rsidRPr="006E3E44" w:rsidRDefault="00B55CAB" w:rsidP="00EA0D40">
            <w:pPr>
              <w:rPr>
                <w:sz w:val="18"/>
              </w:rPr>
            </w:pPr>
            <w:r w:rsidRPr="006E3E44">
              <w:rPr>
                <w:sz w:val="18"/>
              </w:rPr>
              <w:t>Test25</w:t>
            </w:r>
          </w:p>
        </w:tc>
        <w:tc>
          <w:tcPr>
            <w:tcW w:w="0" w:type="auto"/>
          </w:tcPr>
          <w:p w14:paraId="250C9567"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DeepCwind Semi</w:t>
            </w:r>
            <w:r>
              <w:rPr>
                <w:sz w:val="18"/>
              </w:rPr>
              <w:t>-Submersible</w:t>
            </w:r>
          </w:p>
        </w:tc>
        <w:tc>
          <w:tcPr>
            <w:tcW w:w="0" w:type="auto"/>
          </w:tcPr>
          <w:p w14:paraId="6ECC5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FC81D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B2718D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5F0C347" w14:textId="41D923A1" w:rsidR="001F54C9" w:rsidRPr="001F54C9" w:rsidRDefault="00B55CAB" w:rsidP="00EA0D40">
            <w:pPr>
              <w:cnfStyle w:val="000000100000" w:firstRow="0" w:lastRow="0" w:firstColumn="0" w:lastColumn="0" w:oddVBand="0" w:evenVBand="0" w:oddHBand="1" w:evenHBand="0" w:firstRowFirstColumn="0" w:firstRowLastColumn="0" w:lastRowFirstColumn="0" w:lastRowLastColumn="0"/>
              <w:rPr>
                <w:sz w:val="18"/>
              </w:rPr>
            </w:pPr>
            <w:r>
              <w:rPr>
                <w:sz w:val="18"/>
              </w:rPr>
              <w:t xml:space="preserve">Shortened </w:t>
            </w:r>
            <w:r w:rsidRPr="00071BEF">
              <w:rPr>
                <w:sz w:val="18"/>
              </w:rPr>
              <w:t xml:space="preserve">OC4 Load Case (LC) 3.7: steady wind, white noise </w:t>
            </w:r>
            <w:r>
              <w:rPr>
                <w:sz w:val="18"/>
              </w:rPr>
              <w:t xml:space="preserve">second-order </w:t>
            </w:r>
            <w:r w:rsidRPr="00071BEF">
              <w:rPr>
                <w:sz w:val="18"/>
              </w:rPr>
              <w:t>waves</w:t>
            </w:r>
          </w:p>
        </w:tc>
      </w:tr>
      <w:tr w:rsidR="001F54C9" w:rsidRPr="006E3E44" w14:paraId="74F66AAC"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FDC33B4" w14:textId="2C6749F6" w:rsidR="001F54C9" w:rsidRPr="001F54C9" w:rsidRDefault="001F54C9" w:rsidP="00EA0D40">
            <w:pPr>
              <w:rPr>
                <w:sz w:val="18"/>
              </w:rPr>
            </w:pPr>
            <w:r w:rsidRPr="001F54C9">
              <w:rPr>
                <w:sz w:val="18"/>
              </w:rPr>
              <w:t>Test26</w:t>
            </w:r>
          </w:p>
        </w:tc>
        <w:tc>
          <w:tcPr>
            <w:tcW w:w="0" w:type="auto"/>
          </w:tcPr>
          <w:p w14:paraId="3DB87A39" w14:textId="1B6BA595" w:rsidR="001F54C9" w:rsidRPr="006E3E44" w:rsidRDefault="001F54C9"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r>
              <w:rPr>
                <w:sz w:val="18"/>
              </w:rPr>
              <w:t>, with BeamDyn</w:t>
            </w:r>
          </w:p>
        </w:tc>
        <w:tc>
          <w:tcPr>
            <w:tcW w:w="0" w:type="auto"/>
          </w:tcPr>
          <w:p w14:paraId="6935C3E2" w14:textId="0BBC172E"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0" w:type="auto"/>
          </w:tcPr>
          <w:p w14:paraId="4EA89383" w14:textId="49D1EF3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126</w:t>
            </w:r>
          </w:p>
        </w:tc>
        <w:tc>
          <w:tcPr>
            <w:tcW w:w="0" w:type="auto"/>
          </w:tcPr>
          <w:p w14:paraId="342FDD56" w14:textId="15D2F0F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5000</w:t>
            </w:r>
          </w:p>
        </w:tc>
        <w:tc>
          <w:tcPr>
            <w:tcW w:w="0" w:type="auto"/>
          </w:tcPr>
          <w:p w14:paraId="2B4AF06E" w14:textId="0B18E371" w:rsidR="001F54C9" w:rsidRDefault="001F54C9" w:rsidP="001F54C9">
            <w:pPr>
              <w:cnfStyle w:val="000000000000" w:firstRow="0" w:lastRow="0" w:firstColumn="0" w:lastColumn="0" w:oddVBand="0" w:evenVBand="0" w:oddHBand="0" w:evenHBand="0" w:firstRowFirstColumn="0" w:firstRowLastColumn="0" w:lastRowFirstColumn="0" w:lastRowLastColumn="0"/>
              <w:rPr>
                <w:sz w:val="18"/>
              </w:rPr>
            </w:pPr>
            <w:r>
              <w:rPr>
                <w:sz w:val="18"/>
              </w:rPr>
              <w:t>The same as Test 18, but using BeamDyn instead of ElastoDyn for the blade dynamics</w:t>
            </w:r>
          </w:p>
        </w:tc>
      </w:tr>
    </w:tbl>
    <w:p w14:paraId="0DA72311" w14:textId="0574AF98" w:rsidR="00204924" w:rsidRDefault="00204924" w:rsidP="00204924">
      <w:pPr>
        <w:pStyle w:val="Heading1"/>
      </w:pPr>
      <w:bookmarkStart w:id="222" w:name="_Ref417470012"/>
      <w:bookmarkStart w:id="223" w:name="_Toc448331074"/>
      <w:r>
        <w:t>Compiling</w:t>
      </w:r>
      <w:bookmarkEnd w:id="222"/>
      <w:r w:rsidR="001165AB">
        <w:t xml:space="preserve"> FAST</w:t>
      </w:r>
      <w:bookmarkEnd w:id="223"/>
    </w:p>
    <w:p w14:paraId="5FF8FB25" w14:textId="13C06557" w:rsidR="00204924" w:rsidRDefault="00204924" w:rsidP="00204924">
      <w:r>
        <w:t xml:space="preserve">If you want to compile the code, please read the file, “CompilingInstructions_FASTv8.pdf” located in the “Compiling” folder in the FAST archive for details. </w:t>
      </w:r>
      <w:r w:rsidRPr="00805E93">
        <w:rPr>
          <w:b/>
        </w:rPr>
        <w:t>Note that if you are running on Windows® and are not changing source code, you should not have to recompile the code.</w:t>
      </w:r>
      <w:r>
        <w:t xml:space="preserve"> Use the 32- or 64-bit </w:t>
      </w:r>
      <w:r w:rsidR="006F68B9">
        <w:t xml:space="preserve">Windows® </w:t>
      </w:r>
      <w:r>
        <w:t>binaries distributed in the &lt;FAST8</w:t>
      </w:r>
      <w:r w:rsidR="00A03338">
        <w:t>&gt;/</w:t>
      </w:r>
      <w:r>
        <w:t>bin folder.</w:t>
      </w:r>
    </w:p>
    <w:p w14:paraId="6DC7AE94" w14:textId="7A411F82" w:rsidR="00204924" w:rsidRDefault="00204924" w:rsidP="00204924">
      <w:r>
        <w:t>Unlike FAST v7 distributions, all of the source code you need to compile the project is contained in the archive’s Source directory. The text files (.txt) in the source folders are input files for the FAST Registry. These files are used to generate the *_Types.f90 files for the component modules.</w:t>
      </w:r>
    </w:p>
    <w:p w14:paraId="20815270" w14:textId="77777777" w:rsidR="00204924" w:rsidRDefault="00204924" w:rsidP="00204924">
      <w:pPr>
        <w:keepNext/>
      </w:pPr>
      <w:r>
        <w:t>The compiling folder contains:</w:t>
      </w:r>
    </w:p>
    <w:p w14:paraId="1C44511B" w14:textId="7B39F7F9" w:rsidR="00204924" w:rsidRDefault="00204924" w:rsidP="00204924">
      <w:pPr>
        <w:pStyle w:val="ListParagraph"/>
        <w:numPr>
          <w:ilvl w:val="0"/>
          <w:numId w:val="12"/>
        </w:numPr>
      </w:pPr>
      <w:r>
        <w:t>A Microsoft Visual Studio 201</w:t>
      </w:r>
      <w:r w:rsidR="007101D0">
        <w:t>3</w:t>
      </w:r>
      <w:r>
        <w:t xml:space="preserve"> project with all of the FAST source files and settings needed to compile in Release or Debug mode. This project places executables called “FAST_dev_Win32.exe” and “FAST_dev_debug_Win32.exe” in the &lt;FAST8</w:t>
      </w:r>
      <w:r w:rsidR="00A03338">
        <w:t>&gt;/</w:t>
      </w:r>
      <w:r>
        <w:t>bin folder.</w:t>
      </w:r>
      <w:r>
        <w:rPr>
          <w:rStyle w:val="FootnoteReference"/>
        </w:rPr>
        <w:footnoteReference w:id="14"/>
      </w:r>
      <w:r>
        <w:t xml:space="preserve"> (</w:t>
      </w:r>
      <w:proofErr w:type="gramStart"/>
      <w:r>
        <w:t>renamed</w:t>
      </w:r>
      <w:proofErr w:type="gramEnd"/>
      <w:r>
        <w:t xml:space="preserve"> with “_dev” to prevent overwriting the executables created by NREL and distributed with FAST).</w:t>
      </w:r>
    </w:p>
    <w:p w14:paraId="03E8380D" w14:textId="56FC6889" w:rsidR="00204924" w:rsidRDefault="00204924" w:rsidP="00204924">
      <w:pPr>
        <w:pStyle w:val="ListParagraph"/>
        <w:numPr>
          <w:ilvl w:val="0"/>
          <w:numId w:val="12"/>
        </w:numPr>
      </w:pPr>
      <w:r>
        <w:t xml:space="preserve">A Windows® batch script that can be run from your Intel </w:t>
      </w:r>
      <w:proofErr w:type="gramStart"/>
      <w:r>
        <w:t>Fortran</w:t>
      </w:r>
      <w:proofErr w:type="gramEnd"/>
      <w:r>
        <w:t xml:space="preserve"> Command Prompt Window, with very little (if any) modification. This batch file creates executables named </w:t>
      </w:r>
      <w:r>
        <w:lastRenderedPageBreak/>
        <w:t>“FAST_iwin32.exe” and “FAST_iwin64.exe” in the &lt;FAST8</w:t>
      </w:r>
      <w:r w:rsidR="00A03338">
        <w:t>&gt;/</w:t>
      </w:r>
      <w:r>
        <w:t>bin folder. We recommend you use the Visual Studio project instead of this batch script.</w:t>
      </w:r>
    </w:p>
    <w:p w14:paraId="7EBB09E2" w14:textId="242CEC47" w:rsidR="00204924" w:rsidRDefault="00204924" w:rsidP="00204924">
      <w:pPr>
        <w:pStyle w:val="ListParagraph"/>
        <w:numPr>
          <w:ilvl w:val="0"/>
          <w:numId w:val="12"/>
        </w:numPr>
      </w:pPr>
      <w:r>
        <w:t xml:space="preserve">A </w:t>
      </w:r>
      <w:proofErr w:type="spellStart"/>
      <w:r w:rsidRPr="00EA3ECC">
        <w:rPr>
          <w:i/>
        </w:rPr>
        <w:t>makefile</w:t>
      </w:r>
      <w:proofErr w:type="spellEnd"/>
      <w:r>
        <w:t xml:space="preserve"> for gfortran with settings to create </w:t>
      </w:r>
      <w:r w:rsidR="00981753">
        <w:t>a FAST executable</w:t>
      </w:r>
      <w:r>
        <w:t xml:space="preserve"> in the &lt;FAST8</w:t>
      </w:r>
      <w:r w:rsidR="00A03338">
        <w:t>&gt;/</w:t>
      </w:r>
      <w:r>
        <w:t>bin folder. To run this on Windows, you will need to install binaries of the LAPACK libraries.</w:t>
      </w:r>
      <w:r w:rsidR="00981753">
        <w:t xml:space="preserve"> Mac OS and Linux users will also have to obtain the MAP.so library and Registry executable program to use with this </w:t>
      </w:r>
      <w:proofErr w:type="spellStart"/>
      <w:r w:rsidR="00981753" w:rsidRPr="006F68B9">
        <w:rPr>
          <w:i/>
        </w:rPr>
        <w:t>makefile</w:t>
      </w:r>
      <w:proofErr w:type="spellEnd"/>
      <w:r w:rsidR="00981753">
        <w:t>.</w:t>
      </w:r>
      <w:r>
        <w:t xml:space="preserve"> Please see “CompilingInstructions_FASTv8.pdf” for details.</w:t>
      </w:r>
    </w:p>
    <w:p w14:paraId="68772806" w14:textId="5AFA6FB8" w:rsidR="00204924" w:rsidRDefault="00204924" w:rsidP="00204924">
      <w:r>
        <w:t xml:space="preserve">All of these tools for </w:t>
      </w:r>
      <w:r w:rsidR="00DB403A">
        <w:t xml:space="preserve">building FAST </w:t>
      </w:r>
      <w:r>
        <w:t xml:space="preserve">are set up to compile and link with the appropriate settings, though you may have to modify the </w:t>
      </w:r>
      <w:proofErr w:type="spellStart"/>
      <w:r w:rsidRPr="00EA3ECC">
        <w:rPr>
          <w:i/>
        </w:rPr>
        <w:t>makefile</w:t>
      </w:r>
      <w:proofErr w:type="spellEnd"/>
      <w:r>
        <w:t xml:space="preserve"> to find the LAPACK libraries. (Note that FAST uses several specialized compiling/linking options and that MAP++ is distributed as a dynamic-link library.) These tools also run the FAST Registry if necessary (e.g., changes to the Registry input files or missing *_Types.f90 files).</w:t>
      </w:r>
    </w:p>
    <w:p w14:paraId="6BAA68EF" w14:textId="23084957" w:rsidR="007101D0" w:rsidRDefault="007101D0" w:rsidP="00204924">
      <w:r>
        <w:t xml:space="preserve">Future releases may replace these tools with </w:t>
      </w:r>
      <w:proofErr w:type="spellStart"/>
      <w:r>
        <w:t>cmake</w:t>
      </w:r>
      <w:proofErr w:type="spellEnd"/>
      <w:r>
        <w:t xml:space="preserve"> build tools.</w:t>
      </w:r>
    </w:p>
    <w:p w14:paraId="2164B485" w14:textId="77777777" w:rsidR="00D0774B" w:rsidRDefault="00D0774B" w:rsidP="00D0774B">
      <w:pPr>
        <w:pStyle w:val="Heading1"/>
      </w:pPr>
      <w:bookmarkStart w:id="224" w:name="_Ref413700469"/>
      <w:bookmarkStart w:id="225" w:name="_Toc448331075"/>
      <w:r>
        <w:t>FAST v8 Interface to Simulink</w:t>
      </w:r>
      <w:bookmarkEnd w:id="224"/>
      <w:bookmarkEnd w:id="225"/>
    </w:p>
    <w:p w14:paraId="2164B486" w14:textId="77777777" w:rsidR="008D29CA" w:rsidRPr="008D29CA" w:rsidRDefault="008D29CA" w:rsidP="008233CD">
      <w:r>
        <w:t>FAST v8 has</w:t>
      </w:r>
      <w:r w:rsidR="00613374">
        <w:t xml:space="preserve"> also</w:t>
      </w:r>
      <w:r>
        <w:t xml:space="preserve"> been implemented as a library that can be called from a Simulink S-Function block, using predefined inputs from Simulink.</w:t>
      </w:r>
      <w:r w:rsidR="00703CA6">
        <w:t xml:space="preserve"> Simulink is a popular simulation tool for controls design that is distributed by The </w:t>
      </w:r>
      <w:proofErr w:type="spellStart"/>
      <w:r w:rsidR="00703CA6">
        <w:t>Mathworks</w:t>
      </w:r>
      <w:proofErr w:type="spellEnd"/>
      <w:r w:rsidR="00703CA6">
        <w:t>, Inc. in conjunction with MATLAB</w:t>
      </w:r>
      <w:r w:rsidR="00351DEB">
        <w:t>.</w:t>
      </w:r>
    </w:p>
    <w:p w14:paraId="2164B487" w14:textId="77777777" w:rsidR="00CD44DA" w:rsidRDefault="00CD44DA" w:rsidP="00CD44DA">
      <w:pPr>
        <w:pStyle w:val="Heading2"/>
      </w:pPr>
      <w:bookmarkStart w:id="226" w:name="_Toc448331076"/>
      <w:bookmarkStart w:id="227" w:name="_Ref412115319"/>
      <w:r>
        <w:t xml:space="preserve">Major Changes </w:t>
      </w:r>
      <w:proofErr w:type="gramStart"/>
      <w:r>
        <w:t>Between</w:t>
      </w:r>
      <w:proofErr w:type="gramEnd"/>
      <w:r>
        <w:t xml:space="preserve"> the FAST v7 and v8 Interfaces to Simulink</w:t>
      </w:r>
      <w:bookmarkEnd w:id="226"/>
    </w:p>
    <w:p w14:paraId="3FA1C408" w14:textId="1438937A" w:rsidR="00CA094B" w:rsidRDefault="00CA094B" w:rsidP="00805E93">
      <w:r>
        <w:t xml:space="preserve">For </w:t>
      </w:r>
      <w:r w:rsidR="00E226D9">
        <w:t xml:space="preserve">people </w:t>
      </w:r>
      <w:r>
        <w:t>familiar with the FAST v7 interface to Simulink, the following differences should be noted for the FAST v8 interface to Simulink:</w:t>
      </w:r>
    </w:p>
    <w:p w14:paraId="2164B488" w14:textId="350E0310" w:rsidR="00CD44DA" w:rsidRDefault="00CD44DA" w:rsidP="00CD44DA">
      <w:pPr>
        <w:pStyle w:val="ListParagraph"/>
        <w:numPr>
          <w:ilvl w:val="0"/>
          <w:numId w:val="26"/>
        </w:numPr>
      </w:pPr>
      <w:r>
        <w:t xml:space="preserve">Simulink no longer integrates the FAST </w:t>
      </w:r>
      <w:r w:rsidR="00CA094B">
        <w:t xml:space="preserve">structural </w:t>
      </w:r>
      <w:r>
        <w:t xml:space="preserve">states, which are now </w:t>
      </w:r>
      <w:r w:rsidR="00CA094B">
        <w:t>integrated</w:t>
      </w:r>
      <w:r>
        <w:t xml:space="preserve"> in the FAST library</w:t>
      </w:r>
      <w:proofErr w:type="gramStart"/>
      <w:r>
        <w:t>.</w:t>
      </w:r>
      <w:r w:rsidR="007F46A7">
        <w:t xml:space="preserve">  </w:t>
      </w:r>
      <w:proofErr w:type="gramEnd"/>
      <w:r w:rsidR="007F46A7">
        <w:t xml:space="preserve">See the section </w:t>
      </w:r>
      <w:r w:rsidR="00805E93">
        <w:t>“</w:t>
      </w:r>
      <w:r w:rsidR="007F46A7">
        <w:fldChar w:fldCharType="begin"/>
      </w:r>
      <w:r w:rsidR="007F46A7">
        <w:instrText xml:space="preserve"> REF _Ref415562525 \h </w:instrText>
      </w:r>
      <w:r w:rsidR="007F46A7">
        <w:fldChar w:fldCharType="separate"/>
      </w:r>
      <w:r w:rsidR="00B66E17">
        <w:t>S-Function States</w:t>
      </w:r>
      <w:r w:rsidR="007F46A7">
        <w:fldChar w:fldCharType="end"/>
      </w:r>
      <w:r w:rsidR="00805E93">
        <w:t>”</w:t>
      </w:r>
      <w:r w:rsidR="007F46A7">
        <w:t xml:space="preserve"> below for further information.</w:t>
      </w:r>
    </w:p>
    <w:p w14:paraId="2164B489" w14:textId="77777777" w:rsidR="00985CF5" w:rsidRDefault="00985CF5" w:rsidP="00985CF5">
      <w:pPr>
        <w:pStyle w:val="ListParagraph"/>
        <w:numPr>
          <w:ilvl w:val="0"/>
          <w:numId w:val="26"/>
        </w:numPr>
      </w:pPr>
      <w:r>
        <w:t xml:space="preserve">MATLAB no longer reads the FAST input file, so </w:t>
      </w:r>
      <w:proofErr w:type="spellStart"/>
      <w:r>
        <w:t>Read_FAST_Input.m</w:t>
      </w:r>
      <w:proofErr w:type="spellEnd"/>
      <w:r>
        <w:t xml:space="preserve"> and </w:t>
      </w:r>
      <w:proofErr w:type="spellStart"/>
      <w:r>
        <w:t>Simsetup.m</w:t>
      </w:r>
      <w:proofErr w:type="spellEnd"/>
      <w:r>
        <w:t xml:space="preserve"> are no longer part of the FAST archive.</w:t>
      </w:r>
    </w:p>
    <w:p w14:paraId="2164B48A" w14:textId="77777777" w:rsidR="00985CF5" w:rsidRPr="00CD44DA" w:rsidRDefault="00985CF5" w:rsidP="00985CF5">
      <w:pPr>
        <w:pStyle w:val="ListParagraph"/>
        <w:numPr>
          <w:ilvl w:val="0"/>
          <w:numId w:val="26"/>
        </w:numPr>
      </w:pPr>
      <w:proofErr w:type="spellStart"/>
      <w:r>
        <w:t>FAST_SFunc</w:t>
      </w:r>
      <w:proofErr w:type="spellEnd"/>
      <w:r>
        <w:t xml:space="preserve"> no longer reads variables from the MATLAB workspace.</w:t>
      </w:r>
    </w:p>
    <w:p w14:paraId="2164B48B" w14:textId="77777777" w:rsidR="00CD44DA" w:rsidRDefault="00CD44DA" w:rsidP="00CD44DA">
      <w:pPr>
        <w:pStyle w:val="ListParagraph"/>
        <w:numPr>
          <w:ilvl w:val="0"/>
          <w:numId w:val="26"/>
        </w:numPr>
      </w:pPr>
      <w:r>
        <w:t>The blade and tower initial conditions</w:t>
      </w:r>
      <w:r w:rsidR="00DE4D91">
        <w:t xml:space="preserve"> (</w:t>
      </w:r>
      <w:proofErr w:type="spellStart"/>
      <w:r w:rsidR="00DE4D91">
        <w:t>ElastoDyn’s</w:t>
      </w:r>
      <w:proofErr w:type="spellEnd"/>
      <w:r w:rsidR="00DE4D91">
        <w:t xml:space="preserve"> </w:t>
      </w:r>
      <w:proofErr w:type="spellStart"/>
      <w:r w:rsidR="00DE4D91" w:rsidRPr="00805E93">
        <w:rPr>
          <w:b/>
        </w:rPr>
        <w:t>IPDefl</w:t>
      </w:r>
      <w:proofErr w:type="spellEnd"/>
      <w:r w:rsidR="00DE4D91">
        <w:rPr>
          <w:i/>
        </w:rPr>
        <w:t xml:space="preserve">, </w:t>
      </w:r>
      <w:proofErr w:type="spellStart"/>
      <w:r w:rsidR="00DE4D91" w:rsidRPr="00805E93">
        <w:rPr>
          <w:b/>
        </w:rPr>
        <w:t>OopDefl</w:t>
      </w:r>
      <w:proofErr w:type="spellEnd"/>
      <w:r w:rsidR="00DE4D91">
        <w:rPr>
          <w:i/>
        </w:rPr>
        <w:t xml:space="preserve">, </w:t>
      </w:r>
      <w:proofErr w:type="spellStart"/>
      <w:r w:rsidR="00DE4D91" w:rsidRPr="00805E93">
        <w:rPr>
          <w:b/>
        </w:rPr>
        <w:t>TTDspFA</w:t>
      </w:r>
      <w:proofErr w:type="spellEnd"/>
      <w:r w:rsidR="00DE4D91">
        <w:rPr>
          <w:i/>
        </w:rPr>
        <w:t xml:space="preserve">, </w:t>
      </w:r>
      <w:r w:rsidR="00DE4D91" w:rsidRPr="00DE4D91">
        <w:t>and</w:t>
      </w:r>
      <w:r w:rsidR="00DE4D91">
        <w:rPr>
          <w:i/>
        </w:rPr>
        <w:t xml:space="preserve"> </w:t>
      </w:r>
      <w:proofErr w:type="spellStart"/>
      <w:r w:rsidR="00DE4D91" w:rsidRPr="00805E93">
        <w:rPr>
          <w:b/>
        </w:rPr>
        <w:t>TTDspSS</w:t>
      </w:r>
      <w:proofErr w:type="spellEnd"/>
      <w:r w:rsidR="00DE4D91">
        <w:rPr>
          <w:i/>
        </w:rPr>
        <w:t xml:space="preserve"> </w:t>
      </w:r>
      <w:r w:rsidR="00DE4D91" w:rsidRPr="00DE4D91">
        <w:t>variables)</w:t>
      </w:r>
      <w:r>
        <w:t xml:space="preserve"> need not be zero.</w:t>
      </w:r>
    </w:p>
    <w:p w14:paraId="2164B48C" w14:textId="77777777" w:rsidR="00CD44DA" w:rsidRDefault="00730F88" w:rsidP="00730F88">
      <w:pPr>
        <w:pStyle w:val="ListParagraph"/>
        <w:numPr>
          <w:ilvl w:val="0"/>
          <w:numId w:val="26"/>
        </w:numPr>
      </w:pPr>
      <w:proofErr w:type="spellStart"/>
      <w:r>
        <w:t>ServoDyn’s</w:t>
      </w:r>
      <w:proofErr w:type="spellEnd"/>
      <w:r>
        <w:t xml:space="preserve"> </w:t>
      </w:r>
      <w:proofErr w:type="spellStart"/>
      <w:r w:rsidRPr="00805E93">
        <w:rPr>
          <w:b/>
        </w:rPr>
        <w:t>TPCOn</w:t>
      </w:r>
      <w:proofErr w:type="spellEnd"/>
      <w:r>
        <w:t xml:space="preserve">, </w:t>
      </w:r>
      <w:proofErr w:type="spellStart"/>
      <w:r w:rsidRPr="00805E93">
        <w:rPr>
          <w:b/>
        </w:rPr>
        <w:t>TYCOn</w:t>
      </w:r>
      <w:proofErr w:type="spellEnd"/>
      <w:r>
        <w:t xml:space="preserve">, and </w:t>
      </w:r>
      <w:proofErr w:type="spellStart"/>
      <w:r w:rsidRPr="00805E93">
        <w:rPr>
          <w:b/>
        </w:rPr>
        <w:t>TimGenOn</w:t>
      </w:r>
      <w:proofErr w:type="spellEnd"/>
      <w:r>
        <w:t xml:space="preserve"> variables need not be zero.</w:t>
      </w:r>
    </w:p>
    <w:p w14:paraId="2164B48D" w14:textId="77777777" w:rsidR="00730F88" w:rsidRDefault="00730F88" w:rsidP="00730F88">
      <w:pPr>
        <w:pStyle w:val="ListParagraph"/>
        <w:numPr>
          <w:ilvl w:val="0"/>
          <w:numId w:val="26"/>
        </w:numPr>
      </w:pPr>
      <w:proofErr w:type="spellStart"/>
      <w:r w:rsidRPr="00805E93">
        <w:t>ServoDyn’s</w:t>
      </w:r>
      <w:proofErr w:type="spellEnd"/>
      <w:r w:rsidRPr="00805E93">
        <w:t xml:space="preserve"> </w:t>
      </w:r>
      <w:proofErr w:type="spellStart"/>
      <w:r w:rsidRPr="00805E93">
        <w:rPr>
          <w:b/>
        </w:rPr>
        <w:t>TimGenOf</w:t>
      </w:r>
      <w:proofErr w:type="spellEnd"/>
      <w:r>
        <w:t xml:space="preserve"> variable need not be larger than </w:t>
      </w:r>
      <w:proofErr w:type="spellStart"/>
      <w:r w:rsidRPr="00805E93">
        <w:rPr>
          <w:b/>
        </w:rPr>
        <w:t>TMax</w:t>
      </w:r>
      <w:proofErr w:type="spellEnd"/>
      <w:r>
        <w:t>.</w:t>
      </w:r>
    </w:p>
    <w:p w14:paraId="2164B48E" w14:textId="597E6019" w:rsidR="00730F88" w:rsidRDefault="00730F88" w:rsidP="00730F88">
      <w:pPr>
        <w:pStyle w:val="ListParagraph"/>
        <w:numPr>
          <w:ilvl w:val="0"/>
          <w:numId w:val="26"/>
        </w:numPr>
      </w:pPr>
      <w:proofErr w:type="spellStart"/>
      <w:r>
        <w:t>ServoDyn’s</w:t>
      </w:r>
      <w:proofErr w:type="spellEnd"/>
      <w:r>
        <w:t xml:space="preserve"> </w:t>
      </w:r>
      <w:proofErr w:type="spellStart"/>
      <w:r w:rsidRPr="00805E93">
        <w:rPr>
          <w:b/>
        </w:rPr>
        <w:t>GenTiStr</w:t>
      </w:r>
      <w:proofErr w:type="spellEnd"/>
      <w:r>
        <w:t xml:space="preserve"> and </w:t>
      </w:r>
      <w:proofErr w:type="spellStart"/>
      <w:r w:rsidRPr="00805E93">
        <w:rPr>
          <w:b/>
        </w:rPr>
        <w:t>GenTiStp</w:t>
      </w:r>
      <w:proofErr w:type="spellEnd"/>
      <w:r>
        <w:rPr>
          <w:i/>
        </w:rPr>
        <w:t xml:space="preserve"> </w:t>
      </w:r>
      <w:r>
        <w:t xml:space="preserve">variables need not be set to </w:t>
      </w:r>
      <w:r w:rsidR="00185DA8">
        <w:t>“True”</w:t>
      </w:r>
      <w:r>
        <w:t>.</w:t>
      </w:r>
    </w:p>
    <w:p w14:paraId="2164B48F" w14:textId="6F76FC92" w:rsidR="00825D8B" w:rsidRDefault="00CA094B" w:rsidP="00730F88">
      <w:pPr>
        <w:pStyle w:val="ListParagraph"/>
        <w:numPr>
          <w:ilvl w:val="0"/>
          <w:numId w:val="26"/>
        </w:numPr>
      </w:pPr>
      <w:r>
        <w:t>The fraction of the maximum h</w:t>
      </w:r>
      <w:r w:rsidR="00825D8B">
        <w:t xml:space="preserve">igh-speed shaft braking </w:t>
      </w:r>
      <w:r>
        <w:t xml:space="preserve">torque </w:t>
      </w:r>
      <w:r w:rsidR="00825D8B">
        <w:t xml:space="preserve">has been added as an input to </w:t>
      </w:r>
      <w:proofErr w:type="spellStart"/>
      <w:r w:rsidR="00825D8B">
        <w:t>FAST_SFunc</w:t>
      </w:r>
      <w:proofErr w:type="spellEnd"/>
      <w:r w:rsidR="00825D8B">
        <w:t xml:space="preserve"> from Simulink.</w:t>
      </w:r>
    </w:p>
    <w:p w14:paraId="2164B490" w14:textId="77777777" w:rsidR="00D0774B" w:rsidRDefault="00D0774B" w:rsidP="003F0FFD">
      <w:pPr>
        <w:pStyle w:val="Heading2"/>
      </w:pPr>
      <w:bookmarkStart w:id="228" w:name="_Toc448331077"/>
      <w:r>
        <w:t>Definition of the FAST v8 Interface to Simulink</w:t>
      </w:r>
      <w:bookmarkEnd w:id="227"/>
      <w:bookmarkEnd w:id="228"/>
    </w:p>
    <w:p w14:paraId="2164B491" w14:textId="1AA29006" w:rsidR="00D0774B" w:rsidRDefault="00D0774B" w:rsidP="00D0774B">
      <w:r>
        <w:t xml:space="preserve">The FAST v8 interface to Simulink is implemented as a </w:t>
      </w:r>
      <w:r w:rsidR="00351DEB">
        <w:t>L</w:t>
      </w:r>
      <w:r>
        <w:t>evel</w:t>
      </w:r>
      <w:r w:rsidR="00351DEB">
        <w:t>-</w:t>
      </w:r>
      <w:r>
        <w:t>2 S-Function</w:t>
      </w:r>
      <w:r w:rsidR="00351DEB">
        <w:t xml:space="preserve"> called </w:t>
      </w:r>
      <w:proofErr w:type="spellStart"/>
      <w:r w:rsidR="00351DEB">
        <w:t>FAST_SFunc</w:t>
      </w:r>
      <w:proofErr w:type="spellEnd"/>
      <w:r>
        <w:t xml:space="preserve">. The interface is written in C, and it calls </w:t>
      </w:r>
      <w:proofErr w:type="gramStart"/>
      <w:r>
        <w:t>a DLL of FAST v8 routines</w:t>
      </w:r>
      <w:proofErr w:type="gramEnd"/>
      <w:r>
        <w:t xml:space="preserve">, which </w:t>
      </w:r>
      <w:r w:rsidR="008233CD">
        <w:t xml:space="preserve">are </w:t>
      </w:r>
      <w:r>
        <w:t xml:space="preserve">written in Fortran. </w:t>
      </w:r>
      <w:r w:rsidR="00351DEB">
        <w:t>Both 32- and 64-bit Windows</w:t>
      </w:r>
      <w:r w:rsidR="008F632E">
        <w:t>®</w:t>
      </w:r>
      <w:r w:rsidR="00351DEB">
        <w:t xml:space="preserve"> versions are supported</w:t>
      </w:r>
      <w:r w:rsidR="008F632E">
        <w:t>, although the libraries must have the same addressing scheme</w:t>
      </w:r>
      <w:r w:rsidR="00351DEB">
        <w:t xml:space="preserve"> (both </w:t>
      </w:r>
      <w:r w:rsidR="008F632E">
        <w:t xml:space="preserve">addressing schemes </w:t>
      </w:r>
      <w:r w:rsidR="00351DEB">
        <w:t xml:space="preserve">can be </w:t>
      </w:r>
      <w:r w:rsidR="008F632E">
        <w:t>used o</w:t>
      </w:r>
      <w:r w:rsidR="00351DEB">
        <w:t xml:space="preserve">n 64-bit operating systems, but only the 32-bit version can be </w:t>
      </w:r>
      <w:r w:rsidR="008F632E">
        <w:lastRenderedPageBreak/>
        <w:t>used</w:t>
      </w:r>
      <w:r w:rsidR="00351DEB">
        <w:t xml:space="preserve"> on a 32-bit operating system). The calling sequence between the libraries is illustrated in </w:t>
      </w:r>
      <w:r w:rsidR="00351DEB">
        <w:fldChar w:fldCharType="begin"/>
      </w:r>
      <w:r w:rsidR="00351DEB">
        <w:instrText xml:space="preserve"> REF _Ref412536543 \h </w:instrText>
      </w:r>
      <w:r w:rsidR="00351DEB">
        <w:fldChar w:fldCharType="separate"/>
      </w:r>
      <w:r w:rsidR="00B66E17">
        <w:t xml:space="preserve">Figure </w:t>
      </w:r>
      <w:r w:rsidR="00B66E17">
        <w:rPr>
          <w:noProof/>
        </w:rPr>
        <w:t>8</w:t>
      </w:r>
      <w:r w:rsidR="00351DEB">
        <w:fldChar w:fldCharType="end"/>
      </w:r>
      <w:r w:rsidR="00351DEB">
        <w:t>.</w:t>
      </w:r>
      <w:r w:rsidR="009D5795">
        <w:t xml:space="preserve"> </w:t>
      </w:r>
      <w:r w:rsidR="000A3ABA">
        <w:t>T</w:t>
      </w:r>
      <w:r w:rsidR="009D5795">
        <w:t>he FAST Dynamic Library binary files distributed in the FAST archive call a MATLAB DLL to print information to the MATLAB Command Window.</w:t>
      </w:r>
      <w:r w:rsidR="000A3ABA">
        <w:t xml:space="preserve"> This call is not included in </w:t>
      </w:r>
      <w:r w:rsidR="000A3ABA">
        <w:fldChar w:fldCharType="begin"/>
      </w:r>
      <w:r w:rsidR="000A3ABA">
        <w:instrText xml:space="preserve"> REF _Ref412536543 \h </w:instrText>
      </w:r>
      <w:r w:rsidR="000A3ABA">
        <w:fldChar w:fldCharType="separate"/>
      </w:r>
      <w:r w:rsidR="00B66E17">
        <w:t xml:space="preserve">Figure </w:t>
      </w:r>
      <w:r w:rsidR="00B66E17">
        <w:rPr>
          <w:noProof/>
        </w:rPr>
        <w:t>8</w:t>
      </w:r>
      <w:r w:rsidR="000A3ABA">
        <w:fldChar w:fldCharType="end"/>
      </w:r>
      <w:r w:rsidR="000A3ABA">
        <w:t>.</w:t>
      </w:r>
    </w:p>
    <w:p w14:paraId="2164B492" w14:textId="77777777" w:rsidR="003F0FFD" w:rsidRDefault="00D0774B" w:rsidP="008233CD">
      <w:pPr>
        <w:keepNext/>
        <w:jc w:val="center"/>
      </w:pPr>
      <w:r>
        <w:rPr>
          <w:noProof/>
        </w:rPr>
        <mc:AlternateContent>
          <mc:Choice Requires="wpg">
            <w:drawing>
              <wp:inline distT="0" distB="0" distL="0" distR="0" wp14:anchorId="2164B54E" wp14:editId="506F3336">
                <wp:extent cx="5943487" cy="777240"/>
                <wp:effectExtent l="57150" t="38100" r="76835" b="99060"/>
                <wp:docPr id="19" name="Group 19"/>
                <wp:cNvGraphicFramePr/>
                <a:graphic xmlns:a="http://schemas.openxmlformats.org/drawingml/2006/main">
                  <a:graphicData uri="http://schemas.microsoft.com/office/word/2010/wordprocessingGroup">
                    <wpg:wgp>
                      <wpg:cNvGrpSpPr/>
                      <wpg:grpSpPr>
                        <a:xfrm>
                          <a:off x="0" y="0"/>
                          <a:ext cx="5943487" cy="777240"/>
                          <a:chOff x="-1" y="0"/>
                          <a:chExt cx="5943487" cy="777240"/>
                        </a:xfrm>
                      </wpg:grpSpPr>
                      <wpg:grpSp>
                        <wpg:cNvPr id="17" name="Group 17"/>
                        <wpg:cNvGrpSpPr/>
                        <wpg:grpSpPr>
                          <a:xfrm>
                            <a:off x="1262418" y="341194"/>
                            <a:ext cx="3182990" cy="13174"/>
                            <a:chOff x="0" y="0"/>
                            <a:chExt cx="3182990" cy="13174"/>
                          </a:xfrm>
                        </wpg:grpSpPr>
                        <wps:wsp>
                          <wps:cNvPr id="14" name="Straight Arrow Connector 14"/>
                          <wps:cNvCnPr/>
                          <wps:spPr>
                            <a:xfrm>
                              <a:off x="0"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1426191" y="0"/>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3050275"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grpSp>
                        <wpg:cNvPr id="18" name="Group 18"/>
                        <wpg:cNvGrpSpPr/>
                        <wpg:grpSpPr>
                          <a:xfrm>
                            <a:off x="-1" y="0"/>
                            <a:ext cx="5943487" cy="777240"/>
                            <a:chOff x="-1" y="0"/>
                            <a:chExt cx="5943487" cy="777240"/>
                          </a:xfrm>
                        </wpg:grpSpPr>
                        <wps:wsp>
                          <wps:cNvPr id="4" name="Rectangle 4"/>
                          <wps:cNvSpPr/>
                          <wps:spPr>
                            <a:xfrm>
                              <a:off x="-1" y="0"/>
                              <a:ext cx="1262307"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7" w14:textId="77777777" w:rsidR="003C01A0" w:rsidRPr="00CF75BB" w:rsidRDefault="003C01A0"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05350" y="0"/>
                              <a:ext cx="1283023"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8" w14:textId="77777777" w:rsidR="003C01A0" w:rsidRPr="00CF75BB" w:rsidRDefault="003C01A0"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831164" y="0"/>
                              <a:ext cx="148115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9" w14:textId="77777777" w:rsidR="003C01A0" w:rsidRPr="00CF75BB" w:rsidRDefault="003C01A0"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 xml:space="preserve">written in </w:t>
                                </w:r>
                                <w:proofErr w:type="gramStart"/>
                                <w:r w:rsidRPr="00CF75BB">
                                  <w:rPr>
                                    <w:sz w:val="16"/>
                                    <w:szCs w:val="16"/>
                                  </w:rPr>
                                  <w:t>Fortran</w:t>
                                </w:r>
                                <w:proofErr w:type="gramEnd"/>
                                <w:r w:rsidRPr="00CF75BB">
                                  <w:rPr>
                                    <w:sz w:val="16"/>
                                    <w:szCs w:val="16"/>
                                  </w:rPr>
                                  <w:t xml:space="preserve"> 2003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442346" y="0"/>
                              <a:ext cx="150114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A" w14:textId="77777777" w:rsidR="003C01A0" w:rsidRPr="00CF75BB" w:rsidRDefault="003C01A0"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Group 19" o:spid="_x0000_s1026" style="width:468pt;height:61.2pt;mso-position-horizontal-relative:char;mso-position-vertical-relative:line" coordorigin="" coordsize="59434,7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">
                <v:group id="Group 17" o:spid="_x0000_s1027" style="position:absolute;left:12624;top:3411;width:31830;height:132" coordsize="31829,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type id="_x0000_t32" coordsize="21600,21600" o:spt="32" o:oned="t" path="m,l21600,21600e" filled="f">
                    <v:path arrowok="t" fillok="f" o:connecttype="none"/>
                    <o:lock v:ext="edit" shapetype="t"/>
                  </v:shapetype>
                  <v:shape id="Straight Arrow Connector 14" o:spid="_x0000_s1028" type="#_x0000_t32" style="position:absolute;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NE1cEAAADbAAAADwAAAGRycy9kb3ducmV2LnhtbERPS2vCQBC+C/0PyxR6001rU0J0FQkE&#10;e21UaG/T7JgEs7Mhu3n033cLBW/z8T1nu59NK0bqXWNZwfMqAkFcWt1wpeB8ypcJCOeRNbaWScEP&#10;OdjvHhZbTLWd+IPGwlcihLBLUUHtfZdK6cqaDLqV7YgDd7W9QR9gX0nd4xTCTStfouhNGmw4NNTY&#10;UVZTeSsGo2B9/Z6PiT/IJP+02TDEcXzJv5R6epwPGxCeZn8X/7vfdZj/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0TVwQAAANsAAAAPAAAAAAAAAAAAAAAA&#10;AKECAABkcnMvZG93bnJldi54bWxQSwUGAAAAAAQABAD5AAAAjwMAAAAA&#10;" strokecolor="#4579b8 [3044]">
                    <v:stroke endarrow="open"/>
                  </v:shape>
                  <v:shape id="Straight Arrow Connector 15" o:spid="_x0000_s1029" type="#_x0000_t32" style="position:absolute;left:14261;width:1328;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hTsAAAADbAAAADwAAAGRycy9kb3ducmV2LnhtbERPS4vCMBC+C/sfwizszaauVErXKCKU&#10;9eoL9DbbjG2xmZQm1e6/N4LgbT6+58yXg2nEjTpXW1YwiWIQxIXVNZcKDvt8nIJwHlljY5kU/JOD&#10;5eJjNMdM2ztv6bbzpQgh7DJUUHnfZlK6oiKDLrItceAutjPoA+xKqTu8h3DTyO84nkmDNYeGClta&#10;V1Rcd71RML38Db+pX8k0P9l13ydJcszPSn19DqsfEJ4G/xa/3Bsd5ifw/CUcIB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Iv4U7AAAAA2wAAAA8AAAAAAAAAAAAAAAAA&#10;oQIAAGRycy9kb3ducmV2LnhtbFBLBQYAAAAABAAEAPkAAACOAwAAAAA=&#10;" strokecolor="#4579b8 [3044]">
                    <v:stroke endarrow="open"/>
                  </v:shape>
                  <v:shape id="Straight Arrow Connector 16" o:spid="_x0000_s1030" type="#_x0000_t32" style="position:absolute;left:30502;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1/OcEAAADbAAAADwAAAGRycy9kb3ducmV2LnhtbERPyWrDMBC9F/oPYgq91XJbHIwTJYSA&#10;aa9JGkhvU2timVgjY8lL/r4qBHqbx1tntZltK0bqfeNYwWuSgiCunG64VvB1LF9yED4ga2wdk4Ib&#10;edisHx9WWGg38Z7GQ6hFDGFfoAITQldI6StDFn3iOuLIXVxvMUTY11L3OMVw28q3NF1Iiw3HBoMd&#10;7QxV18NgFbxffuaPPGxlXp7dbhiyLDuV30o9P83bJYhAc/gX392fOs5fwN8v8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85wQAAANsAAAAPAAAAAAAAAAAAAAAA&#10;AKECAABkcnMvZG93bnJldi54bWxQSwUGAAAAAAQABAD5AAAAjwMAAAAA&#10;" strokecolor="#4579b8 [3044]">
                    <v:stroke endarrow="open"/>
                  </v:shape>
                </v:group>
                <v:group id="Group 18" o:spid="_x0000_s1031" style="position:absolute;width:59434;height:7772" coordorigin="" coordsize="59434,7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ect id="Rectangle 4" o:spid="_x0000_s1032" style="position:absolute;width:12623;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J9B8QA&#10;AADaAAAADwAAAGRycy9kb3ducmV2LnhtbESPS4vCQBCE7wv+h6EFL6ITRRaJjiI+QPHgGzw2mTYJ&#10;ZnpCZtTs/npnQdhjUVVfUeNpbQrxpMrllhX0uhEI4sTqnFMF59OqMwThPLLGwjIp+CEH00nja4yx&#10;ti8+0PPoUxEg7GJUkHlfxlK6JCODrmtL4uDdbGXQB1mlUlf4CnBTyH4UfUuDOYeFDEuaZ5Tcjw+j&#10;oMRB1N8t7pvL+bpcbRft3vZ3XyjVatazEQhPtf8Pf9prrWAAf1fCDZCT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yfQfEAAAA2g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7" w14:textId="77777777" w:rsidR="003C01A0" w:rsidRPr="00CF75BB" w:rsidRDefault="003C01A0"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v:textbox>
                  </v:rect>
                  <v:rect id="Rectangle 10" o:spid="_x0000_s1033" style="position:absolute;left:14053;width:12830;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P6ccA&#10;AADbAAAADwAAAGRycy9kb3ducmV2LnhtbESPT2vCQBDF70K/wzKFXsRslCIlZpVSK7R48E8VPA7Z&#10;aRLMzobsVtN++s5B8DbDe/Peb/JF7xp1oS7Ung2MkxQUceFtzaWBw9dq9AIqRGSLjWcy8EsBFvOH&#10;QY6Z9Vfe0WUfSyUhHDI0UMXYZlqHoiKHIfEtsWjfvnMYZe1KbTu8Srhr9CRNp9phzdJQYUtvFRXn&#10;/Y8z0OJzOtksz5/Hw+l9tV4Ox+u/bWPM02P/OgMVqY938+36wwq+0MsvMoC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Xz+nHAAAA2w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textbox>
                      <w:txbxContent>
                        <w:p w14:paraId="2164B578" w14:textId="77777777" w:rsidR="003C01A0" w:rsidRPr="00CF75BB" w:rsidRDefault="003C01A0"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v:textbox>
                  </v:rect>
                  <v:rect id="Rectangle 12" o:spid="_x0000_s1034" style="position:absolute;left:28311;width:14812;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0BcIA&#10;AADbAAAADwAAAGRycy9kb3ducmV2LnhtbERPS4vCMBC+L/gfwgh7WTS1LCLVKKIruHjwDR6HZmyL&#10;zaQ0Uau/3ggLe5uP7zmjSWNKcaPaFZYV9LoRCOLU6oIzBYf9ojMA4TyyxtIyKXiQg8m49THCRNs7&#10;b+m285kIIewSVJB7XyVSujQng65rK+LAnW1t0AdYZ1LXeA/hppRxFPWlwYJDQ44VzXJKL7urUVDh&#10;dxSv55ff4+H0s1jNv3qr56ZU6rPdTIcgPDX+X/znXuowP4b3L+EAO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ifQFwgAAANsAAAAPAAAAAAAAAAAAAAAAAJgCAABkcnMvZG93&#10;bnJldi54bWxQSwUGAAAAAAQABAD1AAAAhwMAAAAA&#10;" fillcolor="#a7bfde [1620]" strokecolor="#4579b8 [3044]">
                    <v:fill color2="#e4ecf5 [500]" rotate="t" angle="180" colors="0 #a3c4ff;22938f #bfd5ff;1 #e5eeff" focus="100%" type="gradient"/>
                    <v:shadow on="t" color="black" opacity="24903f" origin=",.5" offset="0,.55556mm"/>
                    <v:textbox>
                      <w:txbxContent>
                        <w:p w14:paraId="2164B579" w14:textId="77777777" w:rsidR="003C01A0" w:rsidRPr="00CF75BB" w:rsidRDefault="003C01A0"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written in Fortran 2003</w:t>
                          </w:r>
                        </w:p>
                      </w:txbxContent>
                    </v:textbox>
                  </v:rect>
                  <v:rect id="Rectangle 13" o:spid="_x0000_s1035" style="position:absolute;left:44423;width:15011;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RnsQA&#10;AADbAAAADwAAAGRycy9kb3ducmV2LnhtbERPS2vCQBC+F/wPywi9SN0kLVJSV5GmQsVD6wt6HLJj&#10;EpKdDdmtRn+9WxB6m4/vOdN5bxpxos5VlhXE4wgEcW51xYWC/W759ArCeWSNjWVScCEH89ngYYqp&#10;tmfe0GnrCxFC2KWooPS+TaV0eUkG3di2xIE72s6gD7ArpO7wHMJNI5MomkiDFYeGElt6Lymvt79G&#10;QYsvUfKV1avD/udjuc5G8fr63Sj1OOwXbyA89f5ffHd/6jD/Gf5+C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FUZ7EAAAA2w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A" w14:textId="77777777" w:rsidR="003C01A0" w:rsidRPr="00CF75BB" w:rsidRDefault="003C01A0"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v:textbox>
                  </v:rect>
                </v:group>
                <w10:anchorlock/>
              </v:group>
            </w:pict>
          </mc:Fallback>
        </mc:AlternateContent>
      </w:r>
    </w:p>
    <w:p w14:paraId="2164B493" w14:textId="49BCCA1C" w:rsidR="00D0774B" w:rsidRDefault="003F0FFD" w:rsidP="003D5EA3">
      <w:pPr>
        <w:pStyle w:val="Caption"/>
        <w:jc w:val="center"/>
      </w:pPr>
      <w:bookmarkStart w:id="229" w:name="_Ref412536543"/>
      <w:r>
        <w:t xml:space="preserve">Figure </w:t>
      </w:r>
      <w:r w:rsidR="005B138F">
        <w:fldChar w:fldCharType="begin"/>
      </w:r>
      <w:r w:rsidR="005B138F">
        <w:instrText xml:space="preserve"> SEQ Figure \* ARABIC </w:instrText>
      </w:r>
      <w:r w:rsidR="005B138F">
        <w:fldChar w:fldCharType="separate"/>
      </w:r>
      <w:r w:rsidR="00B66E17">
        <w:rPr>
          <w:noProof/>
        </w:rPr>
        <w:t>8</w:t>
      </w:r>
      <w:r w:rsidR="005B138F">
        <w:rPr>
          <w:noProof/>
        </w:rPr>
        <w:fldChar w:fldCharType="end"/>
      </w:r>
      <w:bookmarkEnd w:id="229"/>
      <w:r>
        <w:t>: Libraries in the FAST - Simulink Interface</w:t>
      </w:r>
    </w:p>
    <w:p w14:paraId="2164B494" w14:textId="77777777" w:rsidR="006D62BD" w:rsidRPr="006D62BD" w:rsidRDefault="006D62BD" w:rsidP="00653C1F">
      <w:r>
        <w:t xml:space="preserve">Please note that because this interface uses static variables, there can be only one instance of the </w:t>
      </w:r>
      <w:proofErr w:type="spellStart"/>
      <w:r>
        <w:t>FAST_SFunc</w:t>
      </w:r>
      <w:proofErr w:type="spellEnd"/>
      <w:r>
        <w:t xml:space="preserve"> </w:t>
      </w:r>
      <w:proofErr w:type="spellStart"/>
      <w:r>
        <w:t>mex</w:t>
      </w:r>
      <w:proofErr w:type="spellEnd"/>
      <w:r>
        <w:t xml:space="preserve"> file in any instance of MATLAB (i.e., you cannot run two different models simultaneously).</w:t>
      </w:r>
    </w:p>
    <w:p w14:paraId="2164B495" w14:textId="77777777" w:rsidR="00D0774B" w:rsidRDefault="00D0774B" w:rsidP="003F0FFD">
      <w:pPr>
        <w:pStyle w:val="Heading3"/>
      </w:pPr>
      <w:bookmarkStart w:id="230" w:name="_Ref411514591"/>
      <w:r>
        <w:t>S-Function Parameters</w:t>
      </w:r>
      <w:bookmarkEnd w:id="230"/>
    </w:p>
    <w:p w14:paraId="2164B496" w14:textId="193D22B3" w:rsidR="00D0774B" w:rsidRDefault="00CA094B" w:rsidP="00D0774B">
      <w:r>
        <w:t xml:space="preserve">The </w:t>
      </w:r>
      <w:proofErr w:type="spellStart"/>
      <w:r w:rsidR="00D0774B">
        <w:t>FAST_SFunc</w:t>
      </w:r>
      <w:proofErr w:type="spellEnd"/>
      <w:r w:rsidR="00D56818">
        <w:t xml:space="preserve"> S-function block</w:t>
      </w:r>
      <w:r w:rsidR="00D0774B">
        <w:t xml:space="preserve"> is designed to accept exactly three parameters from Simulink.</w:t>
      </w:r>
      <w:r w:rsidR="003D5EA3">
        <w:t xml:space="preserve"> The values for each of the parameters are required at initialization, and they must not be changed during the simulation.</w:t>
      </w:r>
    </w:p>
    <w:p w14:paraId="2164B497" w14:textId="77777777" w:rsidR="003D5EA3" w:rsidRDefault="00D0774B" w:rsidP="008233CD">
      <w:pPr>
        <w:keepNext/>
        <w:jc w:val="center"/>
      </w:pPr>
      <w:r>
        <w:rPr>
          <w:noProof/>
        </w:rPr>
        <w:drawing>
          <wp:inline distT="0" distB="0" distL="0" distR="0" wp14:anchorId="2164B550" wp14:editId="2164B551">
            <wp:extent cx="2834640" cy="2718151"/>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834640" cy="2718151"/>
                    </a:xfrm>
                    <a:prstGeom prst="rect">
                      <a:avLst/>
                    </a:prstGeom>
                  </pic:spPr>
                </pic:pic>
              </a:graphicData>
            </a:graphic>
          </wp:inline>
        </w:drawing>
      </w:r>
    </w:p>
    <w:p w14:paraId="2164B498" w14:textId="6AA269BD" w:rsidR="00D0774B" w:rsidRPr="00681E4B" w:rsidRDefault="003D5EA3" w:rsidP="007C0572">
      <w:pPr>
        <w:pStyle w:val="Caption"/>
        <w:jc w:val="center"/>
      </w:pPr>
      <w:r>
        <w:t xml:space="preserve">Figure </w:t>
      </w:r>
      <w:r w:rsidR="005B138F">
        <w:fldChar w:fldCharType="begin"/>
      </w:r>
      <w:r w:rsidR="005B138F">
        <w:instrText xml:space="preserve"> SEQ Figure </w:instrText>
      </w:r>
      <w:r w:rsidR="005B138F">
        <w:instrText xml:space="preserve">\* ARABIC </w:instrText>
      </w:r>
      <w:r w:rsidR="005B138F">
        <w:fldChar w:fldCharType="separate"/>
      </w:r>
      <w:r w:rsidR="00B66E17">
        <w:rPr>
          <w:noProof/>
        </w:rPr>
        <w:t>9</w:t>
      </w:r>
      <w:r w:rsidR="005B138F">
        <w:rPr>
          <w:noProof/>
        </w:rPr>
        <w:fldChar w:fldCharType="end"/>
      </w:r>
      <w:r>
        <w:t xml:space="preserve">: </w:t>
      </w:r>
      <w:proofErr w:type="spellStart"/>
      <w:r>
        <w:t>FAST_SFunc</w:t>
      </w:r>
      <w:proofErr w:type="spellEnd"/>
      <w:r>
        <w:t xml:space="preserve"> Block Parameters</w:t>
      </w:r>
    </w:p>
    <w:p w14:paraId="2164B499" w14:textId="77777777" w:rsidR="00D0774B" w:rsidRDefault="00D0774B" w:rsidP="003F0FFD">
      <w:pPr>
        <w:pStyle w:val="Heading4"/>
      </w:pPr>
      <w:proofErr w:type="spellStart"/>
      <w:r>
        <w:t>FAST_InputFileName</w:t>
      </w:r>
      <w:proofErr w:type="spellEnd"/>
    </w:p>
    <w:p w14:paraId="2164B49A" w14:textId="77777777" w:rsidR="00D0774B" w:rsidRPr="00681E4B" w:rsidRDefault="00D0774B" w:rsidP="00D0774B">
      <w:r>
        <w:t xml:space="preserve">The first parameter is a string, which contains the name of the FAST v8 primary input file. In the sample models, this string is contained in a variable called </w:t>
      </w:r>
      <w:proofErr w:type="spellStart"/>
      <w:r w:rsidRPr="00805E93">
        <w:rPr>
          <w:b/>
        </w:rPr>
        <w:t>FAST_InputFileName</w:t>
      </w:r>
      <w:proofErr w:type="spellEnd"/>
      <w:r>
        <w:t>.</w:t>
      </w:r>
    </w:p>
    <w:p w14:paraId="2164B49B" w14:textId="77777777" w:rsidR="00D0774B" w:rsidRPr="00810027" w:rsidRDefault="00D0774B" w:rsidP="003F0FFD">
      <w:pPr>
        <w:pStyle w:val="Heading4"/>
      </w:pPr>
      <w:proofErr w:type="spellStart"/>
      <w:r>
        <w:t>TMax</w:t>
      </w:r>
      <w:proofErr w:type="spellEnd"/>
    </w:p>
    <w:p w14:paraId="2164B49C" w14:textId="77777777" w:rsidR="008233CD" w:rsidRDefault="008233CD" w:rsidP="00D0774B">
      <w:r>
        <w:t xml:space="preserve">The second parameter is a double-precision real value called </w:t>
      </w:r>
      <w:proofErr w:type="spellStart"/>
      <w:r w:rsidRPr="00805E93">
        <w:rPr>
          <w:b/>
        </w:rPr>
        <w:t>TMax</w:t>
      </w:r>
      <w:proofErr w:type="spellEnd"/>
      <w:r>
        <w:t xml:space="preserve">. </w:t>
      </w:r>
      <w:r w:rsidR="00CA0AA7">
        <w:t xml:space="preserve">This </w:t>
      </w:r>
      <w:proofErr w:type="spellStart"/>
      <w:r w:rsidR="00CA0AA7" w:rsidRPr="00805E93">
        <w:rPr>
          <w:b/>
        </w:rPr>
        <w:t>TMax</w:t>
      </w:r>
      <w:proofErr w:type="spellEnd"/>
      <w:r w:rsidR="00CA0AA7">
        <w:t xml:space="preserve"> is used in place of the </w:t>
      </w:r>
      <w:proofErr w:type="spellStart"/>
      <w:r w:rsidR="00CA0AA7" w:rsidRPr="00805E93">
        <w:rPr>
          <w:b/>
        </w:rPr>
        <w:t>TMax</w:t>
      </w:r>
      <w:proofErr w:type="spellEnd"/>
      <w:r w:rsidR="00CA0AA7">
        <w:t xml:space="preserve"> specified in the FAST v8 primary input file, except for the following </w:t>
      </w:r>
      <w:r>
        <w:t xml:space="preserve">two </w:t>
      </w:r>
      <w:r w:rsidR="00CA0AA7">
        <w:t>cases:</w:t>
      </w:r>
      <w:r>
        <w:t xml:space="preserve"> </w:t>
      </w:r>
    </w:p>
    <w:p w14:paraId="2164B49D" w14:textId="17A76D8A" w:rsidR="00CA0AA7" w:rsidRDefault="00CA0AA7" w:rsidP="007C0572">
      <w:pPr>
        <w:pStyle w:val="ListParagraph"/>
        <w:numPr>
          <w:ilvl w:val="0"/>
          <w:numId w:val="25"/>
        </w:numPr>
      </w:pPr>
      <w:r>
        <w:lastRenderedPageBreak/>
        <w:t xml:space="preserve">If </w:t>
      </w:r>
      <w:proofErr w:type="spellStart"/>
      <w:r w:rsidRPr="00805E93">
        <w:rPr>
          <w:b/>
        </w:rPr>
        <w:t>TMax</w:t>
      </w:r>
      <w:proofErr w:type="spellEnd"/>
      <w:r>
        <w:t xml:space="preserve"> in the FAST v8 primary input file is larger than the one in Simulink, the </w:t>
      </w:r>
      <w:proofErr w:type="spellStart"/>
      <w:r w:rsidRPr="00805E93">
        <w:rPr>
          <w:b/>
        </w:rPr>
        <w:t>TMax</w:t>
      </w:r>
      <w:proofErr w:type="spellEnd"/>
      <w:r>
        <w:t xml:space="preserve"> </w:t>
      </w:r>
      <w:r w:rsidR="00CA094B">
        <w:t xml:space="preserve">from the primary input file </w:t>
      </w:r>
      <w:r>
        <w:t>will be used by the FAST modules</w:t>
      </w:r>
      <w:r w:rsidR="008233CD">
        <w:t xml:space="preserve"> (e.g., </w:t>
      </w:r>
      <w:proofErr w:type="spellStart"/>
      <w:r w:rsidR="008233CD">
        <w:t>HydroDyn’s</w:t>
      </w:r>
      <w:proofErr w:type="spellEnd"/>
      <w:r w:rsidR="008233CD">
        <w:t xml:space="preserve"> </w:t>
      </w:r>
      <w:r w:rsidR="00CA094B">
        <w:t>Waves sub</w:t>
      </w:r>
      <w:r w:rsidR="008233CD">
        <w:t>module).</w:t>
      </w:r>
    </w:p>
    <w:p w14:paraId="2164B49E" w14:textId="0D21F42B" w:rsidR="008233CD" w:rsidRDefault="008233CD" w:rsidP="007C0572">
      <w:pPr>
        <w:pStyle w:val="ListParagraph"/>
        <w:numPr>
          <w:ilvl w:val="0"/>
          <w:numId w:val="25"/>
        </w:numPr>
      </w:pPr>
      <w:r>
        <w:t xml:space="preserve">If </w:t>
      </w:r>
      <w:proofErr w:type="spellStart"/>
      <w:r w:rsidRPr="00805E93">
        <w:rPr>
          <w:b/>
        </w:rPr>
        <w:t>TMax</w:t>
      </w:r>
      <w:proofErr w:type="spellEnd"/>
      <w:r>
        <w:t xml:space="preserve"> in the FAST v8 primary input file is larger than the one in Simulink, the </w:t>
      </w:r>
      <w:proofErr w:type="spellStart"/>
      <w:r w:rsidRPr="00805E93">
        <w:rPr>
          <w:b/>
        </w:rPr>
        <w:t>TMax</w:t>
      </w:r>
      <w:proofErr w:type="spellEnd"/>
      <w:r>
        <w:t xml:space="preserve"> </w:t>
      </w:r>
      <w:r w:rsidR="00CA094B">
        <w:t xml:space="preserve">from the primary input file </w:t>
      </w:r>
      <w:r>
        <w:t xml:space="preserve">will be used to allocate space for the binary output file (if </w:t>
      </w:r>
      <w:proofErr w:type="spellStart"/>
      <w:r w:rsidR="007C0572" w:rsidRPr="00805E93">
        <w:rPr>
          <w:b/>
        </w:rPr>
        <w:t>OutFileFmt</w:t>
      </w:r>
      <w:proofErr w:type="spellEnd"/>
      <w:r w:rsidR="007C0572">
        <w:t xml:space="preserve"> /= 1</w:t>
      </w:r>
      <w:r>
        <w:t>).</w:t>
      </w:r>
    </w:p>
    <w:p w14:paraId="2164B49F" w14:textId="77777777" w:rsidR="007C0572" w:rsidRDefault="00D0774B" w:rsidP="007C0572">
      <w:pPr>
        <w:keepNext/>
        <w:jc w:val="center"/>
      </w:pPr>
      <w:r>
        <w:rPr>
          <w:noProof/>
        </w:rPr>
        <w:drawing>
          <wp:inline distT="0" distB="0" distL="0" distR="0" wp14:anchorId="2164B552" wp14:editId="2164B553">
            <wp:extent cx="5650173" cy="589079"/>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59641" b="93101"/>
                    <a:stretch/>
                  </pic:blipFill>
                  <pic:spPr bwMode="auto">
                    <a:xfrm>
                      <a:off x="0" y="0"/>
                      <a:ext cx="5720844" cy="596447"/>
                    </a:xfrm>
                    <a:prstGeom prst="rect">
                      <a:avLst/>
                    </a:prstGeom>
                    <a:ln>
                      <a:noFill/>
                    </a:ln>
                    <a:extLst>
                      <a:ext uri="{53640926-AAD7-44D8-BBD7-CCE9431645EC}">
                        <a14:shadowObscured xmlns:a14="http://schemas.microsoft.com/office/drawing/2010/main"/>
                      </a:ext>
                    </a:extLst>
                  </pic:spPr>
                </pic:pic>
              </a:graphicData>
            </a:graphic>
          </wp:inline>
        </w:drawing>
      </w:r>
    </w:p>
    <w:p w14:paraId="2164B4A0" w14:textId="73BF6221" w:rsidR="00D0774B" w:rsidRDefault="007C0572" w:rsidP="007C0572">
      <w:pPr>
        <w:pStyle w:val="Caption"/>
        <w:jc w:val="center"/>
      </w:pPr>
      <w:r>
        <w:t xml:space="preserve">Figure </w:t>
      </w:r>
      <w:r w:rsidR="005B138F">
        <w:fldChar w:fldCharType="begin"/>
      </w:r>
      <w:r w:rsidR="005B138F">
        <w:instrText xml:space="preserve"> SEQ Figure \* ARABIC </w:instrText>
      </w:r>
      <w:r w:rsidR="005B138F">
        <w:fldChar w:fldCharType="separate"/>
      </w:r>
      <w:r w:rsidR="00B66E17">
        <w:rPr>
          <w:noProof/>
        </w:rPr>
        <w:t>10</w:t>
      </w:r>
      <w:r w:rsidR="005B138F">
        <w:rPr>
          <w:noProof/>
        </w:rPr>
        <w:fldChar w:fldCharType="end"/>
      </w:r>
      <w:r>
        <w:t xml:space="preserve">: Using </w:t>
      </w:r>
      <w:proofErr w:type="spellStart"/>
      <w:r>
        <w:t>TMax</w:t>
      </w:r>
      <w:proofErr w:type="spellEnd"/>
      <w:r>
        <w:t xml:space="preserve"> to specify simulation end time in Simulink</w:t>
      </w:r>
    </w:p>
    <w:p w14:paraId="2164B4A1" w14:textId="77777777" w:rsidR="00D0774B" w:rsidRPr="00810027" w:rsidRDefault="00D0774B" w:rsidP="003F0FFD">
      <w:pPr>
        <w:pStyle w:val="Heading4"/>
      </w:pPr>
      <w:proofErr w:type="spellStart"/>
      <w:r>
        <w:t>NumAdditionalInputs</w:t>
      </w:r>
      <w:proofErr w:type="spellEnd"/>
    </w:p>
    <w:p w14:paraId="2164B4A2" w14:textId="19890D7A" w:rsidR="00D0774B" w:rsidRDefault="006A4CEA" w:rsidP="00D0774B">
      <w:r>
        <w:t>T</w:t>
      </w:r>
      <w:r w:rsidR="00D0774B">
        <w:t>he third parameter sent to the S-Function block</w:t>
      </w:r>
      <w:r>
        <w:t xml:space="preserve"> is </w:t>
      </w:r>
      <w:proofErr w:type="spellStart"/>
      <w:r w:rsidRPr="00805E93">
        <w:rPr>
          <w:b/>
        </w:rPr>
        <w:t>NumAdditionalInputs</w:t>
      </w:r>
      <w:proofErr w:type="spellEnd"/>
      <w:r w:rsidR="00D0774B">
        <w:t xml:space="preserve">. Currently, </w:t>
      </w:r>
      <w:proofErr w:type="spellStart"/>
      <w:r w:rsidR="00D0774B" w:rsidRPr="00805E93">
        <w:rPr>
          <w:b/>
        </w:rPr>
        <w:t>NumAdditionalInputs</w:t>
      </w:r>
      <w:proofErr w:type="spellEnd"/>
      <w:r w:rsidR="00D0774B">
        <w:rPr>
          <w:i/>
        </w:rPr>
        <w:t xml:space="preserve"> </w:t>
      </w:r>
      <w:r w:rsidR="00D0774B">
        <w:t xml:space="preserve">is </w:t>
      </w:r>
      <w:proofErr w:type="gramStart"/>
      <w:r w:rsidR="00D0774B">
        <w:t>0</w:t>
      </w:r>
      <w:proofErr w:type="gramEnd"/>
      <w:r w:rsidR="00D0774B">
        <w:t xml:space="preserve"> for most cases.</w:t>
      </w:r>
      <w:r w:rsidR="00805E93">
        <w:rPr>
          <w:rStyle w:val="FootnoteReference"/>
        </w:rPr>
        <w:footnoteReference w:id="15"/>
      </w:r>
    </w:p>
    <w:p w14:paraId="2164B4A4" w14:textId="77777777" w:rsidR="00D0774B" w:rsidRDefault="00D720E0" w:rsidP="003F0FFD">
      <w:pPr>
        <w:pStyle w:val="Heading3"/>
      </w:pPr>
      <w:bookmarkStart w:id="231" w:name="_Ref412806082"/>
      <w:r>
        <w:t xml:space="preserve">S-Function </w:t>
      </w:r>
      <w:r w:rsidR="00D0774B">
        <w:t>Inputs</w:t>
      </w:r>
      <w:bookmarkEnd w:id="231"/>
    </w:p>
    <w:p w14:paraId="2164B4A5" w14:textId="77777777" w:rsidR="00D0774B" w:rsidRPr="00810027" w:rsidRDefault="00D0774B" w:rsidP="00D0774B">
      <w:r>
        <w:t xml:space="preserve">The inputs to the FAST S-Function are values in an array of size </w:t>
      </w:r>
      <w:r w:rsidR="00FE259D">
        <w:t xml:space="preserve">8 </w:t>
      </w:r>
      <w:r>
        <w:t xml:space="preserve">+ </w:t>
      </w:r>
      <w:proofErr w:type="spellStart"/>
      <w:r w:rsidRPr="00805E93">
        <w:rPr>
          <w:b/>
        </w:rPr>
        <w:t>NumAdditionalInputs</w:t>
      </w:r>
      <w:proofErr w:type="spellEnd"/>
      <w:r>
        <w:t xml:space="preserve">. (See </w:t>
      </w:r>
      <w:r w:rsidR="00743E68">
        <w:t>section “</w:t>
      </w:r>
      <w:r>
        <w:fldChar w:fldCharType="begin"/>
      </w:r>
      <w:r>
        <w:instrText xml:space="preserve"> REF _Ref411514591 \h </w:instrText>
      </w:r>
      <w:r>
        <w:fldChar w:fldCharType="separate"/>
      </w:r>
      <w:r w:rsidR="00B66E17">
        <w:t>S-Function Parameters</w:t>
      </w:r>
      <w:r>
        <w:fldChar w:fldCharType="end"/>
      </w:r>
      <w:r w:rsidR="00743E68">
        <w:t>”</w:t>
      </w:r>
      <w:r w:rsidR="00775774">
        <w:t xml:space="preserve"> for an explanation of </w:t>
      </w:r>
      <w:proofErr w:type="spellStart"/>
      <w:r w:rsidR="00775774" w:rsidRPr="00805E93">
        <w:rPr>
          <w:b/>
        </w:rPr>
        <w:t>NumAdditionalInputs</w:t>
      </w:r>
      <w:proofErr w:type="spellEnd"/>
      <w:r w:rsidR="00775774">
        <w:t>.</w:t>
      </w:r>
      <w:r>
        <w:t>)</w:t>
      </w:r>
    </w:p>
    <w:p w14:paraId="2164B4A6" w14:textId="77777777" w:rsidR="00D0774B" w:rsidRDefault="00D0774B" w:rsidP="00D0774B">
      <w:r>
        <w:t>The values in the input array are as follows:</w:t>
      </w:r>
    </w:p>
    <w:p w14:paraId="2164B4A7" w14:textId="77777777" w:rsidR="00D0774B" w:rsidRDefault="00D0774B" w:rsidP="00D0774B">
      <w:pPr>
        <w:pStyle w:val="ListParagraph"/>
        <w:numPr>
          <w:ilvl w:val="0"/>
          <w:numId w:val="19"/>
        </w:numPr>
      </w:pPr>
      <w:r>
        <w:t>Generator torque</w:t>
      </w:r>
      <w:r w:rsidR="00540E39">
        <w:t xml:space="preserve"> (Nm)</w:t>
      </w:r>
    </w:p>
    <w:p w14:paraId="2164B4A8" w14:textId="77777777" w:rsidR="00D0774B" w:rsidRDefault="00D0774B" w:rsidP="00D0774B">
      <w:pPr>
        <w:pStyle w:val="ListParagraph"/>
        <w:numPr>
          <w:ilvl w:val="0"/>
          <w:numId w:val="19"/>
        </w:numPr>
      </w:pPr>
      <w:r>
        <w:t>Electrical power</w:t>
      </w:r>
      <w:r w:rsidR="00540E39">
        <w:t xml:space="preserve"> (W)</w:t>
      </w:r>
    </w:p>
    <w:p w14:paraId="2164B4A9" w14:textId="77777777" w:rsidR="00D0774B" w:rsidRDefault="00D0774B" w:rsidP="00D0774B">
      <w:pPr>
        <w:pStyle w:val="ListParagraph"/>
        <w:numPr>
          <w:ilvl w:val="0"/>
          <w:numId w:val="19"/>
        </w:numPr>
      </w:pPr>
      <w:r>
        <w:t>Commanded yaw position</w:t>
      </w:r>
      <w:r w:rsidR="00540E39">
        <w:t xml:space="preserve"> (radians)</w:t>
      </w:r>
    </w:p>
    <w:p w14:paraId="2164B4AA" w14:textId="77777777" w:rsidR="00D0774B" w:rsidRDefault="00D0774B" w:rsidP="00D0774B">
      <w:pPr>
        <w:pStyle w:val="ListParagraph"/>
        <w:numPr>
          <w:ilvl w:val="0"/>
          <w:numId w:val="19"/>
        </w:numPr>
      </w:pPr>
      <w:r>
        <w:t>Commanded yaw rate</w:t>
      </w:r>
      <w:r w:rsidR="00540E39">
        <w:t xml:space="preserve"> (radians/s)</w:t>
      </w:r>
    </w:p>
    <w:p w14:paraId="2164B4AB" w14:textId="77777777" w:rsidR="00D0774B" w:rsidRDefault="00D0774B" w:rsidP="00D0774B">
      <w:pPr>
        <w:pStyle w:val="ListParagraph"/>
        <w:numPr>
          <w:ilvl w:val="0"/>
          <w:numId w:val="19"/>
        </w:numPr>
      </w:pPr>
      <w:r>
        <w:t>Commanded pitch for blade 1</w:t>
      </w:r>
      <w:r w:rsidR="00540E39">
        <w:t xml:space="preserve"> (radians)</w:t>
      </w:r>
    </w:p>
    <w:p w14:paraId="2164B4AC" w14:textId="77777777" w:rsidR="00D0774B" w:rsidRDefault="00D0774B" w:rsidP="00D0774B">
      <w:pPr>
        <w:pStyle w:val="ListParagraph"/>
        <w:numPr>
          <w:ilvl w:val="0"/>
          <w:numId w:val="19"/>
        </w:numPr>
      </w:pPr>
      <w:r>
        <w:t>Commanded pitch for blade 2</w:t>
      </w:r>
      <w:r w:rsidR="00540E39">
        <w:t xml:space="preserve"> (radians)</w:t>
      </w:r>
    </w:p>
    <w:p w14:paraId="2164B4AD" w14:textId="77777777" w:rsidR="00CE549F" w:rsidRDefault="00D0774B" w:rsidP="00D0774B">
      <w:pPr>
        <w:pStyle w:val="ListParagraph"/>
        <w:numPr>
          <w:ilvl w:val="0"/>
          <w:numId w:val="19"/>
        </w:numPr>
      </w:pPr>
      <w:r>
        <w:t>Commanded pitch for blade 3</w:t>
      </w:r>
      <w:r w:rsidR="00540E39">
        <w:t xml:space="preserve"> (radians): note that this input is </w:t>
      </w:r>
      <w:r>
        <w:t xml:space="preserve">unused on 2-bladed turbines, but </w:t>
      </w:r>
      <w:r w:rsidR="00FE259D">
        <w:t xml:space="preserve">is always </w:t>
      </w:r>
      <w:r>
        <w:t xml:space="preserve">required as input to </w:t>
      </w:r>
      <w:r w:rsidR="00D56818">
        <w:t xml:space="preserve">the </w:t>
      </w:r>
      <w:r>
        <w:t>DLL</w:t>
      </w:r>
    </w:p>
    <w:p w14:paraId="2164B4AE" w14:textId="2A303904" w:rsidR="00D0774B" w:rsidRDefault="007F46A7" w:rsidP="00D0774B">
      <w:pPr>
        <w:pStyle w:val="ListParagraph"/>
        <w:numPr>
          <w:ilvl w:val="0"/>
          <w:numId w:val="19"/>
        </w:numPr>
      </w:pPr>
      <w:r>
        <w:t>Fraction of maximum h</w:t>
      </w:r>
      <w:r w:rsidR="00CE549F">
        <w:t xml:space="preserve">igh-speed shaft </w:t>
      </w:r>
      <w:r>
        <w:t>braking torque</w:t>
      </w:r>
      <w:r w:rsidR="00CE549F">
        <w:t xml:space="preserve"> (</w:t>
      </w:r>
      <w:r w:rsidR="00FE259D">
        <w:t>fractional value between 0 and 1</w:t>
      </w:r>
      <w:r w:rsidR="00CE549F">
        <w:t>)</w:t>
      </w:r>
    </w:p>
    <w:p w14:paraId="114F367B" w14:textId="6420BB54" w:rsidR="007B241F" w:rsidRDefault="008D29CA" w:rsidP="007B241F">
      <w:r>
        <w:t xml:space="preserve">Note that these inputs are passed from Simulink to ServoDyn. However, these inputs are used </w:t>
      </w:r>
      <w:r>
        <w:rPr>
          <w:i/>
        </w:rPr>
        <w:t>only if</w:t>
      </w:r>
      <w:r>
        <w:t xml:space="preserve"> the appropriate switches in the ServoDyn input file are selected. The </w:t>
      </w:r>
      <w:proofErr w:type="spellStart"/>
      <w:r w:rsidRPr="00805E93">
        <w:rPr>
          <w:b/>
        </w:rPr>
        <w:t>PCMode</w:t>
      </w:r>
      <w:proofErr w:type="spellEnd"/>
      <w:r>
        <w:t xml:space="preserve">, </w:t>
      </w:r>
      <w:proofErr w:type="spellStart"/>
      <w:r w:rsidRPr="00805E93">
        <w:rPr>
          <w:b/>
        </w:rPr>
        <w:t>VSContrl</w:t>
      </w:r>
      <w:proofErr w:type="spellEnd"/>
      <w:r>
        <w:t xml:space="preserve">, </w:t>
      </w:r>
      <w:proofErr w:type="spellStart"/>
      <w:r w:rsidRPr="00805E93">
        <w:rPr>
          <w:b/>
        </w:rPr>
        <w:t>YCMode</w:t>
      </w:r>
      <w:proofErr w:type="spellEnd"/>
      <w:r w:rsidR="00FE259D">
        <w:rPr>
          <w:i/>
        </w:rPr>
        <w:t>,</w:t>
      </w:r>
      <w:r w:rsidR="00FE259D" w:rsidRPr="00FE259D">
        <w:t xml:space="preserve"> </w:t>
      </w:r>
      <w:r w:rsidR="00FE259D">
        <w:t xml:space="preserve">and </w:t>
      </w:r>
      <w:proofErr w:type="spellStart"/>
      <w:r w:rsidR="00FE259D" w:rsidRPr="00805E93">
        <w:rPr>
          <w:b/>
        </w:rPr>
        <w:t>HSSBrMode</w:t>
      </w:r>
      <w:proofErr w:type="spellEnd"/>
      <w:r>
        <w:t xml:space="preserve"> parameters in the ServoDyn input file must be set to “4” to allow the inputs from Simulink to be used for pitch control, variable-speed control, </w:t>
      </w:r>
      <w:r w:rsidR="00703CA6">
        <w:t xml:space="preserve">nacelle </w:t>
      </w:r>
      <w:r>
        <w:t>yaw control,</w:t>
      </w:r>
      <w:r w:rsidR="00FE259D">
        <w:t xml:space="preserve"> and/or high-speed shaft braking</w:t>
      </w:r>
      <w:r>
        <w:t xml:space="preserve"> respectively.</w:t>
      </w:r>
    </w:p>
    <w:p w14:paraId="2164B4B0" w14:textId="77777777" w:rsidR="002A6D2A" w:rsidRDefault="002A6D2A" w:rsidP="002A6D2A">
      <w:pPr>
        <w:keepNext/>
        <w:jc w:val="center"/>
      </w:pPr>
      <w:r>
        <w:rPr>
          <w:noProof/>
        </w:rPr>
        <w:lastRenderedPageBreak/>
        <w:drawing>
          <wp:inline distT="0" distB="0" distL="0" distR="0" wp14:anchorId="2164B554" wp14:editId="2164B555">
            <wp:extent cx="5943600" cy="3282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282950"/>
                    </a:xfrm>
                    <a:prstGeom prst="rect">
                      <a:avLst/>
                    </a:prstGeom>
                  </pic:spPr>
                </pic:pic>
              </a:graphicData>
            </a:graphic>
          </wp:inline>
        </w:drawing>
      </w:r>
    </w:p>
    <w:p w14:paraId="2164B4B1" w14:textId="10249077" w:rsidR="002A6D2A" w:rsidRDefault="002A6D2A" w:rsidP="002A6D2A">
      <w:pPr>
        <w:pStyle w:val="Caption"/>
        <w:jc w:val="center"/>
      </w:pPr>
      <w:r>
        <w:t xml:space="preserve">Figure </w:t>
      </w:r>
      <w:r w:rsidR="005B138F">
        <w:fldChar w:fldCharType="begin"/>
      </w:r>
      <w:r w:rsidR="005B138F">
        <w:instrText xml:space="preserve"> SEQ Figure \* ARABIC </w:instrText>
      </w:r>
      <w:r w:rsidR="005B138F">
        <w:fldChar w:fldCharType="separate"/>
      </w:r>
      <w:r w:rsidR="00B66E17">
        <w:rPr>
          <w:noProof/>
        </w:rPr>
        <w:t>11</w:t>
      </w:r>
      <w:r w:rsidR="005B138F">
        <w:rPr>
          <w:noProof/>
        </w:rPr>
        <w:fldChar w:fldCharType="end"/>
      </w:r>
      <w:r>
        <w:t>: FAST v8 Nonlinear Wind Turbine Block in Simulink</w:t>
      </w:r>
    </w:p>
    <w:p w14:paraId="2164B4B2" w14:textId="77777777" w:rsidR="00D0774B" w:rsidRDefault="00D720E0" w:rsidP="003F0FFD">
      <w:pPr>
        <w:pStyle w:val="Heading3"/>
      </w:pPr>
      <w:r>
        <w:t xml:space="preserve">S-Function </w:t>
      </w:r>
      <w:r w:rsidR="00D0774B">
        <w:t>Outputs</w:t>
      </w:r>
    </w:p>
    <w:p w14:paraId="2164B4B3" w14:textId="77777777" w:rsidR="00D0774B" w:rsidRDefault="00D0774B" w:rsidP="00D0774B">
      <w:r>
        <w:t xml:space="preserve">The outputs from FAST to Simulink are the values that are written to the FAST output file(s). </w:t>
      </w:r>
      <w:r w:rsidR="00D56818">
        <w:t xml:space="preserve">The values are output to Simulink every time the S-Function is called, and thus, are not affected by FAST’s </w:t>
      </w:r>
      <w:proofErr w:type="spellStart"/>
      <w:r w:rsidR="00D56818" w:rsidRPr="00AD1DBB">
        <w:rPr>
          <w:b/>
        </w:rPr>
        <w:t>DT_Out</w:t>
      </w:r>
      <w:proofErr w:type="spellEnd"/>
      <w:r w:rsidR="00D56818">
        <w:t xml:space="preserve"> parameter. </w:t>
      </w:r>
      <w:r>
        <w:t xml:space="preserve">These </w:t>
      </w:r>
      <w:r w:rsidR="00D56818">
        <w:t xml:space="preserve">outputs </w:t>
      </w:r>
      <w:r>
        <w:t xml:space="preserve">are the channels defined in module </w:t>
      </w:r>
      <w:proofErr w:type="spellStart"/>
      <w:r w:rsidRPr="00AD1DBB">
        <w:rPr>
          <w:b/>
        </w:rPr>
        <w:t>OutList</w:t>
      </w:r>
      <w:proofErr w:type="spellEnd"/>
      <w:r>
        <w:rPr>
          <w:b/>
        </w:rPr>
        <w:t xml:space="preserve"> </w:t>
      </w:r>
      <w:r>
        <w:t xml:space="preserve">variables; these channel names and units are also written in the FAST summary file. At the </w:t>
      </w:r>
      <w:proofErr w:type="spellStart"/>
      <w:r>
        <w:t>FAST_SFunc</w:t>
      </w:r>
      <w:proofErr w:type="spellEnd"/>
      <w:r>
        <w:t xml:space="preserve"> block initialization, </w:t>
      </w:r>
      <w:proofErr w:type="spellStart"/>
      <w:r>
        <w:t>FAST_SFunc</w:t>
      </w:r>
      <w:proofErr w:type="spellEnd"/>
      <w:r>
        <w:t xml:space="preserve"> writes a cell array called “</w:t>
      </w:r>
      <w:proofErr w:type="spellStart"/>
      <w:r w:rsidR="00F24945">
        <w:t>O</w:t>
      </w:r>
      <w:r>
        <w:t>utList</w:t>
      </w:r>
      <w:proofErr w:type="spellEnd"/>
      <w:r>
        <w:t xml:space="preserve">” containing the names of these output channels to the </w:t>
      </w:r>
      <w:r w:rsidR="00AE3A86">
        <w:t xml:space="preserve">MATLAB </w:t>
      </w:r>
      <w:r>
        <w:t>base workspace.</w:t>
      </w:r>
      <w:r w:rsidR="00277AD8">
        <w:t xml:space="preserve"> Currently, there is a limit of 1000 outputs from FAST when used with the Simulink Interface.</w:t>
      </w:r>
    </w:p>
    <w:p w14:paraId="2164B4B4" w14:textId="77777777" w:rsidR="00D0774B" w:rsidRDefault="00D720E0" w:rsidP="003F0FFD">
      <w:pPr>
        <w:pStyle w:val="Heading3"/>
      </w:pPr>
      <w:bookmarkStart w:id="232" w:name="_Ref415562525"/>
      <w:r>
        <w:t xml:space="preserve">S-Function </w:t>
      </w:r>
      <w:r w:rsidR="00D0774B">
        <w:t>States</w:t>
      </w:r>
      <w:bookmarkEnd w:id="232"/>
    </w:p>
    <w:p w14:paraId="2164B4B5" w14:textId="0E633249" w:rsidR="00D0774B" w:rsidRPr="001821CD" w:rsidRDefault="00D0774B" w:rsidP="00D0774B">
      <w:r>
        <w:t>The FAST v8 S-Function does not register any states with Simulink. This effectively makes the block a discrete</w:t>
      </w:r>
      <w:r w:rsidR="00F24945">
        <w:t>-time</w:t>
      </w:r>
      <w:r>
        <w:t xml:space="preserve"> system which is solved inside the S-Function block. Whereas the FAST v7 Simulink models frequently required a time-delay block to </w:t>
      </w:r>
      <w:r w:rsidR="00F24945">
        <w:t>eliminate alge</w:t>
      </w:r>
      <w:r w:rsidR="00D56818">
        <w:t>b</w:t>
      </w:r>
      <w:r w:rsidR="00F24945">
        <w:t>raic loops</w:t>
      </w:r>
      <w:r w:rsidR="007F46A7">
        <w:t xml:space="preserve"> to enable</w:t>
      </w:r>
      <w:r>
        <w:t xml:space="preserve"> the system to solve, FAST v8 Simulink models should not need to implement a time-delay block.</w:t>
      </w:r>
    </w:p>
    <w:p w14:paraId="2164B4B6" w14:textId="77777777" w:rsidR="00D0774B" w:rsidRDefault="00D0774B" w:rsidP="003F0FFD">
      <w:pPr>
        <w:pStyle w:val="Heading2"/>
      </w:pPr>
      <w:bookmarkStart w:id="233" w:name="_Toc448331078"/>
      <w:r>
        <w:t>Converting FAST v7 Simulink Models to FAST v8</w:t>
      </w:r>
      <w:bookmarkEnd w:id="233"/>
    </w:p>
    <w:p w14:paraId="2164B4B7" w14:textId="77777777" w:rsidR="00D0774B" w:rsidRDefault="00D0774B" w:rsidP="003F0FFD">
      <w:pPr>
        <w:pStyle w:val="Heading3"/>
      </w:pPr>
      <w:r>
        <w:t>Convert FAST input file(s)</w:t>
      </w:r>
    </w:p>
    <w:p w14:paraId="2164B4B8" w14:textId="13C79E11" w:rsidR="00D720E0" w:rsidRPr="00D720E0" w:rsidRDefault="00D720E0" w:rsidP="00D56818">
      <w:r>
        <w:t xml:space="preserve">Any FAST </w:t>
      </w:r>
      <w:r w:rsidR="00F24945">
        <w:t>v</w:t>
      </w:r>
      <w:r>
        <w:t>7 input files must be converted to files for FAST v8 prior to using the FAST v8 Interface to Simulink. See the section “</w:t>
      </w:r>
      <w:r>
        <w:fldChar w:fldCharType="begin"/>
      </w:r>
      <w:r>
        <w:instrText xml:space="preserve"> REF _Ref352670793 \h </w:instrText>
      </w:r>
      <w:r>
        <w:fldChar w:fldCharType="separate"/>
      </w:r>
      <w:r w:rsidR="00B66E17">
        <w:t>Converting to FAST v8.15.x</w:t>
      </w:r>
      <w:r>
        <w:fldChar w:fldCharType="end"/>
      </w:r>
      <w:r>
        <w:t>” for help with this conversion.</w:t>
      </w:r>
    </w:p>
    <w:p w14:paraId="2164B4B9" w14:textId="77777777" w:rsidR="00D0774B" w:rsidRDefault="00D0774B" w:rsidP="003F0FFD">
      <w:pPr>
        <w:pStyle w:val="Heading3"/>
      </w:pPr>
      <w:r>
        <w:t>Edit Simulink model</w:t>
      </w:r>
    </w:p>
    <w:p w14:paraId="2164B4BA" w14:textId="77777777" w:rsidR="00D0774B" w:rsidRDefault="00D0774B" w:rsidP="00D0774B">
      <w:pPr>
        <w:pStyle w:val="ListParagraph"/>
        <w:numPr>
          <w:ilvl w:val="0"/>
          <w:numId w:val="20"/>
        </w:numPr>
      </w:pPr>
      <w:r>
        <w:t>Remove state integrations from</w:t>
      </w:r>
      <w:r w:rsidR="00D720E0">
        <w:t xml:space="preserve"> the </w:t>
      </w:r>
      <w:r>
        <w:t>FAST Nonlinear Wind Turbine block</w:t>
      </w:r>
      <w:r w:rsidR="00825D8B">
        <w:t>.</w:t>
      </w:r>
    </w:p>
    <w:p w14:paraId="2164B4BB" w14:textId="77777777" w:rsidR="00D0774B" w:rsidRDefault="00D0774B" w:rsidP="00D0774B">
      <w:pPr>
        <w:pStyle w:val="ListParagraph"/>
        <w:numPr>
          <w:ilvl w:val="0"/>
          <w:numId w:val="20"/>
        </w:numPr>
      </w:pPr>
      <w:r>
        <w:t>Remove time delay (if it exists)</w:t>
      </w:r>
      <w:r w:rsidR="00825D8B">
        <w:t>.</w:t>
      </w:r>
    </w:p>
    <w:p w14:paraId="2164B4BC" w14:textId="77777777" w:rsidR="00C47D84" w:rsidRDefault="00C47D84" w:rsidP="00C47D84">
      <w:pPr>
        <w:pStyle w:val="ListParagraph"/>
        <w:numPr>
          <w:ilvl w:val="0"/>
          <w:numId w:val="20"/>
        </w:numPr>
      </w:pPr>
      <w:r>
        <w:t xml:space="preserve">Add appropriate parameters to the </w:t>
      </w:r>
      <w:proofErr w:type="spellStart"/>
      <w:r>
        <w:t>FAST_SFunc</w:t>
      </w:r>
      <w:proofErr w:type="spellEnd"/>
      <w:r>
        <w:t xml:space="preserve"> block (see “</w:t>
      </w:r>
      <w:r>
        <w:fldChar w:fldCharType="begin"/>
      </w:r>
      <w:r>
        <w:instrText xml:space="preserve"> REF _Ref411514591 \h </w:instrText>
      </w:r>
      <w:r>
        <w:fldChar w:fldCharType="separate"/>
      </w:r>
      <w:r w:rsidR="00B66E17">
        <w:t>S-Function Parameters</w:t>
      </w:r>
      <w:r>
        <w:fldChar w:fldCharType="end"/>
      </w:r>
      <w:r>
        <w:t>”).</w:t>
      </w:r>
    </w:p>
    <w:p w14:paraId="2164B4BD" w14:textId="0BE06581" w:rsidR="00D0774B" w:rsidRDefault="00D0774B" w:rsidP="00D0774B">
      <w:pPr>
        <w:pStyle w:val="ListParagraph"/>
        <w:numPr>
          <w:ilvl w:val="0"/>
          <w:numId w:val="20"/>
        </w:numPr>
      </w:pPr>
      <w:r>
        <w:lastRenderedPageBreak/>
        <w:t xml:space="preserve">Change pitch controller to input </w:t>
      </w:r>
      <w:r w:rsidR="007F46A7">
        <w:t xml:space="preserve">three </w:t>
      </w:r>
      <w:r>
        <w:t xml:space="preserve">values instead of </w:t>
      </w:r>
      <w:proofErr w:type="spellStart"/>
      <w:r w:rsidRPr="00AD1DBB">
        <w:rPr>
          <w:b/>
        </w:rPr>
        <w:t>NumBl</w:t>
      </w:r>
      <w:proofErr w:type="spellEnd"/>
      <w:r>
        <w:t xml:space="preserve"> values</w:t>
      </w:r>
      <w:r w:rsidR="00825D8B">
        <w:t>.</w:t>
      </w:r>
    </w:p>
    <w:p w14:paraId="2164B4BE" w14:textId="77777777" w:rsidR="00CE549F" w:rsidRDefault="00CE549F" w:rsidP="00D0774B">
      <w:pPr>
        <w:pStyle w:val="ListParagraph"/>
        <w:numPr>
          <w:ilvl w:val="0"/>
          <w:numId w:val="20"/>
        </w:numPr>
      </w:pPr>
      <w:r>
        <w:t>Add an input for the high-speed shaft brake fraction</w:t>
      </w:r>
      <w:r w:rsidR="00825D8B">
        <w:t>.</w:t>
      </w:r>
    </w:p>
    <w:p w14:paraId="2164B4BF" w14:textId="5DA819C1" w:rsidR="00D0774B" w:rsidRDefault="00D0774B" w:rsidP="00D0774B">
      <w:pPr>
        <w:pStyle w:val="ListParagraph"/>
        <w:numPr>
          <w:ilvl w:val="0"/>
          <w:numId w:val="20"/>
        </w:numPr>
      </w:pPr>
      <w:r>
        <w:t>There are no continuous states</w:t>
      </w:r>
      <w:r w:rsidR="007F46A7">
        <w:t xml:space="preserve"> in the </w:t>
      </w:r>
      <w:proofErr w:type="spellStart"/>
      <w:r w:rsidR="007F46A7">
        <w:t>FAST_SFunc</w:t>
      </w:r>
      <w:proofErr w:type="spellEnd"/>
      <w:r>
        <w:t xml:space="preserve">, so the solver may be changed to </w:t>
      </w:r>
      <w:proofErr w:type="spellStart"/>
      <w:r>
        <w:t>FixedStepDiscrete</w:t>
      </w:r>
      <w:proofErr w:type="spellEnd"/>
      <w:r>
        <w:t>.</w:t>
      </w:r>
    </w:p>
    <w:p w14:paraId="2164B4C0" w14:textId="71A01FA4" w:rsidR="00D0774B" w:rsidRDefault="00D0774B" w:rsidP="00D0774B">
      <w:pPr>
        <w:pStyle w:val="ListParagraph"/>
        <w:numPr>
          <w:ilvl w:val="0"/>
          <w:numId w:val="20"/>
        </w:numPr>
      </w:pPr>
      <w:r>
        <w:t xml:space="preserve">If </w:t>
      </w:r>
      <w:r w:rsidR="00D720E0">
        <w:t xml:space="preserve">the Simulink model </w:t>
      </w:r>
      <w:r>
        <w:t>previously used states (</w:t>
      </w:r>
      <w:r w:rsidRPr="00653C1F">
        <w:rPr>
          <w:i/>
        </w:rPr>
        <w:t>q</w:t>
      </w:r>
      <w:r>
        <w:t xml:space="preserve">, </w:t>
      </w:r>
      <w:proofErr w:type="spellStart"/>
      <w:r w:rsidRPr="00653C1F">
        <w:rPr>
          <w:i/>
        </w:rPr>
        <w:t>qdot</w:t>
      </w:r>
      <w:proofErr w:type="spellEnd"/>
      <w:r>
        <w:t>) from FAST v7, choose the appropriate state outputs from ElastoDyn instead (see OutListParameters.xlsx</w:t>
      </w:r>
      <w:r w:rsidR="00201C65">
        <w:t xml:space="preserve"> in the FAST archive</w:t>
      </w:r>
      <w:r>
        <w:t>).</w:t>
      </w:r>
    </w:p>
    <w:p w14:paraId="2164B4C1" w14:textId="77777777" w:rsidR="00707227" w:rsidRDefault="00707227" w:rsidP="00D0774B">
      <w:pPr>
        <w:pStyle w:val="ListParagraph"/>
        <w:numPr>
          <w:ilvl w:val="0"/>
          <w:numId w:val="20"/>
        </w:numPr>
      </w:pPr>
      <w:r>
        <w:t>Replace any previously used output channels that don’t exist in FAST v8.</w:t>
      </w:r>
    </w:p>
    <w:p w14:paraId="2164B4C2" w14:textId="77777777" w:rsidR="00D0774B" w:rsidRDefault="00D0774B" w:rsidP="003F0FFD">
      <w:pPr>
        <w:pStyle w:val="Heading3"/>
      </w:pPr>
      <w:r>
        <w:t>Initialization</w:t>
      </w:r>
    </w:p>
    <w:p w14:paraId="2164B4C3" w14:textId="77777777" w:rsidR="00D0774B" w:rsidRDefault="00D0774B" w:rsidP="00D0774B">
      <w:r>
        <w:t xml:space="preserve">The Simulink interface for FAST v8 does not read </w:t>
      </w:r>
      <w:r>
        <w:rPr>
          <w:i/>
        </w:rPr>
        <w:t>any</w:t>
      </w:r>
      <w:r>
        <w:t xml:space="preserve"> variables defined in the </w:t>
      </w:r>
      <w:r w:rsidR="00AE3A86">
        <w:t xml:space="preserve">MATLAB </w:t>
      </w:r>
      <w:r>
        <w:t xml:space="preserve">workspace, which means the </w:t>
      </w:r>
      <w:proofErr w:type="spellStart"/>
      <w:r w:rsidR="008F632E" w:rsidRPr="00AD1DBB">
        <w:t>SimSetup.m</w:t>
      </w:r>
      <w:proofErr w:type="spellEnd"/>
      <w:r w:rsidR="008F632E">
        <w:t xml:space="preserve"> and </w:t>
      </w:r>
      <w:proofErr w:type="spellStart"/>
      <w:r w:rsidRPr="00AD1DBB">
        <w:t>Read_FAST_Input.m</w:t>
      </w:r>
      <w:proofErr w:type="spellEnd"/>
      <w:r w:rsidRPr="00846423">
        <w:t xml:space="preserve"> </w:t>
      </w:r>
      <w:r>
        <w:t>file</w:t>
      </w:r>
      <w:r w:rsidR="008F632E">
        <w:t>s</w:t>
      </w:r>
      <w:r w:rsidR="00792AB8">
        <w:t xml:space="preserve"> used by the Simulink interface for FAST v7</w:t>
      </w:r>
      <w:r>
        <w:t xml:space="preserve"> do not exist in v8. All values required for the DLL to run are passed directly through S-Function parameters (</w:t>
      </w:r>
      <w:r w:rsidR="00825D8B">
        <w:t>s</w:t>
      </w:r>
      <w:r>
        <w:t>ee section “</w:t>
      </w:r>
      <w:r>
        <w:fldChar w:fldCharType="begin"/>
      </w:r>
      <w:r>
        <w:instrText xml:space="preserve"> REF _Ref411514591 \h </w:instrText>
      </w:r>
      <w:r>
        <w:fldChar w:fldCharType="separate"/>
      </w:r>
      <w:r w:rsidR="00B66E17">
        <w:t>S-Function Parameters</w:t>
      </w:r>
      <w:r>
        <w:fldChar w:fldCharType="end"/>
      </w:r>
      <w:r>
        <w:t>”)</w:t>
      </w:r>
      <w:r w:rsidR="00825D8B">
        <w:t xml:space="preserve"> and S-Function inputs (section “</w:t>
      </w:r>
      <w:r w:rsidR="00825D8B">
        <w:fldChar w:fldCharType="begin"/>
      </w:r>
      <w:r w:rsidR="00825D8B">
        <w:instrText xml:space="preserve"> REF _Ref412806082 \h </w:instrText>
      </w:r>
      <w:r w:rsidR="00825D8B">
        <w:fldChar w:fldCharType="separate"/>
      </w:r>
      <w:r w:rsidR="00B66E17">
        <w:t>S-Function Inputs</w:t>
      </w:r>
      <w:r w:rsidR="00825D8B">
        <w:fldChar w:fldCharType="end"/>
      </w:r>
      <w:r w:rsidR="00825D8B">
        <w:t>”)</w:t>
      </w:r>
      <w:r>
        <w:t>.</w:t>
      </w:r>
    </w:p>
    <w:p w14:paraId="56BF7B9A" w14:textId="3BD8367D" w:rsidR="007B241F" w:rsidRDefault="007B241F" w:rsidP="007B241F">
      <w:r>
        <w:t xml:space="preserve">Note that </w:t>
      </w:r>
      <w:r w:rsidR="00DF7441">
        <w:t xml:space="preserve">the Simulink interface for FAST v8 </w:t>
      </w:r>
      <w:r>
        <w:t>does not use the initial conditions from Simulink; all initial condition data comes from the FAST library.</w:t>
      </w:r>
    </w:p>
    <w:p w14:paraId="2164B4C4" w14:textId="15E42E39" w:rsidR="00D0774B" w:rsidRPr="00825D8B" w:rsidRDefault="00D0774B" w:rsidP="00825D8B">
      <w:r>
        <w:t xml:space="preserve">After FAST v8 is initialized, it places two variables, </w:t>
      </w:r>
      <w:proofErr w:type="spellStart"/>
      <w:r w:rsidRPr="00AD1DBB">
        <w:rPr>
          <w:b/>
        </w:rPr>
        <w:t>OutList</w:t>
      </w:r>
      <w:proofErr w:type="spellEnd"/>
      <w:r>
        <w:t xml:space="preserve">, and </w:t>
      </w:r>
      <w:r w:rsidRPr="00AD1DBB">
        <w:rPr>
          <w:b/>
        </w:rPr>
        <w:t>DT</w:t>
      </w:r>
      <w:r>
        <w:t xml:space="preserve"> in the </w:t>
      </w:r>
      <w:r w:rsidR="00AE3A86">
        <w:t xml:space="preserve">MATLAB </w:t>
      </w:r>
      <w:r>
        <w:t xml:space="preserve">workspace. </w:t>
      </w:r>
      <w:proofErr w:type="spellStart"/>
      <w:r w:rsidRPr="00AD1DBB">
        <w:rPr>
          <w:b/>
        </w:rPr>
        <w:t>OutList</w:t>
      </w:r>
      <w:proofErr w:type="spellEnd"/>
      <w:r>
        <w:t xml:space="preserve"> is a cell array of channel names corresponding to the FAST output channels, and </w:t>
      </w:r>
      <w:r w:rsidRPr="00AD1DBB">
        <w:rPr>
          <w:b/>
        </w:rPr>
        <w:t>DT</w:t>
      </w:r>
      <w:r>
        <w:rPr>
          <w:i/>
        </w:rPr>
        <w:t xml:space="preserve"> </w:t>
      </w:r>
      <w:r>
        <w:t xml:space="preserve">is a </w:t>
      </w:r>
      <w:r w:rsidR="00021903">
        <w:t xml:space="preserve">double-precision </w:t>
      </w:r>
      <w:r>
        <w:t xml:space="preserve">real value </w:t>
      </w:r>
      <w:r w:rsidR="00792AB8">
        <w:t xml:space="preserve">storing the time step from the FAST v8 primary input file </w:t>
      </w:r>
      <w:r>
        <w:t xml:space="preserve">that </w:t>
      </w:r>
      <w:r w:rsidR="008204F5">
        <w:t>may be</w:t>
      </w:r>
      <w:r w:rsidR="00825D8B">
        <w:t xml:space="preserve"> used in</w:t>
      </w:r>
      <w:r>
        <w:t xml:space="preserve"> the Simulink solver.</w:t>
      </w:r>
      <w:r w:rsidR="00825D8B">
        <w:t xml:space="preserve"> (Note: </w:t>
      </w:r>
      <w:r w:rsidR="00825D8B" w:rsidRPr="00201C65">
        <w:rPr>
          <w:b/>
        </w:rPr>
        <w:t>DT</w:t>
      </w:r>
      <w:r w:rsidR="00825D8B">
        <w:t xml:space="preserve"> </w:t>
      </w:r>
      <w:r w:rsidR="008204F5">
        <w:t xml:space="preserve">is the sample rate that </w:t>
      </w:r>
      <w:proofErr w:type="spellStart"/>
      <w:r w:rsidR="008204F5">
        <w:t>FAST_SFunc</w:t>
      </w:r>
      <w:proofErr w:type="spellEnd"/>
      <w:r w:rsidR="008204F5">
        <w:t xml:space="preserve"> is called. It </w:t>
      </w:r>
      <w:r w:rsidR="00825D8B">
        <w:t xml:space="preserve">need not be the same value as in the Simulink solver, but Simulink requires that </w:t>
      </w:r>
      <w:r w:rsidR="00825D8B" w:rsidRPr="00201C65">
        <w:rPr>
          <w:b/>
        </w:rPr>
        <w:t>DT</w:t>
      </w:r>
      <w:r w:rsidR="00825D8B">
        <w:t xml:space="preserve"> be an integer multiple of </w:t>
      </w:r>
      <w:r w:rsidR="001B3FFF">
        <w:t xml:space="preserve">the </w:t>
      </w:r>
      <w:r w:rsidR="00825D8B">
        <w:t xml:space="preserve">Simulink solver’s fundamental sample time.) </w:t>
      </w:r>
    </w:p>
    <w:p w14:paraId="2164B4C5" w14:textId="3199C97D" w:rsidR="00D0774B" w:rsidRPr="00695543" w:rsidRDefault="00D0774B" w:rsidP="00D0774B">
      <w:pPr>
        <w:rPr>
          <w:i/>
        </w:rPr>
      </w:pPr>
      <w:r>
        <w:t xml:space="preserve">Depending on the model, you may have to set </w:t>
      </w:r>
      <w:r w:rsidRPr="00AD1DBB">
        <w:rPr>
          <w:b/>
        </w:rPr>
        <w:t>DT</w:t>
      </w:r>
      <w:r>
        <w:t xml:space="preserve"> and </w:t>
      </w:r>
      <w:proofErr w:type="spellStart"/>
      <w:r w:rsidRPr="00AD1DBB">
        <w:rPr>
          <w:b/>
        </w:rPr>
        <w:t>OutList</w:t>
      </w:r>
      <w:proofErr w:type="spellEnd"/>
      <w:r>
        <w:t xml:space="preserve"> prior to running your Simulink model. The two sample models included in the FAST archive do not require this step, but </w:t>
      </w:r>
      <w:r w:rsidR="00C47D84">
        <w:t xml:space="preserve">it may be required for </w:t>
      </w:r>
      <w:r>
        <w:t xml:space="preserve">more complicated models; this is because the </w:t>
      </w:r>
      <w:proofErr w:type="spellStart"/>
      <w:r>
        <w:t>FAST_SFunc</w:t>
      </w:r>
      <w:proofErr w:type="spellEnd"/>
      <w:r>
        <w:t xml:space="preserve"> block may not be initialized before Simulink checks </w:t>
      </w:r>
      <w:r w:rsidR="00792AB8">
        <w:t>whether</w:t>
      </w:r>
      <w:r>
        <w:t xml:space="preserve"> other blocks are valid. </w:t>
      </w:r>
      <w:proofErr w:type="spellStart"/>
      <w:r w:rsidRPr="00AD1DBB">
        <w:rPr>
          <w:b/>
        </w:rPr>
        <w:t>OutList</w:t>
      </w:r>
      <w:proofErr w:type="spellEnd"/>
      <w:r w:rsidRPr="00B0353E">
        <w:rPr>
          <w:i/>
        </w:rPr>
        <w:t xml:space="preserve"> </w:t>
      </w:r>
      <w:r>
        <w:t xml:space="preserve">and </w:t>
      </w:r>
      <w:r w:rsidRPr="00AD1DBB">
        <w:rPr>
          <w:b/>
        </w:rPr>
        <w:t>DT</w:t>
      </w:r>
      <w:r>
        <w:t xml:space="preserve"> will be overwritten before </w:t>
      </w:r>
      <w:proofErr w:type="spellStart"/>
      <w:r>
        <w:t>FAST_SFunc</w:t>
      </w:r>
      <w:proofErr w:type="spellEnd"/>
      <w:r>
        <w:t xml:space="preserve"> calculates any output, so they do not necessarily have to be correct when initialized; they just have to exist</w:t>
      </w:r>
      <w:r w:rsidR="00E64C2D">
        <w:t xml:space="preserve"> so that the rest of the model can be evaluated</w:t>
      </w:r>
      <w:r>
        <w:t>.</w:t>
      </w:r>
      <w:r w:rsidR="00C235A0">
        <w:t xml:space="preserve"> </w:t>
      </w:r>
      <w:r w:rsidR="00695543" w:rsidRPr="00695543">
        <w:rPr>
          <w:b/>
          <w:i/>
        </w:rPr>
        <w:t>Note, however, that w</w:t>
      </w:r>
      <w:r w:rsidR="006F68B9" w:rsidRPr="00695543">
        <w:rPr>
          <w:b/>
          <w:i/>
        </w:rPr>
        <w:t xml:space="preserve">e have noticed some models </w:t>
      </w:r>
      <w:r w:rsidR="00C235A0" w:rsidRPr="00695543">
        <w:rPr>
          <w:b/>
          <w:i/>
        </w:rPr>
        <w:t xml:space="preserve">require </w:t>
      </w:r>
      <w:proofErr w:type="spellStart"/>
      <w:r w:rsidR="00C235A0" w:rsidRPr="00695543">
        <w:rPr>
          <w:i/>
        </w:rPr>
        <w:t>OutList</w:t>
      </w:r>
      <w:proofErr w:type="spellEnd"/>
      <w:r w:rsidR="00C235A0" w:rsidRPr="00695543">
        <w:rPr>
          <w:b/>
          <w:i/>
        </w:rPr>
        <w:t xml:space="preserve"> to be exact before calling </w:t>
      </w:r>
      <w:proofErr w:type="spellStart"/>
      <w:r w:rsidR="00C235A0" w:rsidRPr="00695543">
        <w:rPr>
          <w:b/>
          <w:i/>
        </w:rPr>
        <w:t>FAST_SFunc</w:t>
      </w:r>
      <w:proofErr w:type="spellEnd"/>
      <w:r w:rsidR="00C235A0" w:rsidRPr="00695543">
        <w:rPr>
          <w:b/>
          <w:i/>
        </w:rPr>
        <w:t xml:space="preserve"> at initialization; the expression blocks are not getting </w:t>
      </w:r>
      <w:r w:rsidR="000869ED" w:rsidRPr="00695543">
        <w:rPr>
          <w:b/>
          <w:i/>
        </w:rPr>
        <w:t xml:space="preserve">completely </w:t>
      </w:r>
      <w:r w:rsidR="00C235A0" w:rsidRPr="00695543">
        <w:rPr>
          <w:b/>
          <w:i/>
        </w:rPr>
        <w:t>reevaluated during the model’s execution</w:t>
      </w:r>
      <w:r w:rsidR="000869ED" w:rsidRPr="00695543">
        <w:rPr>
          <w:b/>
          <w:i/>
        </w:rPr>
        <w:t xml:space="preserve"> (</w:t>
      </w:r>
      <w:r w:rsidR="00695543">
        <w:rPr>
          <w:b/>
          <w:i/>
        </w:rPr>
        <w:t xml:space="preserve">when </w:t>
      </w:r>
      <w:r w:rsidR="000869ED" w:rsidRPr="00695543">
        <w:rPr>
          <w:b/>
          <w:i/>
        </w:rPr>
        <w:t xml:space="preserve">it reevaluates the </w:t>
      </w:r>
      <w:r w:rsidR="00695543">
        <w:rPr>
          <w:b/>
          <w:i/>
        </w:rPr>
        <w:t xml:space="preserve">expression </w:t>
      </w:r>
      <w:r w:rsidR="000869ED" w:rsidRPr="00695543">
        <w:rPr>
          <w:b/>
          <w:i/>
        </w:rPr>
        <w:t>u</w:t>
      </w:r>
      <w:r w:rsidR="00695543">
        <w:rPr>
          <w:b/>
          <w:i/>
        </w:rPr>
        <w:t>(</w:t>
      </w:r>
      <w:proofErr w:type="spellStart"/>
      <w:r w:rsidR="00695543">
        <w:rPr>
          <w:b/>
          <w:i/>
        </w:rPr>
        <w:t>strcmp</w:t>
      </w:r>
      <w:proofErr w:type="spellEnd"/>
      <w:r w:rsidR="00695543">
        <w:rPr>
          <w:b/>
          <w:i/>
        </w:rPr>
        <w:t>(’</w:t>
      </w:r>
      <w:proofErr w:type="spellStart"/>
      <w:r w:rsidR="00695543">
        <w:rPr>
          <w:b/>
          <w:i/>
        </w:rPr>
        <w:t>VarName</w:t>
      </w:r>
      <w:proofErr w:type="spellEnd"/>
      <w:r w:rsidR="00695543">
        <w:rPr>
          <w:b/>
          <w:i/>
        </w:rPr>
        <w:t>’,</w:t>
      </w:r>
      <w:r w:rsidR="00695543" w:rsidRPr="00695543">
        <w:rPr>
          <w:b/>
          <w:i/>
        </w:rPr>
        <w:t xml:space="preserve"> </w:t>
      </w:r>
      <w:proofErr w:type="spellStart"/>
      <w:r w:rsidR="00695543">
        <w:rPr>
          <w:b/>
          <w:i/>
        </w:rPr>
        <w:t>OutList</w:t>
      </w:r>
      <w:proofErr w:type="spellEnd"/>
      <w:r w:rsidR="00695543">
        <w:rPr>
          <w:b/>
          <w:i/>
        </w:rPr>
        <w:t>))</w:t>
      </w:r>
      <w:r w:rsidR="000869ED" w:rsidRPr="00695543">
        <w:rPr>
          <w:b/>
          <w:i/>
        </w:rPr>
        <w:t>,</w:t>
      </w:r>
      <w:r w:rsidR="00695543">
        <w:rPr>
          <w:b/>
          <w:i/>
        </w:rPr>
        <w:t xml:space="preserve"> u changes but </w:t>
      </w:r>
      <w:r w:rsidR="00695543" w:rsidRPr="008D7192">
        <w:rPr>
          <w:b/>
          <w:i/>
        </w:rPr>
        <w:t>the expression for the index</w:t>
      </w:r>
      <w:r w:rsidR="00695543">
        <w:rPr>
          <w:b/>
          <w:i/>
        </w:rPr>
        <w:t xml:space="preserve">, </w:t>
      </w:r>
      <w:proofErr w:type="spellStart"/>
      <w:r w:rsidR="00695543">
        <w:rPr>
          <w:b/>
          <w:i/>
        </w:rPr>
        <w:t>strcmp</w:t>
      </w:r>
      <w:proofErr w:type="spellEnd"/>
      <w:r w:rsidR="00695543">
        <w:rPr>
          <w:b/>
          <w:i/>
        </w:rPr>
        <w:t>(’</w:t>
      </w:r>
      <w:proofErr w:type="spellStart"/>
      <w:r w:rsidR="00695543">
        <w:rPr>
          <w:b/>
          <w:i/>
        </w:rPr>
        <w:t>VarName</w:t>
      </w:r>
      <w:proofErr w:type="spellEnd"/>
      <w:r w:rsidR="00695543">
        <w:rPr>
          <w:b/>
          <w:i/>
        </w:rPr>
        <w:t>’,</w:t>
      </w:r>
      <w:r w:rsidR="00695543" w:rsidRPr="00695543">
        <w:rPr>
          <w:b/>
          <w:i/>
        </w:rPr>
        <w:t xml:space="preserve"> </w:t>
      </w:r>
      <w:proofErr w:type="spellStart"/>
      <w:r w:rsidR="00695543">
        <w:rPr>
          <w:b/>
          <w:i/>
        </w:rPr>
        <w:t>OutList</w:t>
      </w:r>
      <w:proofErr w:type="spellEnd"/>
      <w:r w:rsidR="00695543">
        <w:rPr>
          <w:b/>
          <w:i/>
        </w:rPr>
        <w:t>), is</w:t>
      </w:r>
      <w:r w:rsidR="000869ED" w:rsidRPr="00695543">
        <w:rPr>
          <w:b/>
          <w:i/>
        </w:rPr>
        <w:t xml:space="preserve"> not reevaluate</w:t>
      </w:r>
      <w:r w:rsidR="00695543">
        <w:rPr>
          <w:b/>
          <w:i/>
        </w:rPr>
        <w:t>d</w:t>
      </w:r>
      <w:r w:rsidR="00D00239">
        <w:rPr>
          <w:b/>
          <w:i/>
        </w:rPr>
        <w:t>)</w:t>
      </w:r>
      <w:r w:rsidR="000869ED" w:rsidRPr="00695543">
        <w:rPr>
          <w:b/>
          <w:i/>
        </w:rPr>
        <w:t>.</w:t>
      </w:r>
    </w:p>
    <w:p w14:paraId="2164B4C6" w14:textId="77777777" w:rsidR="00D0774B" w:rsidRDefault="00D0774B" w:rsidP="003F0FFD">
      <w:pPr>
        <w:pStyle w:val="Heading3"/>
      </w:pPr>
      <w:r>
        <w:t>Output Files</w:t>
      </w:r>
    </w:p>
    <w:p w14:paraId="2164B4C7" w14:textId="54B6532F" w:rsidR="00D0774B" w:rsidRPr="00CF6F12" w:rsidRDefault="00D0774B" w:rsidP="00D0774B">
      <w:r>
        <w:t>Output files from FAST v8 for Simulink are named &lt;</w:t>
      </w:r>
      <w:proofErr w:type="spellStart"/>
      <w:r>
        <w:t>RootName</w:t>
      </w:r>
      <w:proofErr w:type="spellEnd"/>
      <w:r>
        <w:t>&gt;.</w:t>
      </w:r>
      <w:proofErr w:type="spellStart"/>
      <w:r>
        <w:t>SFunc</w:t>
      </w:r>
      <w:proofErr w:type="spellEnd"/>
      <w:proofErr w:type="gramStart"/>
      <w:r>
        <w:t>.&lt;</w:t>
      </w:r>
      <w:proofErr w:type="spellStart"/>
      <w:proofErr w:type="gramEnd"/>
      <w:r>
        <w:t>ext</w:t>
      </w:r>
      <w:proofErr w:type="spellEnd"/>
      <w:r>
        <w:t>&gt;. This is in contrast to files from FAST v7, which were named &lt;</w:t>
      </w:r>
      <w:proofErr w:type="spellStart"/>
      <w:r>
        <w:t>RootName</w:t>
      </w:r>
      <w:proofErr w:type="spellEnd"/>
      <w:r>
        <w:t>&gt;_</w:t>
      </w:r>
      <w:proofErr w:type="spellStart"/>
      <w:r>
        <w:t>SFunc</w:t>
      </w:r>
      <w:proofErr w:type="spellEnd"/>
      <w:proofErr w:type="gramStart"/>
      <w:r>
        <w:t>.&lt;</w:t>
      </w:r>
      <w:proofErr w:type="spellStart"/>
      <w:proofErr w:type="gramEnd"/>
      <w:r>
        <w:t>ext</w:t>
      </w:r>
      <w:proofErr w:type="spellEnd"/>
      <w:r>
        <w:t>&gt;. Note that the extensions in FAST v8 have changed from w</w:t>
      </w:r>
      <w:r w:rsidR="00BC064B">
        <w:t>hat was used in FAST v7 (see section</w:t>
      </w:r>
      <w:r w:rsidR="00604402">
        <w:t xml:space="preserve"> “</w:t>
      </w:r>
      <w:r w:rsidR="00604402">
        <w:fldChar w:fldCharType="begin"/>
      </w:r>
      <w:r w:rsidR="00604402">
        <w:instrText xml:space="preserve"> REF _Ref415574957 \h </w:instrText>
      </w:r>
      <w:r w:rsidR="00604402">
        <w:fldChar w:fldCharType="separate"/>
      </w:r>
      <w:r w:rsidR="00B66E17">
        <w:t>FAST v8 Input and Output Files</w:t>
      </w:r>
      <w:r w:rsidR="00604402">
        <w:fldChar w:fldCharType="end"/>
      </w:r>
      <w:r w:rsidR="00604402">
        <w:t>”</w:t>
      </w:r>
      <w:r>
        <w:t xml:space="preserve">). </w:t>
      </w:r>
    </w:p>
    <w:p w14:paraId="2164B4C8" w14:textId="77777777" w:rsidR="00703CA6" w:rsidRDefault="00703CA6" w:rsidP="00703CA6">
      <w:pPr>
        <w:pStyle w:val="Heading2"/>
      </w:pPr>
      <w:bookmarkStart w:id="234" w:name="_Toc448331079"/>
      <w:r>
        <w:t>Running FAST in Simulink</w:t>
      </w:r>
      <w:bookmarkEnd w:id="234"/>
    </w:p>
    <w:p w14:paraId="3F272AF4" w14:textId="6F47AA50" w:rsidR="001B7F07" w:rsidRDefault="00703CA6" w:rsidP="001B7F07">
      <w:r>
        <w:t xml:space="preserve">To run the FAST S-Function from Simulink, </w:t>
      </w:r>
      <w:r w:rsidR="00AE3A86">
        <w:t xml:space="preserve">MATLAB </w:t>
      </w:r>
      <w:r>
        <w:t xml:space="preserve">must be able to find the appropriate DLLs. This includes the </w:t>
      </w:r>
      <w:proofErr w:type="spellStart"/>
      <w:r>
        <w:t>FAST_SFunc.mex</w:t>
      </w:r>
      <w:proofErr w:type="spellEnd"/>
      <w:r>
        <w:t xml:space="preserve">*, </w:t>
      </w:r>
      <w:proofErr w:type="spellStart"/>
      <w:r>
        <w:t>FAST_Library</w:t>
      </w:r>
      <w:proofErr w:type="spellEnd"/>
      <w:r>
        <w:t>_*.</w:t>
      </w:r>
      <w:proofErr w:type="spellStart"/>
      <w:r>
        <w:t>dll</w:t>
      </w:r>
      <w:proofErr w:type="spellEnd"/>
      <w:r>
        <w:t xml:space="preserve">, and MAP_*.dll files. All of these files are contained </w:t>
      </w:r>
      <w:r>
        <w:lastRenderedPageBreak/>
        <w:t xml:space="preserve">in the FAST archive’s bin directory, so the easiest way to do this is to add the </w:t>
      </w:r>
      <w:r w:rsidRPr="00491B45">
        <w:t>&lt;FAST</w:t>
      </w:r>
      <w:r w:rsidR="003F6633" w:rsidRPr="00491B45">
        <w:t>8</w:t>
      </w:r>
      <w:r w:rsidR="00A03338" w:rsidRPr="00491B45">
        <w:t>&gt;</w:t>
      </w:r>
      <w:r w:rsidR="00A03338">
        <w:t>/</w:t>
      </w:r>
      <w:r w:rsidRPr="00491B45">
        <w:t xml:space="preserve">bin </w:t>
      </w:r>
      <w:r>
        <w:t xml:space="preserve">directory to the </w:t>
      </w:r>
      <w:r w:rsidR="00AE3A86">
        <w:t xml:space="preserve">MATLAB </w:t>
      </w:r>
      <w:r>
        <w:t>path.</w:t>
      </w:r>
    </w:p>
    <w:p w14:paraId="2164B4CA" w14:textId="77777777" w:rsidR="00D0774B" w:rsidRDefault="00D0774B" w:rsidP="00BC064B">
      <w:pPr>
        <w:pStyle w:val="Heading3"/>
      </w:pPr>
      <w:r>
        <w:t>Sample Simulink Models for FAST v8</w:t>
      </w:r>
    </w:p>
    <w:p w14:paraId="2164B4CB" w14:textId="51C953D8" w:rsidR="00D0774B" w:rsidRDefault="00D0774B" w:rsidP="00D0774B">
      <w:r>
        <w:t xml:space="preserve">Two sample models for running FAST v8 with Simulink are provided in the FAST archive (see the </w:t>
      </w:r>
      <w:r w:rsidR="003F6633">
        <w:t>&lt;FAST8&gt;/</w:t>
      </w:r>
      <w:r>
        <w:t>Simulink/Samples folder).</w:t>
      </w:r>
      <w:r w:rsidR="00707227">
        <w:t xml:space="preserve"> These examples are intended to help the user understand how to use the </w:t>
      </w:r>
      <w:proofErr w:type="spellStart"/>
      <w:r w:rsidR="00707227">
        <w:t>FAST_SFunc</w:t>
      </w:r>
      <w:proofErr w:type="spellEnd"/>
      <w:r w:rsidR="00707227">
        <w:t xml:space="preserve"> block. It assumed that the user is already familiar with the Simulink environment.</w:t>
      </w:r>
    </w:p>
    <w:p w14:paraId="2164B4CC" w14:textId="77777777" w:rsidR="003F0FFD" w:rsidRDefault="003F0FFD" w:rsidP="00BC064B">
      <w:pPr>
        <w:pStyle w:val="Heading4"/>
      </w:pPr>
      <w:proofErr w:type="spellStart"/>
      <w:r>
        <w:t>OpenLoop</w:t>
      </w:r>
      <w:proofErr w:type="spellEnd"/>
    </w:p>
    <w:p w14:paraId="2164B4CD" w14:textId="77777777" w:rsidR="00703CA6" w:rsidRDefault="00703CA6" w:rsidP="00BC064B">
      <w:r>
        <w:t xml:space="preserve">The </w:t>
      </w:r>
      <w:proofErr w:type="spellStart"/>
      <w:r>
        <w:t>OpenLoop</w:t>
      </w:r>
      <w:proofErr w:type="spellEnd"/>
      <w:r>
        <w:t xml:space="preserve"> sample model contains the FAST S-Function block and constant open</w:t>
      </w:r>
      <w:r w:rsidR="00792AB8">
        <w:t>-</w:t>
      </w:r>
      <w:r>
        <w:t>loop control input blocks.</w:t>
      </w:r>
    </w:p>
    <w:p w14:paraId="2164B4CE" w14:textId="77777777" w:rsidR="008D29CA" w:rsidRPr="008D29CA" w:rsidRDefault="00703CA6" w:rsidP="00BC064B">
      <w:r>
        <w:t xml:space="preserve">The </w:t>
      </w:r>
      <w:proofErr w:type="spellStart"/>
      <w:r>
        <w:t>Run_OpenLoop.m</w:t>
      </w:r>
      <w:proofErr w:type="spellEnd"/>
      <w:r>
        <w:t xml:space="preserve"> script in the </w:t>
      </w:r>
      <w:r w:rsidR="003F6633">
        <w:t>&lt;FAST8&gt;/</w:t>
      </w:r>
      <w:r>
        <w:t xml:space="preserve">Simulink/Samples folder allows the user to run all of the FAST Certification Tests from Simulink using the </w:t>
      </w:r>
      <w:proofErr w:type="spellStart"/>
      <w:r>
        <w:t>OpenLoop</w:t>
      </w:r>
      <w:proofErr w:type="spellEnd"/>
      <w:r>
        <w:t xml:space="preserve"> model without using any of the control inputs from Simulink.</w:t>
      </w:r>
    </w:p>
    <w:p w14:paraId="2164B4CF" w14:textId="77777777" w:rsidR="003F0FFD" w:rsidRDefault="00CE549F" w:rsidP="00BC064B">
      <w:pPr>
        <w:keepNext/>
      </w:pPr>
      <w:r>
        <w:rPr>
          <w:noProof/>
        </w:rPr>
        <w:drawing>
          <wp:inline distT="0" distB="0" distL="0" distR="0" wp14:anchorId="2164B556" wp14:editId="2164B557">
            <wp:extent cx="5943600" cy="4029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029710"/>
                    </a:xfrm>
                    <a:prstGeom prst="rect">
                      <a:avLst/>
                    </a:prstGeom>
                  </pic:spPr>
                </pic:pic>
              </a:graphicData>
            </a:graphic>
          </wp:inline>
        </w:drawing>
      </w:r>
    </w:p>
    <w:p w14:paraId="2164B4D0" w14:textId="65C6DE19" w:rsidR="003F0FFD" w:rsidRDefault="003F0FFD" w:rsidP="00BC064B">
      <w:pPr>
        <w:pStyle w:val="Caption"/>
        <w:jc w:val="center"/>
        <w:rPr>
          <w:noProof/>
        </w:rPr>
      </w:pPr>
      <w:r>
        <w:t xml:space="preserve">Figure </w:t>
      </w:r>
      <w:r w:rsidR="005B138F">
        <w:fldChar w:fldCharType="begin"/>
      </w:r>
      <w:r w:rsidR="005B138F">
        <w:instrText xml:space="preserve"> SEQ Figure \* ARABIC </w:instrText>
      </w:r>
      <w:r w:rsidR="005B138F">
        <w:fldChar w:fldCharType="separate"/>
      </w:r>
      <w:r w:rsidR="00B66E17">
        <w:rPr>
          <w:noProof/>
        </w:rPr>
        <w:t>12</w:t>
      </w:r>
      <w:r w:rsidR="005B138F">
        <w:rPr>
          <w:noProof/>
        </w:rPr>
        <w:fldChar w:fldCharType="end"/>
      </w:r>
      <w:r>
        <w:t xml:space="preserve">: </w:t>
      </w:r>
      <w:proofErr w:type="spellStart"/>
      <w:r>
        <w:t>OpenLoop.mdl</w:t>
      </w:r>
      <w:proofErr w:type="spellEnd"/>
      <w:r>
        <w:t xml:space="preserve"> Sample Model for Simulink</w:t>
      </w:r>
    </w:p>
    <w:p w14:paraId="2164B4D1" w14:textId="77777777" w:rsidR="003F0FFD" w:rsidRDefault="003F0FFD" w:rsidP="00CE549F">
      <w:pPr>
        <w:pStyle w:val="Heading4"/>
      </w:pPr>
      <w:r>
        <w:t>Test01_SIG</w:t>
      </w:r>
    </w:p>
    <w:p w14:paraId="2164B4D2" w14:textId="77777777" w:rsidR="00715AAA" w:rsidRPr="00715AAA" w:rsidRDefault="00715AAA" w:rsidP="00BC064B">
      <w:r>
        <w:t xml:space="preserve">The Test01_SIG.mdl file contains the FAST S-Function block and the simple induction generator model for FAST certification test #01 implemented within Simulink. To run this model, change </w:t>
      </w:r>
      <w:proofErr w:type="spellStart"/>
      <w:r w:rsidR="00707227">
        <w:rPr>
          <w:i/>
        </w:rPr>
        <w:t>VSControl</w:t>
      </w:r>
      <w:proofErr w:type="spellEnd"/>
      <w:r w:rsidR="00707227">
        <w:rPr>
          <w:i/>
        </w:rPr>
        <w:t xml:space="preserve"> </w:t>
      </w:r>
      <w:r w:rsidR="00707227">
        <w:t xml:space="preserve">to “4” </w:t>
      </w:r>
      <w:r w:rsidR="00707227">
        <w:lastRenderedPageBreak/>
        <w:t xml:space="preserve">in </w:t>
      </w:r>
      <w:r>
        <w:t xml:space="preserve">the </w:t>
      </w:r>
      <w:r w:rsidR="003F6633">
        <w:t>&lt;FAST8&gt;/</w:t>
      </w:r>
      <w:r w:rsidR="00707227" w:rsidRPr="00707227">
        <w:t>CertTest</w:t>
      </w:r>
      <w:r w:rsidR="00707227">
        <w:t>/</w:t>
      </w:r>
      <w:r w:rsidR="00707227" w:rsidRPr="00707227">
        <w:t>AWT27</w:t>
      </w:r>
      <w:r w:rsidR="00707227">
        <w:t>/</w:t>
      </w:r>
      <w:r w:rsidR="00707227" w:rsidRPr="00707227">
        <w:t>Test01_ServoDyn.dat</w:t>
      </w:r>
      <w:r w:rsidR="00707227">
        <w:t xml:space="preserve"> file, then run the </w:t>
      </w:r>
      <w:r>
        <w:t xml:space="preserve">Run_Test01_SIG.m file in the </w:t>
      </w:r>
      <w:r w:rsidR="00DC6859">
        <w:t>&lt;FAST8&gt;/</w:t>
      </w:r>
      <w:r>
        <w:t>Simulink/Samples folder.</w:t>
      </w:r>
    </w:p>
    <w:p w14:paraId="2164B4D3" w14:textId="77777777" w:rsidR="003F0FFD" w:rsidRDefault="00CE549F" w:rsidP="00BC064B">
      <w:pPr>
        <w:keepNext/>
      </w:pPr>
      <w:r>
        <w:rPr>
          <w:noProof/>
        </w:rPr>
        <w:drawing>
          <wp:inline distT="0" distB="0" distL="0" distR="0" wp14:anchorId="2164B558" wp14:editId="2164B559">
            <wp:extent cx="5943600" cy="3355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55340"/>
                    </a:xfrm>
                    <a:prstGeom prst="rect">
                      <a:avLst/>
                    </a:prstGeom>
                  </pic:spPr>
                </pic:pic>
              </a:graphicData>
            </a:graphic>
          </wp:inline>
        </w:drawing>
      </w:r>
    </w:p>
    <w:p w14:paraId="2164B4D4" w14:textId="1943601E" w:rsidR="003F0FFD" w:rsidRDefault="003F0FFD" w:rsidP="00BC064B">
      <w:pPr>
        <w:pStyle w:val="Caption"/>
        <w:jc w:val="center"/>
      </w:pPr>
      <w:r>
        <w:t xml:space="preserve">Figure </w:t>
      </w:r>
      <w:r w:rsidR="005B138F">
        <w:fldChar w:fldCharType="begin"/>
      </w:r>
      <w:r w:rsidR="005B138F">
        <w:instrText xml:space="preserve"> SEQ Figure \* ARABIC </w:instrText>
      </w:r>
      <w:r w:rsidR="005B138F">
        <w:fldChar w:fldCharType="separate"/>
      </w:r>
      <w:r w:rsidR="00B66E17">
        <w:rPr>
          <w:noProof/>
        </w:rPr>
        <w:t>13</w:t>
      </w:r>
      <w:r w:rsidR="005B138F">
        <w:rPr>
          <w:noProof/>
        </w:rPr>
        <w:fldChar w:fldCharType="end"/>
      </w:r>
      <w:r>
        <w:t>: Test01_SIG</w:t>
      </w:r>
      <w:r w:rsidRPr="00DE1A84">
        <w:t>.mdl Sample Model for Simulink</w:t>
      </w:r>
    </w:p>
    <w:p w14:paraId="2164B4D5" w14:textId="77777777" w:rsidR="005B630C" w:rsidRDefault="009F7B14" w:rsidP="0027571D">
      <w:pPr>
        <w:pStyle w:val="Heading3"/>
      </w:pPr>
      <w:r>
        <w:t>Error Messages</w:t>
      </w:r>
    </w:p>
    <w:p w14:paraId="2164B4D6" w14:textId="77777777" w:rsidR="005B630C" w:rsidRPr="005B630C" w:rsidRDefault="005B630C" w:rsidP="0027571D">
      <w:r>
        <w:t>If your Simulink model fails to run, please make note of any error</w:t>
      </w:r>
      <w:r w:rsidR="007441EB">
        <w:t>, warning,</w:t>
      </w:r>
      <w:r w:rsidR="00C47D84">
        <w:t xml:space="preserve"> or </w:t>
      </w:r>
      <w:r>
        <w:t>informational window</w:t>
      </w:r>
      <w:r w:rsidR="009F7B14">
        <w:t>s</w:t>
      </w:r>
      <w:r>
        <w:t xml:space="preserve"> that open. Also make sure to look at any text written to the </w:t>
      </w:r>
      <w:r w:rsidR="00AE3A86">
        <w:t xml:space="preserve">MATLAB </w:t>
      </w:r>
      <w:r>
        <w:t>Command Window, which is where all messages from the FAST_Library_*.dll file will be written.</w:t>
      </w:r>
    </w:p>
    <w:p w14:paraId="2164B4D7" w14:textId="77777777" w:rsidR="00D0774B" w:rsidRDefault="00D0774B" w:rsidP="003F0FFD">
      <w:pPr>
        <w:pStyle w:val="Heading2"/>
      </w:pPr>
      <w:bookmarkStart w:id="235" w:name="_Toc448331080"/>
      <w:r>
        <w:t xml:space="preserve">Compiling </w:t>
      </w:r>
      <w:r w:rsidR="008509E5">
        <w:t xml:space="preserve">FAST </w:t>
      </w:r>
      <w:r>
        <w:t>for Simulink</w:t>
      </w:r>
      <w:bookmarkEnd w:id="235"/>
    </w:p>
    <w:p w14:paraId="2164B4D8" w14:textId="33A26BAC" w:rsidR="005B630C" w:rsidRPr="005B630C" w:rsidRDefault="005B630C" w:rsidP="001B3FFF">
      <w:r>
        <w:t>The S-Function (</w:t>
      </w:r>
      <w:proofErr w:type="spellStart"/>
      <w:r>
        <w:t>mex</w:t>
      </w:r>
      <w:proofErr w:type="spellEnd"/>
      <w:r>
        <w:t>) file</w:t>
      </w:r>
      <w:r w:rsidR="001B3FFF">
        <w:t>s</w:t>
      </w:r>
      <w:r>
        <w:t xml:space="preserve"> contained in the </w:t>
      </w:r>
      <w:r w:rsidR="001B3FFF">
        <w:t xml:space="preserve">FAST v8 archive were compiled with </w:t>
      </w:r>
      <w:r w:rsidR="009C7D9E" w:rsidRPr="0018732B">
        <w:t xml:space="preserve">MATLAB </w:t>
      </w:r>
      <w:r w:rsidR="0018732B" w:rsidRPr="0018732B">
        <w:t>R</w:t>
      </w:r>
      <w:r w:rsidR="001B3FFF" w:rsidRPr="0018732B">
        <w:t>2014b. If yo</w:t>
      </w:r>
      <w:r w:rsidR="001B3FFF">
        <w:t xml:space="preserve">u are using a different version of </w:t>
      </w:r>
      <w:r w:rsidR="009C7D9E">
        <w:t>MATLAB</w:t>
      </w:r>
      <w:r w:rsidR="001B3FFF">
        <w:t xml:space="preserve">, you may have to compile </w:t>
      </w:r>
      <w:proofErr w:type="spellStart"/>
      <w:r w:rsidR="001B3FFF">
        <w:t>FAST_SFunc</w:t>
      </w:r>
      <w:proofErr w:type="spellEnd"/>
      <w:r w:rsidR="001B3FFF">
        <w:t xml:space="preserve">, but you should not have to recompile the </w:t>
      </w:r>
      <w:proofErr w:type="spellStart"/>
      <w:r w:rsidR="001B3FFF">
        <w:t>FAST_Library</w:t>
      </w:r>
      <w:proofErr w:type="spellEnd"/>
      <w:r w:rsidR="001B3FFF">
        <w:t xml:space="preserve"> </w:t>
      </w:r>
      <w:r w:rsidR="003951E8">
        <w:t>DLL</w:t>
      </w:r>
      <w:r w:rsidR="001B3FFF">
        <w:t>.</w:t>
      </w:r>
    </w:p>
    <w:p w14:paraId="2164B4D9" w14:textId="77777777" w:rsidR="00D0774B" w:rsidRDefault="00D0774B" w:rsidP="003F0FFD">
      <w:pPr>
        <w:pStyle w:val="Heading3"/>
      </w:pPr>
      <w:proofErr w:type="spellStart"/>
      <w:r>
        <w:t>FAST_Library</w:t>
      </w:r>
      <w:proofErr w:type="spellEnd"/>
    </w:p>
    <w:p w14:paraId="2164B4DA" w14:textId="71D3D323" w:rsidR="00955CA5" w:rsidRPr="00F00B79" w:rsidRDefault="00955CA5" w:rsidP="00955CA5">
      <w:r>
        <w:t xml:space="preserve">The FAST archive contains a sample Visual Studio </w:t>
      </w:r>
      <w:r w:rsidR="00276C5F">
        <w:t xml:space="preserve">Intel Fortran </w:t>
      </w:r>
      <w:r>
        <w:t xml:space="preserve">project (2010) that is set up to compile a </w:t>
      </w:r>
      <w:r w:rsidR="003951E8">
        <w:t xml:space="preserve">DLL </w:t>
      </w:r>
      <w:r>
        <w:t xml:space="preserve">called </w:t>
      </w:r>
      <w:proofErr w:type="spellStart"/>
      <w:r>
        <w:t>FAST_Library</w:t>
      </w:r>
      <w:proofErr w:type="spellEnd"/>
      <w:r>
        <w:t>_{Win32 | x64}.dll and place it in the &lt;FAST8&gt;/bin folder. This project is located in the &lt;FAST8&gt;/Simulink/</w:t>
      </w:r>
      <w:proofErr w:type="spellStart"/>
      <w:r>
        <w:t>VisualStudio</w:t>
      </w:r>
      <w:proofErr w:type="spellEnd"/>
      <w:r>
        <w:t xml:space="preserve"> folder.</w:t>
      </w:r>
    </w:p>
    <w:p w14:paraId="2164B4DB" w14:textId="667DC2D3" w:rsidR="00955CA5" w:rsidRDefault="00F00B79" w:rsidP="0027571D">
      <w:r>
        <w:t>Compiling the FAST library is very similar to compiling the stand-alone version of FAST v8</w:t>
      </w:r>
      <w:r w:rsidR="00063365">
        <w:t>, which is described in the “</w:t>
      </w:r>
      <w:r w:rsidR="001165AB">
        <w:fldChar w:fldCharType="begin"/>
      </w:r>
      <w:r w:rsidR="001165AB">
        <w:instrText xml:space="preserve"> REF _Ref417470012 \h </w:instrText>
      </w:r>
      <w:r w:rsidR="001165AB">
        <w:fldChar w:fldCharType="separate"/>
      </w:r>
      <w:r w:rsidR="00B66E17">
        <w:t>Compiling</w:t>
      </w:r>
      <w:r w:rsidR="001165AB">
        <w:fldChar w:fldCharType="end"/>
      </w:r>
      <w:r w:rsidR="00063365">
        <w:t>” section of this document</w:t>
      </w:r>
      <w:r>
        <w:t>.</w:t>
      </w:r>
      <w:r w:rsidR="00B7075F">
        <w:t xml:space="preserve"> The remainder of this section describes some things that are different </w:t>
      </w:r>
    </w:p>
    <w:p w14:paraId="2164B4DC" w14:textId="33CAF478" w:rsidR="00F00B79" w:rsidRDefault="001F3997" w:rsidP="0027571D">
      <w:r>
        <w:t xml:space="preserve">Two files need to be replaced to compile FAST as a </w:t>
      </w:r>
      <w:r w:rsidR="0020438F">
        <w:t>DLL</w:t>
      </w:r>
      <w:r>
        <w:t>:</w:t>
      </w:r>
    </w:p>
    <w:p w14:paraId="2164B4DD" w14:textId="77777777" w:rsidR="001F3997" w:rsidRDefault="001F3997" w:rsidP="0027571D">
      <w:pPr>
        <w:pStyle w:val="ListParagraph"/>
        <w:numPr>
          <w:ilvl w:val="0"/>
          <w:numId w:val="22"/>
        </w:numPr>
      </w:pPr>
      <w:r>
        <w:lastRenderedPageBreak/>
        <w:t>FAST_Library.f90 should be used in place of FAST_Prog.f90</w:t>
      </w:r>
    </w:p>
    <w:p w14:paraId="2164B4DE" w14:textId="77777777" w:rsidR="001F3997" w:rsidRDefault="001F3997" w:rsidP="0027571D">
      <w:pPr>
        <w:pStyle w:val="ListParagraph"/>
        <w:numPr>
          <w:ilvl w:val="0"/>
          <w:numId w:val="22"/>
        </w:numPr>
      </w:pPr>
      <w:r>
        <w:t>SysMatlab.f90 should be used in place of SysIVF.f90</w:t>
      </w:r>
      <w:r w:rsidR="00955CA5">
        <w:t>.</w:t>
      </w:r>
      <w:r>
        <w:t xml:space="preserve"> (</w:t>
      </w:r>
      <w:r w:rsidR="00955CA5">
        <w:t>N</w:t>
      </w:r>
      <w:r>
        <w:t>ote that this assumes we’re using the Intel Visual Fortran compiler. SysMatlab.f90 may need slight modification if using gfortran.)</w:t>
      </w:r>
    </w:p>
    <w:p w14:paraId="2164B4DF" w14:textId="77777777" w:rsidR="005C697F" w:rsidRDefault="005C697F" w:rsidP="0027571D">
      <w:r>
        <w:t xml:space="preserve">A few </w:t>
      </w:r>
      <w:r w:rsidR="00955CA5">
        <w:t xml:space="preserve">compiling </w:t>
      </w:r>
      <w:r>
        <w:t>commands are different from the stand-alone application:</w:t>
      </w:r>
    </w:p>
    <w:p w14:paraId="2164B4E0" w14:textId="77777777" w:rsidR="005C697F" w:rsidRDefault="005C697F" w:rsidP="0027571D">
      <w:pPr>
        <w:pStyle w:val="ListParagraph"/>
        <w:numPr>
          <w:ilvl w:val="0"/>
          <w:numId w:val="23"/>
        </w:numPr>
      </w:pPr>
      <w:r>
        <w:t xml:space="preserve">The project must </w:t>
      </w:r>
      <w:r w:rsidR="00955CA5">
        <w:t xml:space="preserve">create </w:t>
      </w:r>
      <w:r>
        <w:t>a dynamic library (DLL or shared object) instead of a console application.</w:t>
      </w:r>
    </w:p>
    <w:p w14:paraId="2164B4E1" w14:textId="77777777" w:rsidR="00B7075F" w:rsidRDefault="00B7075F" w:rsidP="0027571D">
      <w:pPr>
        <w:pStyle w:val="ListParagraph"/>
        <w:numPr>
          <w:ilvl w:val="0"/>
          <w:numId w:val="23"/>
        </w:numPr>
      </w:pPr>
      <w:r>
        <w:t xml:space="preserve">The </w:t>
      </w:r>
      <w:r w:rsidRPr="00B7075F">
        <w:t>COMPILE_SIMULINK</w:t>
      </w:r>
      <w:r>
        <w:t xml:space="preserve"> preprocessor directive must be used.</w:t>
      </w:r>
    </w:p>
    <w:p w14:paraId="2164B4E2" w14:textId="77777777" w:rsidR="00955CA5" w:rsidRDefault="00B7075F" w:rsidP="0027571D">
      <w:pPr>
        <w:pStyle w:val="ListParagraph"/>
        <w:numPr>
          <w:ilvl w:val="0"/>
          <w:numId w:val="23"/>
        </w:numPr>
      </w:pPr>
      <w:r>
        <w:t xml:space="preserve">The FAST library should be linked with libmex.lib. </w:t>
      </w:r>
      <w:r w:rsidR="005C697F">
        <w:t xml:space="preserve">SysMatlab.f90 is designed to call </w:t>
      </w:r>
      <w:r w:rsidR="00AE3A86">
        <w:t>MATLAB</w:t>
      </w:r>
      <w:r w:rsidR="005C697F">
        <w:t xml:space="preserve">’s </w:t>
      </w:r>
      <w:proofErr w:type="spellStart"/>
      <w:r>
        <w:t>mexPrintf</w:t>
      </w:r>
      <w:proofErr w:type="spellEnd"/>
      <w:r>
        <w:t xml:space="preserve"> function </w:t>
      </w:r>
      <w:r w:rsidR="005C697F">
        <w:t>to</w:t>
      </w:r>
      <w:r>
        <w:t xml:space="preserve"> print in</w:t>
      </w:r>
      <w:r w:rsidR="005C697F">
        <w:t xml:space="preserve"> the </w:t>
      </w:r>
      <w:r w:rsidR="00AE3A86">
        <w:t xml:space="preserve">MATLAB </w:t>
      </w:r>
      <w:r w:rsidR="005C697F">
        <w:t>Command Window</w:t>
      </w:r>
      <w:r w:rsidR="00955CA5">
        <w:t>.</w:t>
      </w:r>
      <w:r>
        <w:t xml:space="preserve"> This function is part of the libmex.lib library,</w:t>
      </w:r>
      <w:r w:rsidR="002D794B">
        <w:t xml:space="preserve"> which is found in the %</w:t>
      </w:r>
      <w:proofErr w:type="spellStart"/>
      <w:r w:rsidR="002D794B">
        <w:t>matlabroot</w:t>
      </w:r>
      <w:proofErr w:type="spellEnd"/>
      <w:r w:rsidR="002D794B">
        <w:t>%/extern/lib</w:t>
      </w:r>
      <w:proofErr w:type="gramStart"/>
      <w:r w:rsidR="002D794B">
        <w:t>/{</w:t>
      </w:r>
      <w:proofErr w:type="gramEnd"/>
      <w:r w:rsidR="002D794B">
        <w:t>architecture}</w:t>
      </w:r>
      <w:r w:rsidR="00955CA5">
        <w:t>/{compiler}</w:t>
      </w:r>
      <w:r w:rsidR="002D794B">
        <w:t xml:space="preserve">/ folder. For the 64-bit version of </w:t>
      </w:r>
      <w:r w:rsidR="00AE3A86">
        <w:t xml:space="preserve">MATLAB </w:t>
      </w:r>
      <w:r w:rsidR="001B3FFF">
        <w:t>R2014b</w:t>
      </w:r>
      <w:r w:rsidR="002D794B">
        <w:t xml:space="preserve">, </w:t>
      </w:r>
      <w:r w:rsidR="00955CA5">
        <w:t xml:space="preserve">using Visual Studio, </w:t>
      </w:r>
      <w:r w:rsidR="002D794B">
        <w:t>the file is located here:</w:t>
      </w:r>
      <w:r>
        <w:br/>
        <w:t xml:space="preserve">     </w:t>
      </w:r>
      <w:r w:rsidR="002D794B" w:rsidRPr="002D794B">
        <w:t>"C:\Program Files\MATLAB\</w:t>
      </w:r>
      <w:r w:rsidR="001B3FFF" w:rsidRPr="002D794B">
        <w:t>R201</w:t>
      </w:r>
      <w:r w:rsidR="001B3FFF">
        <w:t>4b</w:t>
      </w:r>
      <w:r w:rsidR="002D794B" w:rsidRPr="002D794B">
        <w:t>\extern\lib\win64\</w:t>
      </w:r>
      <w:proofErr w:type="spellStart"/>
      <w:r w:rsidR="002D794B" w:rsidRPr="002D794B">
        <w:t>microsoft</w:t>
      </w:r>
      <w:proofErr w:type="spellEnd"/>
      <w:r w:rsidR="002D794B" w:rsidRPr="002D794B">
        <w:t>\libmex.lib"</w:t>
      </w:r>
      <w:r>
        <w:br/>
      </w:r>
      <w:r>
        <w:br/>
      </w:r>
      <w:r w:rsidR="00955CA5">
        <w:t xml:space="preserve">If you wish to compile the library without linking with libmex.lib, use the preprocessor directive CONSOLE_FILE. This directive will write to a text file called CONSOLE.TXT instead of to the </w:t>
      </w:r>
      <w:r w:rsidR="00AE3A86">
        <w:t xml:space="preserve">MATLAB </w:t>
      </w:r>
      <w:r w:rsidR="00955CA5">
        <w:t>Command Window</w:t>
      </w:r>
    </w:p>
    <w:p w14:paraId="2164B4E3" w14:textId="77777777" w:rsidR="00B7075F" w:rsidRDefault="00B7075F" w:rsidP="0027571D">
      <w:pPr>
        <w:keepNext/>
      </w:pPr>
      <w:r>
        <w:rPr>
          <w:noProof/>
        </w:rPr>
        <w:drawing>
          <wp:inline distT="0" distB="0" distL="0" distR="0" wp14:anchorId="2164B55A" wp14:editId="2164B55B">
            <wp:extent cx="5943600" cy="3741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741420"/>
                    </a:xfrm>
                    <a:prstGeom prst="rect">
                      <a:avLst/>
                    </a:prstGeom>
                  </pic:spPr>
                </pic:pic>
              </a:graphicData>
            </a:graphic>
          </wp:inline>
        </w:drawing>
      </w:r>
    </w:p>
    <w:p w14:paraId="2164B4E4" w14:textId="48CB1C1D" w:rsidR="00B7075F" w:rsidRDefault="00B7075F" w:rsidP="0027571D">
      <w:pPr>
        <w:pStyle w:val="Caption"/>
        <w:jc w:val="center"/>
        <w:rPr>
          <w:noProof/>
        </w:rPr>
      </w:pPr>
      <w:r>
        <w:t xml:space="preserve">Figure </w:t>
      </w:r>
      <w:r w:rsidR="005B138F">
        <w:fldChar w:fldCharType="begin"/>
      </w:r>
      <w:r w:rsidR="005B138F">
        <w:instrText xml:space="preserve"> SEQ Figure \* ARABIC </w:instrText>
      </w:r>
      <w:r w:rsidR="005B138F">
        <w:fldChar w:fldCharType="separate"/>
      </w:r>
      <w:r w:rsidR="00B66E17">
        <w:rPr>
          <w:noProof/>
        </w:rPr>
        <w:t>14</w:t>
      </w:r>
      <w:r w:rsidR="005B138F">
        <w:rPr>
          <w:noProof/>
        </w:rPr>
        <w:fldChar w:fldCharType="end"/>
      </w:r>
      <w:r>
        <w:t>: Visual Studio window</w:t>
      </w:r>
      <w:r>
        <w:rPr>
          <w:noProof/>
        </w:rPr>
        <w:t xml:space="preserve"> showing additional dependencies for the linker (MAP and libmex)</w:t>
      </w:r>
    </w:p>
    <w:p w14:paraId="2164B4E5" w14:textId="77777777" w:rsidR="00B7075F" w:rsidRDefault="00B7075F" w:rsidP="0027571D">
      <w:pPr>
        <w:keepNext/>
      </w:pPr>
      <w:r>
        <w:rPr>
          <w:noProof/>
        </w:rPr>
        <w:lastRenderedPageBreak/>
        <w:drawing>
          <wp:inline distT="0" distB="0" distL="0" distR="0" wp14:anchorId="2164B55C" wp14:editId="2164B55D">
            <wp:extent cx="5943600" cy="3741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741420"/>
                    </a:xfrm>
                    <a:prstGeom prst="rect">
                      <a:avLst/>
                    </a:prstGeom>
                  </pic:spPr>
                </pic:pic>
              </a:graphicData>
            </a:graphic>
          </wp:inline>
        </w:drawing>
      </w:r>
    </w:p>
    <w:p w14:paraId="2164B4E6" w14:textId="33026DBC" w:rsidR="00B7075F" w:rsidRPr="00066FEC" w:rsidRDefault="00B7075F" w:rsidP="0027571D">
      <w:pPr>
        <w:pStyle w:val="Caption"/>
        <w:jc w:val="center"/>
      </w:pPr>
      <w:r>
        <w:t xml:space="preserve">Figure </w:t>
      </w:r>
      <w:r w:rsidR="005B138F">
        <w:fldChar w:fldCharType="begin"/>
      </w:r>
      <w:r w:rsidR="005B138F">
        <w:instrText xml:space="preserve"> SEQ Figure \* ARABIC </w:instrText>
      </w:r>
      <w:r w:rsidR="005B138F">
        <w:fldChar w:fldCharType="separate"/>
      </w:r>
      <w:r w:rsidR="00B66E17">
        <w:rPr>
          <w:noProof/>
        </w:rPr>
        <w:t>15</w:t>
      </w:r>
      <w:r w:rsidR="005B138F">
        <w:rPr>
          <w:noProof/>
        </w:rPr>
        <w:fldChar w:fldCharType="end"/>
      </w:r>
      <w:r>
        <w:t xml:space="preserve">: Preprocessor directives for </w:t>
      </w:r>
      <w:proofErr w:type="spellStart"/>
      <w:r>
        <w:t>FAST_Library</w:t>
      </w:r>
      <w:proofErr w:type="spellEnd"/>
    </w:p>
    <w:p w14:paraId="2164B4E7" w14:textId="77777777" w:rsidR="00D0774B" w:rsidRDefault="00D0774B" w:rsidP="003F0FFD">
      <w:pPr>
        <w:pStyle w:val="Heading3"/>
      </w:pPr>
      <w:proofErr w:type="spellStart"/>
      <w:r>
        <w:t>FAST_SFunc</w:t>
      </w:r>
      <w:proofErr w:type="spellEnd"/>
    </w:p>
    <w:p w14:paraId="2164B4E8" w14:textId="77777777" w:rsidR="005B630C" w:rsidRDefault="005B630C" w:rsidP="0027571D">
      <w:r>
        <w:t xml:space="preserve">To compile the </w:t>
      </w:r>
      <w:proofErr w:type="spellStart"/>
      <w:r>
        <w:t>FAST_SFunc</w:t>
      </w:r>
      <w:proofErr w:type="spellEnd"/>
      <w:r>
        <w:t xml:space="preserve"> S-Function, you must have a C compiler supported by the version of </w:t>
      </w:r>
      <w:r w:rsidR="00AE3A86">
        <w:t xml:space="preserve">MATLAB </w:t>
      </w:r>
      <w:r>
        <w:t xml:space="preserve">you are using. The compilation is done in </w:t>
      </w:r>
      <w:r w:rsidR="00AE3A86">
        <w:t xml:space="preserve">MATLAB </w:t>
      </w:r>
      <w:r>
        <w:t>via the “</w:t>
      </w:r>
      <w:proofErr w:type="spellStart"/>
      <w:r>
        <w:t>mex</w:t>
      </w:r>
      <w:proofErr w:type="spellEnd"/>
      <w:r>
        <w:t>” command. If you haven’t already done so,</w:t>
      </w:r>
      <w:r w:rsidR="00C47D84">
        <w:t xml:space="preserve"> first</w:t>
      </w:r>
      <w:r>
        <w:t xml:space="preserve"> run “</w:t>
      </w:r>
      <w:proofErr w:type="spellStart"/>
      <w:r>
        <w:t>mex</w:t>
      </w:r>
      <w:proofErr w:type="spellEnd"/>
      <w:r>
        <w:t xml:space="preserve"> –setup” from the </w:t>
      </w:r>
      <w:r w:rsidR="00AE3A86">
        <w:t xml:space="preserve">MATLAB </w:t>
      </w:r>
      <w:r>
        <w:t>Command W</w:t>
      </w:r>
      <w:r w:rsidR="003F6633">
        <w:t>i</w:t>
      </w:r>
      <w:r>
        <w:t>ndow</w:t>
      </w:r>
      <w:r w:rsidR="003F6633">
        <w:t xml:space="preserve"> to select your compiler.</w:t>
      </w:r>
    </w:p>
    <w:p w14:paraId="2164B4E9" w14:textId="77777777" w:rsidR="003F6633" w:rsidRDefault="003F6633" w:rsidP="0027571D">
      <w:r>
        <w:t xml:space="preserve">For 32-bit </w:t>
      </w:r>
      <w:r w:rsidR="00F00B79">
        <w:t xml:space="preserve">versions of </w:t>
      </w:r>
      <w:r w:rsidR="00AE3A86">
        <w:t>MATLAB</w:t>
      </w:r>
      <w:r>
        <w:t xml:space="preserve">, the command </w:t>
      </w:r>
      <w:r w:rsidR="0027571D">
        <w:t xml:space="preserve">to compile </w:t>
      </w:r>
      <w:proofErr w:type="spellStart"/>
      <w:r w:rsidR="0027571D">
        <w:t>FAST_SFunc</w:t>
      </w:r>
      <w:proofErr w:type="spellEnd"/>
      <w:r w:rsidR="0027571D">
        <w:t xml:space="preserve"> </w:t>
      </w:r>
      <w:r>
        <w:t>is</w:t>
      </w:r>
    </w:p>
    <w:p w14:paraId="0FC0F0E3"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proofErr w:type="spellStart"/>
      <w:r w:rsidRPr="00F00B79">
        <w:rPr>
          <w:rFonts w:ascii="Courier New" w:hAnsi="Courier New" w:cs="Courier New"/>
          <w:color w:val="000000"/>
          <w:sz w:val="20"/>
          <w:szCs w:val="24"/>
        </w:rPr>
        <w:t>mex</w:t>
      </w:r>
      <w:proofErr w:type="spellEnd"/>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w:t>
      </w:r>
      <w:proofErr w:type="gramStart"/>
      <w:r w:rsidRPr="00F00B79">
        <w:rPr>
          <w:rFonts w:ascii="Courier New" w:hAnsi="Courier New" w:cs="Courier New"/>
          <w:color w:val="A020F0"/>
          <w:sz w:val="20"/>
          <w:szCs w:val="24"/>
        </w:rPr>
        <w:t>../..</w:t>
      </w:r>
      <w:proofErr w:type="gramEnd"/>
      <w:r w:rsidRPr="00F00B79">
        <w:rPr>
          <w:rFonts w:ascii="Courier New" w:hAnsi="Courier New" w:cs="Courier New"/>
          <w:color w:val="A020F0"/>
          <w:sz w:val="20"/>
          <w:szCs w:val="24"/>
        </w:rPr>
        <w:t>/bin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-lFAST_Library_Win32</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-I</w:t>
      </w:r>
      <w:proofErr w:type="gramStart"/>
      <w:r w:rsidR="00084E6D" w:rsidRPr="00084E6D">
        <w:rPr>
          <w:rFonts w:ascii="Courier New" w:hAnsi="Courier New" w:cs="Courier New"/>
          <w:color w:val="A020F0"/>
          <w:sz w:val="20"/>
          <w:szCs w:val="24"/>
        </w:rPr>
        <w:t>../..</w:t>
      </w:r>
      <w:proofErr w:type="gramEnd"/>
      <w:r w:rsidR="00084E6D" w:rsidRPr="00084E6D">
        <w:rPr>
          <w:rFonts w:ascii="Courier New" w:hAnsi="Courier New" w:cs="Courier New"/>
          <w:color w:val="A020F0"/>
          <w:sz w:val="20"/>
          <w:szCs w:val="24"/>
        </w:rPr>
        <w:t>/</w:t>
      </w:r>
      <w:proofErr w:type="gramStart"/>
      <w:r w:rsidR="00084E6D" w:rsidRPr="00084E6D">
        <w:rPr>
          <w:rFonts w:ascii="Courier New" w:hAnsi="Courier New" w:cs="Courier New"/>
          <w:color w:val="A020F0"/>
          <w:sz w:val="20"/>
          <w:szCs w:val="24"/>
        </w:rPr>
        <w:t xml:space="preserve">Source </w:t>
      </w:r>
      <w:r w:rsidR="00084E6D" w:rsidRPr="00084E6D">
        <w:rPr>
          <w:rFonts w:ascii="Courier New" w:hAnsi="Courier New" w:cs="Courier New"/>
          <w:color w:val="0000FF"/>
          <w:sz w:val="20"/>
          <w:szCs w:val="20"/>
        </w:rPr>
        <w:t>...</w:t>
      </w:r>
      <w:proofErr w:type="gramEnd"/>
    </w:p>
    <w:p w14:paraId="2164B4EA" w14:textId="45D13B61" w:rsidR="003F6633" w:rsidRPr="00F00B79" w:rsidRDefault="00084E6D" w:rsidP="00084E6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w:t>
      </w:r>
      <w:proofErr w:type="gramStart"/>
      <w:r w:rsidRPr="00084E6D">
        <w:rPr>
          <w:rFonts w:ascii="Courier New" w:hAnsi="Courier New" w:cs="Courier New"/>
          <w:color w:val="A020F0"/>
          <w:sz w:val="20"/>
          <w:szCs w:val="24"/>
        </w:rPr>
        <w:t>../..</w:t>
      </w:r>
      <w:proofErr w:type="gramEnd"/>
      <w:r w:rsidRPr="00084E6D">
        <w:rPr>
          <w:rFonts w:ascii="Courier New" w:hAnsi="Courier New" w:cs="Courier New"/>
          <w:color w:val="A020F0"/>
          <w:sz w:val="20"/>
          <w:szCs w:val="24"/>
        </w:rPr>
        <w:t>/Source/dependencies/</w:t>
      </w:r>
      <w:proofErr w:type="spellStart"/>
      <w:r w:rsidRPr="00084E6D">
        <w:rPr>
          <w:rFonts w:ascii="Courier New" w:hAnsi="Courier New" w:cs="Courier New"/>
          <w:color w:val="A020F0"/>
          <w:sz w:val="20"/>
          <w:szCs w:val="24"/>
        </w:rPr>
        <w:t>OpenFOAM</w:t>
      </w:r>
      <w:proofErr w:type="spellEnd"/>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w:t>
      </w:r>
      <w:proofErr w:type="spellStart"/>
      <w:r w:rsidR="003F6633" w:rsidRPr="00F00B79">
        <w:rPr>
          <w:rFonts w:ascii="Courier New" w:hAnsi="Courier New" w:cs="Courier New"/>
          <w:color w:val="A020F0"/>
          <w:sz w:val="20"/>
          <w:szCs w:val="24"/>
        </w:rPr>
        <w:t>outdir</w:t>
      </w:r>
      <w:proofErr w:type="spellEnd"/>
      <w:r w:rsidR="003F6633" w:rsidRPr="00F00B79">
        <w:rPr>
          <w:rFonts w:ascii="Courier New" w:hAnsi="Courier New" w:cs="Courier New"/>
          <w:color w:val="000000"/>
          <w:sz w:val="20"/>
          <w:szCs w:val="24"/>
        </w:rPr>
        <w:t xml:space="preserve"> </w:t>
      </w:r>
      <w:proofErr w:type="gramStart"/>
      <w:r w:rsidR="003F6633" w:rsidRPr="00F00B79">
        <w:rPr>
          <w:rFonts w:ascii="Courier New" w:hAnsi="Courier New" w:cs="Courier New"/>
          <w:color w:val="A020F0"/>
          <w:sz w:val="20"/>
          <w:szCs w:val="24"/>
        </w:rPr>
        <w:t>../..</w:t>
      </w:r>
      <w:proofErr w:type="gramEnd"/>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proofErr w:type="spellStart"/>
      <w:r w:rsidR="003F6633" w:rsidRPr="00F00B79">
        <w:rPr>
          <w:rFonts w:ascii="Courier New" w:hAnsi="Courier New" w:cs="Courier New"/>
          <w:color w:val="A020F0"/>
          <w:sz w:val="20"/>
          <w:szCs w:val="24"/>
        </w:rPr>
        <w:t>FAST_SFunc.c</w:t>
      </w:r>
      <w:proofErr w:type="spellEnd"/>
      <w:r w:rsidR="003F6633" w:rsidRPr="00F00B79">
        <w:rPr>
          <w:rFonts w:ascii="Courier New" w:hAnsi="Courier New" w:cs="Courier New"/>
          <w:color w:val="000000"/>
          <w:sz w:val="20"/>
          <w:szCs w:val="24"/>
        </w:rPr>
        <w:t xml:space="preserve"> </w:t>
      </w:r>
    </w:p>
    <w:p w14:paraId="2164B4EC" w14:textId="77777777" w:rsidR="003F6633" w:rsidRDefault="003F6633" w:rsidP="00F00B79">
      <w:r>
        <w:t xml:space="preserve">For 64-bit </w:t>
      </w:r>
      <w:r w:rsidR="00F00B79">
        <w:t xml:space="preserve">versions of </w:t>
      </w:r>
      <w:r w:rsidR="00AE3A86">
        <w:t xml:space="preserve">MATLAB </w:t>
      </w:r>
      <w:r>
        <w:t>it is</w:t>
      </w:r>
    </w:p>
    <w:p w14:paraId="3BA5164E"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proofErr w:type="spellStart"/>
      <w:r w:rsidRPr="00F00B79">
        <w:rPr>
          <w:rFonts w:ascii="Courier New" w:hAnsi="Courier New" w:cs="Courier New"/>
          <w:color w:val="000000"/>
          <w:sz w:val="20"/>
          <w:szCs w:val="24"/>
        </w:rPr>
        <w:t>mex</w:t>
      </w:r>
      <w:proofErr w:type="spellEnd"/>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-v</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w:t>
      </w:r>
      <w:proofErr w:type="gramStart"/>
      <w:r w:rsidRPr="00F00B79">
        <w:rPr>
          <w:rFonts w:ascii="Courier New" w:hAnsi="Courier New" w:cs="Courier New"/>
          <w:color w:val="A020F0"/>
          <w:sz w:val="20"/>
          <w:szCs w:val="24"/>
        </w:rPr>
        <w:t>../..</w:t>
      </w:r>
      <w:proofErr w:type="gramEnd"/>
      <w:r w:rsidRPr="00F00B79">
        <w:rPr>
          <w:rFonts w:ascii="Courier New" w:hAnsi="Courier New" w:cs="Courier New"/>
          <w:color w:val="A020F0"/>
          <w:sz w:val="20"/>
          <w:szCs w:val="24"/>
        </w:rPr>
        <w:t>/bin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-lFAST_Library_x64</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-I</w:t>
      </w:r>
      <w:proofErr w:type="gramStart"/>
      <w:r w:rsidR="00084E6D" w:rsidRPr="00084E6D">
        <w:rPr>
          <w:rFonts w:ascii="Courier New" w:hAnsi="Courier New" w:cs="Courier New"/>
          <w:color w:val="A020F0"/>
          <w:sz w:val="20"/>
          <w:szCs w:val="24"/>
        </w:rPr>
        <w:t>../..</w:t>
      </w:r>
      <w:proofErr w:type="gramEnd"/>
      <w:r w:rsidR="00084E6D" w:rsidRPr="00084E6D">
        <w:rPr>
          <w:rFonts w:ascii="Courier New" w:hAnsi="Courier New" w:cs="Courier New"/>
          <w:color w:val="A020F0"/>
          <w:sz w:val="20"/>
          <w:szCs w:val="24"/>
        </w:rPr>
        <w:t>/</w:t>
      </w:r>
      <w:proofErr w:type="gramStart"/>
      <w:r w:rsidR="00084E6D" w:rsidRPr="00084E6D">
        <w:rPr>
          <w:rFonts w:ascii="Courier New" w:hAnsi="Courier New" w:cs="Courier New"/>
          <w:color w:val="A020F0"/>
          <w:sz w:val="20"/>
          <w:szCs w:val="24"/>
        </w:rPr>
        <w:t xml:space="preserve">Source </w:t>
      </w:r>
      <w:r w:rsidR="00084E6D" w:rsidRPr="00084E6D">
        <w:rPr>
          <w:rFonts w:ascii="Courier New" w:hAnsi="Courier New" w:cs="Courier New"/>
          <w:color w:val="0000FF"/>
          <w:sz w:val="20"/>
          <w:szCs w:val="20"/>
        </w:rPr>
        <w:t>...</w:t>
      </w:r>
      <w:proofErr w:type="gramEnd"/>
    </w:p>
    <w:p w14:paraId="2164B4ED" w14:textId="56093E3A" w:rsidR="003F6633" w:rsidRPr="00F00B79" w:rsidRDefault="00084E6D" w:rsidP="0027571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w:t>
      </w:r>
      <w:proofErr w:type="gramStart"/>
      <w:r w:rsidRPr="00084E6D">
        <w:rPr>
          <w:rFonts w:ascii="Courier New" w:hAnsi="Courier New" w:cs="Courier New"/>
          <w:color w:val="A020F0"/>
          <w:sz w:val="20"/>
          <w:szCs w:val="24"/>
        </w:rPr>
        <w:t>../..</w:t>
      </w:r>
      <w:proofErr w:type="gramEnd"/>
      <w:r w:rsidRPr="00084E6D">
        <w:rPr>
          <w:rFonts w:ascii="Courier New" w:hAnsi="Courier New" w:cs="Courier New"/>
          <w:color w:val="A020F0"/>
          <w:sz w:val="20"/>
          <w:szCs w:val="24"/>
        </w:rPr>
        <w:t>/Source/dependencies/</w:t>
      </w:r>
      <w:proofErr w:type="spellStart"/>
      <w:r w:rsidRPr="00084E6D">
        <w:rPr>
          <w:rFonts w:ascii="Courier New" w:hAnsi="Courier New" w:cs="Courier New"/>
          <w:color w:val="A020F0"/>
          <w:sz w:val="20"/>
          <w:szCs w:val="24"/>
        </w:rPr>
        <w:t>OpenFOAM</w:t>
      </w:r>
      <w:proofErr w:type="spellEnd"/>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w:t>
      </w:r>
      <w:proofErr w:type="spellStart"/>
      <w:r w:rsidR="003F6633" w:rsidRPr="00F00B79">
        <w:rPr>
          <w:rFonts w:ascii="Courier New" w:hAnsi="Courier New" w:cs="Courier New"/>
          <w:color w:val="A020F0"/>
          <w:sz w:val="20"/>
          <w:szCs w:val="24"/>
        </w:rPr>
        <w:t>outdir</w:t>
      </w:r>
      <w:proofErr w:type="spellEnd"/>
      <w:r w:rsidR="003F6633" w:rsidRPr="00F00B79">
        <w:rPr>
          <w:rFonts w:ascii="Courier New" w:hAnsi="Courier New" w:cs="Courier New"/>
          <w:color w:val="000000"/>
          <w:sz w:val="20"/>
          <w:szCs w:val="24"/>
        </w:rPr>
        <w:t xml:space="preserve"> </w:t>
      </w:r>
      <w:proofErr w:type="gramStart"/>
      <w:r w:rsidR="003F6633" w:rsidRPr="00F00B79">
        <w:rPr>
          <w:rFonts w:ascii="Courier New" w:hAnsi="Courier New" w:cs="Courier New"/>
          <w:color w:val="A020F0"/>
          <w:sz w:val="20"/>
          <w:szCs w:val="24"/>
        </w:rPr>
        <w:t>../..</w:t>
      </w:r>
      <w:proofErr w:type="gramEnd"/>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proofErr w:type="spellStart"/>
      <w:r w:rsidR="003F6633" w:rsidRPr="00F00B79">
        <w:rPr>
          <w:rFonts w:ascii="Courier New" w:hAnsi="Courier New" w:cs="Courier New"/>
          <w:color w:val="A020F0"/>
          <w:sz w:val="20"/>
          <w:szCs w:val="24"/>
        </w:rPr>
        <w:t>FAST_SFunc.c</w:t>
      </w:r>
      <w:proofErr w:type="spellEnd"/>
    </w:p>
    <w:p w14:paraId="2164B4EE" w14:textId="77777777" w:rsidR="003F6633" w:rsidRDefault="003F6633" w:rsidP="003F6633">
      <w:r>
        <w:t xml:space="preserve">These commands are specified in the </w:t>
      </w:r>
      <w:r w:rsidR="00DC6859">
        <w:t>&lt;FAST8&gt;/</w:t>
      </w:r>
      <w:r>
        <w:t>Simulink/Source/</w:t>
      </w:r>
      <w:proofErr w:type="spellStart"/>
      <w:r>
        <w:t>create_FAST_SFunc.m</w:t>
      </w:r>
      <w:proofErr w:type="spellEnd"/>
      <w:r>
        <w:t xml:space="preserve"> file. The script assumes it is being run from the &lt;FAST8&gt;/Simulink/Source/ directory</w:t>
      </w:r>
      <w:r w:rsidR="001B3FFF">
        <w:t xml:space="preserve"> where the script and source files reside</w:t>
      </w:r>
      <w:r>
        <w:t xml:space="preserve">. </w:t>
      </w:r>
    </w:p>
    <w:p w14:paraId="2164B4EF" w14:textId="51B889FA" w:rsidR="00F00B79" w:rsidRDefault="00F00B79" w:rsidP="003F6633">
      <w:r>
        <w:t xml:space="preserve">These commands compile </w:t>
      </w:r>
      <w:proofErr w:type="spellStart"/>
      <w:r>
        <w:t>FAST_SFunc.c</w:t>
      </w:r>
      <w:proofErr w:type="spellEnd"/>
      <w:r>
        <w:t xml:space="preserve"> (which includes</w:t>
      </w:r>
      <w:r w:rsidR="00084E6D">
        <w:t xml:space="preserve"> header files</w:t>
      </w:r>
      <w:r>
        <w:t xml:space="preserve"> </w:t>
      </w:r>
      <w:proofErr w:type="spellStart"/>
      <w:r>
        <w:t>FAST_Library.h</w:t>
      </w:r>
      <w:proofErr w:type="spellEnd"/>
      <w:r w:rsidR="00084E6D">
        <w:t xml:space="preserve"> in the </w:t>
      </w:r>
      <w:proofErr w:type="gramStart"/>
      <w:r w:rsidR="00084E6D">
        <w:t>../..</w:t>
      </w:r>
      <w:proofErr w:type="gramEnd"/>
      <w:r w:rsidR="00084E6D">
        <w:t xml:space="preserve">/Source directory and </w:t>
      </w:r>
      <w:proofErr w:type="spellStart"/>
      <w:r w:rsidR="00084E6D">
        <w:t>OpenFOAM_Types.h</w:t>
      </w:r>
      <w:proofErr w:type="spellEnd"/>
      <w:r w:rsidR="00084E6D">
        <w:t xml:space="preserve"> in the </w:t>
      </w:r>
      <w:proofErr w:type="gramStart"/>
      <w:r w:rsidR="00084E6D">
        <w:t>../..</w:t>
      </w:r>
      <w:proofErr w:type="gramEnd"/>
      <w:r w:rsidR="00084E6D">
        <w:t>/Source/dependencies/</w:t>
      </w:r>
      <w:proofErr w:type="spellStart"/>
      <w:r w:rsidR="00084E6D">
        <w:t>OpenFOAM</w:t>
      </w:r>
      <w:proofErr w:type="spellEnd"/>
      <w:r w:rsidR="00084E6D">
        <w:t xml:space="preserve"> directory</w:t>
      </w:r>
      <w:r>
        <w:t>) and link it with the FAST_Library_*.lib file</w:t>
      </w:r>
      <w:r w:rsidR="00084E6D">
        <w:t xml:space="preserve"> (in the </w:t>
      </w:r>
      <w:proofErr w:type="gramStart"/>
      <w:r w:rsidR="00084E6D">
        <w:t>../..</w:t>
      </w:r>
      <w:proofErr w:type="gramEnd"/>
      <w:r w:rsidR="00084E6D">
        <w:t>/bin directory)</w:t>
      </w:r>
      <w:r>
        <w:t xml:space="preserve"> for the appropriate addressing scheme (32- or 64-bits). If you are using a 32-bit Windows® version of </w:t>
      </w:r>
      <w:r w:rsidR="00AE3A86">
        <w:t>MATLAB</w:t>
      </w:r>
      <w:r>
        <w:t xml:space="preserve">, this </w:t>
      </w:r>
      <w:r w:rsidR="00084E6D">
        <w:t xml:space="preserve">command </w:t>
      </w:r>
      <w:r>
        <w:t xml:space="preserve">will produce </w:t>
      </w:r>
      <w:proofErr w:type="gramStart"/>
      <w:r>
        <w:lastRenderedPageBreak/>
        <w:t>../..</w:t>
      </w:r>
      <w:proofErr w:type="gramEnd"/>
      <w:r>
        <w:t xml:space="preserve">/bin/FAST_SFunc.mexw32. On 64-bit Windows versions of </w:t>
      </w:r>
      <w:r w:rsidR="00AE3A86">
        <w:t>MATLAB</w:t>
      </w:r>
      <w:r>
        <w:t xml:space="preserve">, it will produce </w:t>
      </w:r>
      <w:proofErr w:type="gramStart"/>
      <w:r>
        <w:t>../..</w:t>
      </w:r>
      <w:proofErr w:type="gramEnd"/>
      <w:r>
        <w:t>/bin/FAST_SFunc.mexw64.</w:t>
      </w:r>
    </w:p>
    <w:p w14:paraId="2164B4F0" w14:textId="77777777" w:rsidR="00F00B79" w:rsidRDefault="00F00B79" w:rsidP="003F6633">
      <w:r>
        <w:t xml:space="preserve">Because </w:t>
      </w:r>
      <w:proofErr w:type="spellStart"/>
      <w:r>
        <w:t>FAST_SFunc.c</w:t>
      </w:r>
      <w:proofErr w:type="spellEnd"/>
      <w:r>
        <w:t xml:space="preserve"> passes the input</w:t>
      </w:r>
      <w:r w:rsidR="00DC6859">
        <w:t xml:space="preserve"> and </w:t>
      </w:r>
      <w:r>
        <w:t xml:space="preserve">output arrays directly to the FAST_Library*.dll file, </w:t>
      </w:r>
      <w:proofErr w:type="spellStart"/>
      <w:r>
        <w:t>FAST_SFunc</w:t>
      </w:r>
      <w:proofErr w:type="spellEnd"/>
      <w:r>
        <w:t xml:space="preserve"> should not need to be modified (or recompiled) very often. For example, </w:t>
      </w:r>
      <w:r w:rsidR="00276C5F">
        <w:t xml:space="preserve">if you wanted to add an additional </w:t>
      </w:r>
      <w:proofErr w:type="spellStart"/>
      <w:r w:rsidR="00276C5F">
        <w:t>FAST_SFunc</w:t>
      </w:r>
      <w:proofErr w:type="spellEnd"/>
      <w:r w:rsidR="00276C5F">
        <w:t xml:space="preserve"> input from Simulink, you would change the third S-Function parameter in the S-Function block in Simulink and then modify FAST_Library.f90 to handle the new input value, without touching </w:t>
      </w:r>
      <w:proofErr w:type="spellStart"/>
      <w:r w:rsidR="00276C5F">
        <w:t>FAST_SFunc.c</w:t>
      </w:r>
      <w:proofErr w:type="spellEnd"/>
      <w:r w:rsidR="008F632E">
        <w:t>;</w:t>
      </w:r>
      <w:r w:rsidR="00276C5F">
        <w:t xml:space="preserve"> </w:t>
      </w:r>
      <w:proofErr w:type="spellStart"/>
      <w:r w:rsidR="00276C5F">
        <w:t>FAST_Library</w:t>
      </w:r>
      <w:proofErr w:type="spellEnd"/>
      <w:r w:rsidR="00276C5F">
        <w:t xml:space="preserve"> would need to be recompiled, but </w:t>
      </w:r>
      <w:proofErr w:type="spellStart"/>
      <w:r w:rsidR="00276C5F">
        <w:t>FAST_SFunc</w:t>
      </w:r>
      <w:proofErr w:type="spellEnd"/>
      <w:r w:rsidR="00276C5F">
        <w:t xml:space="preserve"> would not.</w:t>
      </w:r>
    </w:p>
    <w:p w14:paraId="3A7BDB36" w14:textId="77777777" w:rsidR="006E3D24" w:rsidRDefault="006E3D24" w:rsidP="006E3D24">
      <w:pPr>
        <w:pStyle w:val="Heading1"/>
      </w:pPr>
      <w:bookmarkStart w:id="236" w:name="_Toc448331081"/>
      <w:r>
        <w:t>Future Work</w:t>
      </w:r>
      <w:bookmarkEnd w:id="236"/>
    </w:p>
    <w:p w14:paraId="3C956808" w14:textId="77777777" w:rsidR="006E3D24" w:rsidRDefault="006E3D24" w:rsidP="006E3D24">
      <w:r w:rsidRPr="003F591E">
        <w:t>All future developments of FAST will follow the framework.</w:t>
      </w:r>
    </w:p>
    <w:p w14:paraId="1D72D4D2" w14:textId="77777777" w:rsidR="007704A8" w:rsidRDefault="007704A8" w:rsidP="007704A8">
      <w:pPr>
        <w:pStyle w:val="ListParagraph"/>
        <w:keepNext/>
        <w:numPr>
          <w:ilvl w:val="0"/>
          <w:numId w:val="1"/>
        </w:numPr>
      </w:pPr>
      <w:r>
        <w:t>Introduce operating-point determination and linearization across the coupled aero-hydro-servo-elastic solution.</w:t>
      </w:r>
    </w:p>
    <w:p w14:paraId="0D5EFEEE" w14:textId="77777777" w:rsidR="006E3D24" w:rsidRDefault="006E3D24" w:rsidP="006E3D24">
      <w:pPr>
        <w:pStyle w:val="ListParagraph"/>
        <w:numPr>
          <w:ilvl w:val="0"/>
          <w:numId w:val="1"/>
        </w:numPr>
      </w:pPr>
      <w:r>
        <w:t>Add items from FAST v7 that are not yet in FAST v8.</w:t>
      </w:r>
    </w:p>
    <w:p w14:paraId="595B4AF6" w14:textId="6C7E9035" w:rsidR="007704A8" w:rsidRDefault="00D173FD" w:rsidP="006E3D24">
      <w:pPr>
        <w:pStyle w:val="ListParagraph"/>
        <w:numPr>
          <w:ilvl w:val="0"/>
          <w:numId w:val="1"/>
        </w:numPr>
      </w:pPr>
      <w:r>
        <w:t xml:space="preserve">Expand </w:t>
      </w:r>
      <w:r w:rsidR="007704A8">
        <w:t>visualization capabilities.</w:t>
      </w:r>
    </w:p>
    <w:p w14:paraId="106699E6" w14:textId="77777777" w:rsidR="006E3D24" w:rsidRDefault="006E3D24" w:rsidP="006E3D24">
      <w:pPr>
        <w:pStyle w:val="ListParagraph"/>
        <w:numPr>
          <w:ilvl w:val="0"/>
          <w:numId w:val="1"/>
        </w:numPr>
      </w:pPr>
      <w:r>
        <w:t>U</w:t>
      </w:r>
      <w:r w:rsidRPr="00C7297C">
        <w:t>pgrade</w:t>
      </w:r>
      <w:r>
        <w:t xml:space="preserve"> the </w:t>
      </w:r>
      <w:r w:rsidRPr="00C7297C">
        <w:t>loose</w:t>
      </w:r>
      <w:r>
        <w:t>-</w:t>
      </w:r>
      <w:r w:rsidRPr="00C7297C">
        <w:t xml:space="preserve">coupling algorithm </w:t>
      </w:r>
      <w:r>
        <w:t xml:space="preserve">of the glue code to </w:t>
      </w:r>
      <w:r w:rsidRPr="00C7297C">
        <w:t>allow each module to have its own time step</w:t>
      </w:r>
      <w:r>
        <w:t>, including time steps larger than the glue-code time step.</w:t>
      </w:r>
    </w:p>
    <w:p w14:paraId="4B2AD130" w14:textId="25C4E814" w:rsidR="006E3D24" w:rsidRDefault="006E3D24" w:rsidP="006E3D24">
      <w:pPr>
        <w:pStyle w:val="ListParagraph"/>
        <w:numPr>
          <w:ilvl w:val="0"/>
          <w:numId w:val="1"/>
        </w:numPr>
      </w:pPr>
      <w:r>
        <w:t xml:space="preserve">Optimize the code, particularly </w:t>
      </w:r>
      <w:r w:rsidR="007704A8">
        <w:t xml:space="preserve">BeamDyn and </w:t>
      </w:r>
      <w:r>
        <w:t>ElastoDyn, so that it runs faster. We have put our effort into getting the framework to work and hope to address computational efficiency later. We expect improvements in efficiency as development continues.</w:t>
      </w:r>
    </w:p>
    <w:p w14:paraId="44A806F6" w14:textId="77777777" w:rsidR="006E3D24" w:rsidRDefault="006E3D24" w:rsidP="006E3D24">
      <w:pPr>
        <w:pStyle w:val="ListParagraph"/>
        <w:numPr>
          <w:ilvl w:val="0"/>
          <w:numId w:val="1"/>
        </w:numPr>
      </w:pPr>
      <w:r>
        <w:t>Introduce tight coupling.</w:t>
      </w:r>
    </w:p>
    <w:p w14:paraId="1CCF1993" w14:textId="5014E169" w:rsidR="00220BBA" w:rsidRDefault="00220BBA" w:rsidP="006E3D24">
      <w:pPr>
        <w:pStyle w:val="ListParagraph"/>
        <w:numPr>
          <w:ilvl w:val="0"/>
          <w:numId w:val="1"/>
        </w:numPr>
      </w:pPr>
      <w:r>
        <w:t xml:space="preserve">Distribute </w:t>
      </w:r>
      <w:proofErr w:type="spellStart"/>
      <w:r>
        <w:t>cmake</w:t>
      </w:r>
      <w:proofErr w:type="spellEnd"/>
      <w:r>
        <w:t xml:space="preserve"> build tools.</w:t>
      </w:r>
    </w:p>
    <w:p w14:paraId="4DE4FA30" w14:textId="13E2F708" w:rsidR="006E3D24" w:rsidRPr="00583AAD" w:rsidRDefault="006E3D24" w:rsidP="006E3D24">
      <w:pPr>
        <w:pStyle w:val="ListParagraph"/>
        <w:numPr>
          <w:ilvl w:val="0"/>
          <w:numId w:val="1"/>
        </w:numPr>
      </w:pPr>
      <w:r>
        <w:t>And much, much, more</w:t>
      </w:r>
      <w:r w:rsidR="007101D0">
        <w:t xml:space="preserve"> (as funding permits)</w:t>
      </w:r>
      <w:r>
        <w:t>…</w:t>
      </w:r>
    </w:p>
    <w:p w14:paraId="2164B4F1" w14:textId="77777777" w:rsidR="006E56E7" w:rsidRDefault="00F2521D" w:rsidP="00992CCA">
      <w:pPr>
        <w:pStyle w:val="Heading1"/>
      </w:pPr>
      <w:bookmarkStart w:id="237" w:name="_Toc448331082"/>
      <w:r>
        <w:t>Feedback</w:t>
      </w:r>
      <w:bookmarkEnd w:id="237"/>
    </w:p>
    <w:p w14:paraId="2164B4F2" w14:textId="77777777" w:rsidR="006D7B34" w:rsidRDefault="00F2521D" w:rsidP="007F2710">
      <w:pPr>
        <w:sectPr w:rsidR="006D7B34">
          <w:footnotePr>
            <w:numFmt w:val="chicago"/>
          </w:footnotePr>
          <w:pgSz w:w="12240" w:h="15840"/>
          <w:pgMar w:top="1440" w:right="1440" w:bottom="1440" w:left="1440" w:header="720" w:footer="720" w:gutter="0"/>
          <w:cols w:space="720"/>
          <w:docGrid w:linePitch="360"/>
        </w:sectPr>
      </w:pPr>
      <w:r>
        <w:t xml:space="preserve">If you have questions or </w:t>
      </w:r>
      <w:r w:rsidR="00B313C9">
        <w:t>wish</w:t>
      </w:r>
      <w:r w:rsidR="00423985">
        <w:t xml:space="preserve"> to provide feed</w:t>
      </w:r>
      <w:r w:rsidR="00B313C9">
        <w:t>back</w:t>
      </w:r>
      <w:r>
        <w:t xml:space="preserve">, please use our forums: </w:t>
      </w:r>
      <w:hyperlink r:id="rId57" w:history="1">
        <w:r>
          <w:rPr>
            <w:rStyle w:val="Hyperlink"/>
          </w:rPr>
          <w:t>https://wind.nrel.gov/forum/wind/</w:t>
        </w:r>
      </w:hyperlink>
      <w:r>
        <w:t xml:space="preserve"> </w:t>
      </w:r>
    </w:p>
    <w:p w14:paraId="2164B4F3" w14:textId="4B6C5F9B" w:rsidR="00452E60" w:rsidRDefault="006D7B34" w:rsidP="007D7E91">
      <w:pPr>
        <w:pStyle w:val="Heading1"/>
      </w:pPr>
      <w:bookmarkStart w:id="238" w:name="_Ref392062682"/>
      <w:bookmarkStart w:id="239" w:name="_Toc448331083"/>
      <w:r>
        <w:lastRenderedPageBreak/>
        <w:t>Appendix</w:t>
      </w:r>
      <w:r w:rsidR="00185772">
        <w:t xml:space="preserve"> </w:t>
      </w:r>
      <w:r w:rsidR="005B138F">
        <w:fldChar w:fldCharType="begin"/>
      </w:r>
      <w:r w:rsidR="005B138F">
        <w:instrText xml:space="preserve"> SEQ Appendix \* MERGEFORMAT \* ALPHABETIC \* MERGEFORMAT </w:instrText>
      </w:r>
      <w:r w:rsidR="005B138F">
        <w:fldChar w:fldCharType="separate"/>
      </w:r>
      <w:r w:rsidR="00B66E17">
        <w:rPr>
          <w:noProof/>
        </w:rPr>
        <w:t>A</w:t>
      </w:r>
      <w:r w:rsidR="005B138F">
        <w:rPr>
          <w:noProof/>
        </w:rPr>
        <w:fldChar w:fldCharType="end"/>
      </w:r>
      <w:r>
        <w:t xml:space="preserve">: </w:t>
      </w:r>
      <w:r w:rsidR="00992CCA">
        <w:t xml:space="preserve">Example FAST </w:t>
      </w:r>
      <w:r w:rsidR="00B859C9">
        <w:t>v8.</w:t>
      </w:r>
      <w:del w:id="240" w:author="Bonnie Jonkman" w:date="2016-07-12T14:54:00Z">
        <w:r w:rsidR="005408C3" w:rsidDel="00F91C48">
          <w:delText>1</w:delText>
        </w:r>
        <w:r w:rsidR="007C35D4" w:rsidDel="00F91C48">
          <w:delText>5</w:delText>
        </w:r>
      </w:del>
      <w:ins w:id="241" w:author="Bonnie Jonkman" w:date="2016-07-12T14:54:00Z">
        <w:r w:rsidR="00F91C48">
          <w:t>1</w:t>
        </w:r>
        <w:r w:rsidR="00F91C48">
          <w:t>6</w:t>
        </w:r>
      </w:ins>
      <w:r w:rsidR="00B859C9">
        <w:t xml:space="preserve">.* </w:t>
      </w:r>
      <w:r w:rsidR="00992CCA">
        <w:t>Input File</w:t>
      </w:r>
      <w:bookmarkEnd w:id="238"/>
      <w:bookmarkEnd w:id="239"/>
    </w:p>
    <w:p w14:paraId="2164B4F4" w14:textId="58CD3DC7" w:rsidR="00EC4C17" w:rsidRPr="00EC4C17" w:rsidRDefault="00593A7B" w:rsidP="0095283E">
      <w:pPr>
        <w:jc w:val="center"/>
      </w:pPr>
      <w:r>
        <w:rPr>
          <w:noProof/>
        </w:rPr>
        <mc:AlternateContent>
          <mc:Choice Requires="wps">
            <w:drawing>
              <wp:anchor distT="0" distB="0" distL="114300" distR="114300" simplePos="0" relativeHeight="251658240" behindDoc="1" locked="0" layoutInCell="1" allowOverlap="1" wp14:anchorId="3A417220" wp14:editId="13CF0C5C">
                <wp:simplePos x="0" y="0"/>
                <wp:positionH relativeFrom="page">
                  <wp:align>center</wp:align>
                </wp:positionH>
                <wp:positionV relativeFrom="paragraph">
                  <wp:posOffset>325531</wp:posOffset>
                </wp:positionV>
                <wp:extent cx="6629400" cy="6345936"/>
                <wp:effectExtent l="0" t="0" r="19050" b="17145"/>
                <wp:wrapTight wrapText="bothSides">
                  <wp:wrapPolygon edited="0">
                    <wp:start x="0" y="0"/>
                    <wp:lineTo x="0" y="21594"/>
                    <wp:lineTo x="21600" y="21594"/>
                    <wp:lineTo x="21600" y="0"/>
                    <wp:lineTo x="0"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6345936"/>
                        </a:xfrm>
                        <a:prstGeom prst="rect">
                          <a:avLst/>
                        </a:prstGeom>
                        <a:solidFill>
                          <a:srgbClr val="FFFFFF"/>
                        </a:solidFill>
                        <a:ln w="9525">
                          <a:solidFill>
                            <a:srgbClr val="000000"/>
                          </a:solidFill>
                          <a:miter lim="800000"/>
                          <a:headEnd/>
                          <a:tailEnd/>
                        </a:ln>
                      </wps:spPr>
                      <wps:txbx>
                        <w:txbxContent>
                          <w:p w14:paraId="2164B57B" w14:textId="545F06C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del w:id="242" w:author="Bonnie Jonkman" w:date="2016-07-12T14:45:00Z">
                              <w:r w:rsidDel="00593A7B">
                                <w:rPr>
                                  <w:rFonts w:ascii="Courier New" w:hAnsi="Courier New" w:cs="Courier New"/>
                                  <w:sz w:val="15"/>
                                  <w:szCs w:val="15"/>
                                </w:rPr>
                                <w:delText>15</w:delText>
                              </w:r>
                            </w:del>
                            <w:ins w:id="243" w:author="Bonnie Jonkman" w:date="2016-07-12T14:45:00Z">
                              <w:r w:rsidR="00593A7B">
                                <w:rPr>
                                  <w:rFonts w:ascii="Courier New" w:hAnsi="Courier New" w:cs="Courier New"/>
                                  <w:sz w:val="15"/>
                                  <w:szCs w:val="15"/>
                                </w:rPr>
                                <w:t>1</w:t>
                              </w:r>
                              <w:r w:rsidR="00593A7B">
                                <w:rPr>
                                  <w:rFonts w:ascii="Courier New" w:hAnsi="Courier New" w:cs="Courier New"/>
                                  <w:sz w:val="15"/>
                                  <w:szCs w:val="15"/>
                                </w:rPr>
                                <w:t>6</w:t>
                              </w:r>
                            </w:ins>
                            <w:r w:rsidRPr="00C914B8">
                              <w:rPr>
                                <w:rFonts w:ascii="Courier New" w:hAnsi="Courier New" w:cs="Courier New"/>
                                <w:sz w:val="15"/>
                                <w:szCs w:val="15"/>
                              </w:rPr>
                              <w:t>.* INPUT FILE ------------------------------------------------</w:t>
                            </w:r>
                          </w:p>
                          <w:p w14:paraId="2164B57C" w14:textId="7777777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w:t>
                            </w:r>
                            <w:proofErr w:type="spellStart"/>
                            <w:r w:rsidRPr="00C914B8">
                              <w:rPr>
                                <w:rFonts w:ascii="Courier New" w:hAnsi="Courier New" w:cs="Courier New"/>
                                <w:sz w:val="15"/>
                                <w:szCs w:val="15"/>
                              </w:rPr>
                              <w:t>ech</w:t>
                            </w:r>
                            <w:proofErr w:type="spellEnd"/>
                            <w:r w:rsidRPr="00C914B8">
                              <w:rPr>
                                <w:rFonts w:ascii="Courier New" w:hAnsi="Courier New" w:cs="Courier New"/>
                                <w:sz w:val="15"/>
                                <w:szCs w:val="15"/>
                              </w:rPr>
                              <w:t xml:space="preserve"> (flag)</w:t>
                            </w:r>
                          </w:p>
                          <w:p w14:paraId="2164B57F" w14:textId="52977C1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w:t>
                            </w:r>
                            <w:proofErr w:type="spellStart"/>
                            <w:r w:rsidRPr="00C914B8">
                              <w:rPr>
                                <w:rFonts w:ascii="Courier New" w:hAnsi="Courier New" w:cs="Courier New"/>
                                <w:sz w:val="15"/>
                                <w:szCs w:val="15"/>
                              </w:rPr>
                              <w:t>AbortLevel</w:t>
                            </w:r>
                            <w:proofErr w:type="spellEnd"/>
                            <w:r w:rsidRPr="00C914B8">
                              <w:rPr>
                                <w:rFonts w:ascii="Courier New" w:hAnsi="Courier New" w:cs="Courier New"/>
                                <w:sz w:val="15"/>
                                <w:szCs w:val="15"/>
                              </w:rPr>
                              <w:t xml:space="preserve">   - Error level when simulation should abort (string) {"WARNING", "SEVERE", "FATAL"} </w:t>
                            </w:r>
                          </w:p>
                          <w:p w14:paraId="2164B580" w14:textId="188053A0"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60  </w:t>
                            </w:r>
                            <w:proofErr w:type="spellStart"/>
                            <w:r w:rsidRPr="00C914B8">
                              <w:rPr>
                                <w:rFonts w:ascii="Courier New" w:hAnsi="Courier New" w:cs="Courier New"/>
                                <w:sz w:val="15"/>
                                <w:szCs w:val="15"/>
                              </w:rPr>
                              <w:t>TMax</w:t>
                            </w:r>
                            <w:proofErr w:type="spellEnd"/>
                            <w:proofErr w:type="gramEnd"/>
                            <w:r w:rsidRPr="00C914B8">
                              <w:rPr>
                                <w:rFonts w:ascii="Courier New" w:hAnsi="Courier New" w:cs="Courier New"/>
                                <w:sz w:val="15"/>
                                <w:szCs w:val="15"/>
                              </w:rPr>
                              <w:t xml:space="preserve">         - Total run time (s)</w:t>
                            </w:r>
                          </w:p>
                          <w:p w14:paraId="2164B581" w14:textId="0E14EFBA"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0.01  DT</w:t>
                            </w:r>
                            <w:proofErr w:type="gramEnd"/>
                            <w:r w:rsidRPr="00C914B8">
                              <w:rPr>
                                <w:rFonts w:ascii="Courier New" w:hAnsi="Courier New" w:cs="Courier New"/>
                                <w:sz w:val="15"/>
                                <w:szCs w:val="15"/>
                              </w:rPr>
                              <w:t xml:space="preserve">           - Recommended module time step (s)</w:t>
                            </w:r>
                          </w:p>
                          <w:p w14:paraId="2164B582" w14:textId="543D7ACD"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InterpOrder</w:t>
                            </w:r>
                            <w:proofErr w:type="spellEnd"/>
                            <w:proofErr w:type="gramEnd"/>
                            <w:r w:rsidRPr="00C914B8">
                              <w:rPr>
                                <w:rFonts w:ascii="Courier New" w:hAnsi="Courier New" w:cs="Courier New"/>
                                <w:sz w:val="15"/>
                                <w:szCs w:val="15"/>
                              </w:rPr>
                              <w:t xml:space="preserve">  - Interpolation order for input/output time history (-) {1=linear, 2=quadratic}</w:t>
                            </w:r>
                          </w:p>
                          <w:p w14:paraId="2164B583" w14:textId="559CE835"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NumCrctn</w:t>
                            </w:r>
                            <w:proofErr w:type="spellEnd"/>
                            <w:proofErr w:type="gramEnd"/>
                            <w:r w:rsidRPr="00C914B8">
                              <w:rPr>
                                <w:rFonts w:ascii="Courier New" w:hAnsi="Courier New" w:cs="Courier New"/>
                                <w:sz w:val="15"/>
                                <w:szCs w:val="15"/>
                              </w:rPr>
                              <w:t xml:space="preserve">     - Number of correction iterations (-) {0=explicit calculation, i.e., no corrections}</w:t>
                            </w:r>
                          </w:p>
                          <w:p w14:paraId="2164B584" w14:textId="7F851C01"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99999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_UJac</w:t>
                            </w:r>
                            <w:proofErr w:type="spellEnd"/>
                            <w:r w:rsidRPr="00C914B8">
                              <w:rPr>
                                <w:rFonts w:ascii="Courier New" w:hAnsi="Courier New" w:cs="Courier New"/>
                                <w:sz w:val="15"/>
                                <w:szCs w:val="15"/>
                              </w:rPr>
                              <w:t xml:space="preserve">      - Time between calls to get Jacobians (s)</w:t>
                            </w:r>
                          </w:p>
                          <w:p w14:paraId="2164B585" w14:textId="30906201"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w:t>
                            </w:r>
                            <w:proofErr w:type="gramStart"/>
                            <w:r w:rsidRPr="00C914B8">
                              <w:rPr>
                                <w:rFonts w:ascii="Courier New" w:hAnsi="Courier New" w:cs="Courier New"/>
                                <w:sz w:val="15"/>
                                <w:szCs w:val="15"/>
                              </w:rPr>
                              <w:t xml:space="preserve">06  </w:t>
                            </w:r>
                            <w:proofErr w:type="spellStart"/>
                            <w:r w:rsidRPr="00C914B8">
                              <w:rPr>
                                <w:rFonts w:ascii="Courier New" w:hAnsi="Courier New" w:cs="Courier New"/>
                                <w:sz w:val="15"/>
                                <w:szCs w:val="15"/>
                              </w:rPr>
                              <w:t>UJacSclFact</w:t>
                            </w:r>
                            <w:proofErr w:type="spellEnd"/>
                            <w:proofErr w:type="gramEnd"/>
                            <w:r w:rsidRPr="00C914B8">
                              <w:rPr>
                                <w:rFonts w:ascii="Courier New" w:hAnsi="Courier New" w:cs="Courier New"/>
                                <w:sz w:val="15"/>
                                <w:szCs w:val="15"/>
                              </w:rPr>
                              <w:t xml:space="preserve">  - Scaling factor used in Jacobians (-)</w:t>
                            </w:r>
                          </w:p>
                          <w:p w14:paraId="2164B586" w14:textId="7777777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CompElast</w:t>
                            </w:r>
                            <w:proofErr w:type="spellEnd"/>
                            <w:proofErr w:type="gramEnd"/>
                            <w:r w:rsidRPr="00C914B8">
                              <w:rPr>
                                <w:rFonts w:ascii="Courier New" w:hAnsi="Courier New" w:cs="Courier New"/>
                                <w:sz w:val="15"/>
                                <w:szCs w:val="15"/>
                              </w:rPr>
                              <w:t xml:space="preserve">    - Compute structural dynamics (switch) {1=ElastoDyn; 2=</w:t>
                            </w:r>
                            <w:proofErr w:type="spellStart"/>
                            <w:r w:rsidRPr="00C914B8">
                              <w:rPr>
                                <w:rFonts w:ascii="Courier New" w:hAnsi="Courier New" w:cs="Courier New"/>
                                <w:sz w:val="15"/>
                                <w:szCs w:val="15"/>
                              </w:rPr>
                              <w:t>ElastoDyn+BeamDyn</w:t>
                            </w:r>
                            <w:proofErr w:type="spellEnd"/>
                            <w:r w:rsidRPr="00C914B8">
                              <w:rPr>
                                <w:rFonts w:ascii="Courier New" w:hAnsi="Courier New" w:cs="Courier New"/>
                                <w:sz w:val="15"/>
                                <w:szCs w:val="15"/>
                              </w:rPr>
                              <w:t xml:space="preserve"> blades}</w:t>
                            </w:r>
                          </w:p>
                          <w:p w14:paraId="375F5DBE" w14:textId="78B21417" w:rsidR="003C01A0" w:rsidRDefault="003C01A0"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proofErr w:type="gramStart"/>
                            <w:r w:rsidRPr="00B70C62">
                              <w:rPr>
                                <w:rFonts w:ascii="Courier New" w:hAnsi="Courier New" w:cs="Courier New"/>
                                <w:sz w:val="15"/>
                                <w:szCs w:val="15"/>
                              </w:rPr>
                              <w:t xml:space="preserve">1  </w:t>
                            </w:r>
                            <w:proofErr w:type="spellStart"/>
                            <w:r w:rsidRPr="00B70C62">
                              <w:rPr>
                                <w:rFonts w:ascii="Courier New" w:hAnsi="Courier New" w:cs="Courier New"/>
                                <w:sz w:val="15"/>
                                <w:szCs w:val="15"/>
                              </w:rPr>
                              <w:t>CompInflow</w:t>
                            </w:r>
                            <w:proofErr w:type="spellEnd"/>
                            <w:proofErr w:type="gramEnd"/>
                            <w:r w:rsidRPr="00B70C62">
                              <w:rPr>
                                <w:rFonts w:ascii="Courier New" w:hAnsi="Courier New" w:cs="Courier New"/>
                                <w:sz w:val="15"/>
                                <w:szCs w:val="15"/>
                              </w:rPr>
                              <w:t xml:space="preserve">   - Compute inflow wind velocities (switch) {0=still air;1=InflowWind</w:t>
                            </w:r>
                            <w:r>
                              <w:rPr>
                                <w:rFonts w:ascii="Courier New" w:hAnsi="Courier New" w:cs="Courier New"/>
                                <w:sz w:val="15"/>
                                <w:szCs w:val="15"/>
                              </w:rPr>
                              <w:t>;2=</w:t>
                            </w:r>
                            <w:proofErr w:type="spellStart"/>
                            <w:r>
                              <w:rPr>
                                <w:rFonts w:ascii="Courier New" w:hAnsi="Courier New" w:cs="Courier New"/>
                                <w:sz w:val="15"/>
                                <w:szCs w:val="15"/>
                              </w:rPr>
                              <w:t>OpenFOAM</w:t>
                            </w:r>
                            <w:proofErr w:type="spellEnd"/>
                            <w:r w:rsidRPr="00B70C62">
                              <w:rPr>
                                <w:rFonts w:ascii="Courier New" w:hAnsi="Courier New" w:cs="Courier New"/>
                                <w:sz w:val="15"/>
                                <w:szCs w:val="15"/>
                              </w:rPr>
                              <w:t>}</w:t>
                            </w:r>
                          </w:p>
                          <w:p w14:paraId="2164B588" w14:textId="62B9AC4A"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CompAero</w:t>
                            </w:r>
                            <w:proofErr w:type="spellEnd"/>
                            <w:proofErr w:type="gramEnd"/>
                            <w:r w:rsidRPr="00C914B8">
                              <w:rPr>
                                <w:rFonts w:ascii="Courier New" w:hAnsi="Courier New" w:cs="Courier New"/>
                                <w:sz w:val="15"/>
                                <w:szCs w:val="15"/>
                              </w:rPr>
                              <w:t xml:space="preserve">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CompServo</w:t>
                            </w:r>
                            <w:proofErr w:type="spellEnd"/>
                            <w:proofErr w:type="gramEnd"/>
                            <w:r w:rsidRPr="00C914B8">
                              <w:rPr>
                                <w:rFonts w:ascii="Courier New" w:hAnsi="Courier New" w:cs="Courier New"/>
                                <w:sz w:val="15"/>
                                <w:szCs w:val="15"/>
                              </w:rPr>
                              <w:t xml:space="preserve">    - Compute control and electrical-drive dynamics (switch) {0=None; 1=ServoDyn}</w:t>
                            </w:r>
                          </w:p>
                          <w:p w14:paraId="2164B58A" w14:textId="71748ADE"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CompHydro</w:t>
                            </w:r>
                            <w:proofErr w:type="spellEnd"/>
                            <w:proofErr w:type="gramEnd"/>
                            <w:r w:rsidRPr="00C914B8">
                              <w:rPr>
                                <w:rFonts w:ascii="Courier New" w:hAnsi="Courier New" w:cs="Courier New"/>
                                <w:sz w:val="15"/>
                                <w:szCs w:val="15"/>
                              </w:rPr>
                              <w:t xml:space="preserve">    - Compute hydrodynamic loads (switch) {0=None; 1=HydroDyn}</w:t>
                            </w:r>
                          </w:p>
                          <w:p w14:paraId="2164B58B" w14:textId="1F006C66"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CompSub</w:t>
                            </w:r>
                            <w:proofErr w:type="spellEnd"/>
                            <w:proofErr w:type="gramEnd"/>
                            <w:r w:rsidRPr="00C914B8">
                              <w:rPr>
                                <w:rFonts w:ascii="Courier New" w:hAnsi="Courier New" w:cs="Courier New"/>
                                <w:sz w:val="15"/>
                                <w:szCs w:val="15"/>
                              </w:rPr>
                              <w:t xml:space="preserve">      - Compute sub-structural dynamics (switch) {0=None; 1=SubDyn}</w:t>
                            </w:r>
                          </w:p>
                          <w:p w14:paraId="2164B58C" w14:textId="6E4B415F"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CompMooring</w:t>
                            </w:r>
                            <w:proofErr w:type="spellEnd"/>
                            <w:proofErr w:type="gramEnd"/>
                            <w:r w:rsidRPr="00C914B8">
                              <w:rPr>
                                <w:rFonts w:ascii="Courier New" w:hAnsi="Courier New" w:cs="Courier New"/>
                                <w:sz w:val="15"/>
                                <w:szCs w:val="15"/>
                              </w:rPr>
                              <w:t xml:space="preserve">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w:t>
                            </w:r>
                            <w:proofErr w:type="spellStart"/>
                            <w:r>
                              <w:rPr>
                                <w:rFonts w:ascii="Courier New" w:hAnsi="Courier New" w:cs="Courier New"/>
                                <w:sz w:val="15"/>
                                <w:szCs w:val="15"/>
                              </w:rPr>
                              <w:t>OrcaFlex</w:t>
                            </w:r>
                            <w:proofErr w:type="spellEnd"/>
                            <w:r w:rsidRPr="00C914B8">
                              <w:rPr>
                                <w:rFonts w:ascii="Courier New" w:hAnsi="Courier New" w:cs="Courier New"/>
                                <w:sz w:val="15"/>
                                <w:szCs w:val="15"/>
                              </w:rPr>
                              <w:t>}</w:t>
                            </w:r>
                          </w:p>
                          <w:p w14:paraId="2164B58D" w14:textId="5817BBD1"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CompIce</w:t>
                            </w:r>
                            <w:proofErr w:type="spellEnd"/>
                            <w:proofErr w:type="gramEnd"/>
                            <w:r w:rsidRPr="00C914B8">
                              <w:rPr>
                                <w:rFonts w:ascii="Courier New" w:hAnsi="Courier New" w:cs="Courier New"/>
                                <w:sz w:val="15"/>
                                <w:szCs w:val="15"/>
                              </w:rPr>
                              <w:t xml:space="preserve">      - Compute ice loads (switch) {0=None; 1=IceFloe; 2=IceDyn}</w:t>
                            </w:r>
                          </w:p>
                          <w:p w14:paraId="2164B590" w14:textId="7777777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"OC4Jacket_ElastoDyn.dat</w:t>
                            </w:r>
                            <w:proofErr w:type="gramStart"/>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EDFile</w:t>
                            </w:r>
                            <w:proofErr w:type="spellEnd"/>
                            <w:proofErr w:type="gramEnd"/>
                            <w:r w:rsidRPr="00C914B8">
                              <w:rPr>
                                <w:rFonts w:ascii="Courier New" w:hAnsi="Courier New" w:cs="Courier New"/>
                                <w:sz w:val="15"/>
                                <w:szCs w:val="15"/>
                              </w:rPr>
                              <w:t xml:space="preserve">       - Name of file containing ElastoDyn input parameters (quoted string)</w:t>
                            </w:r>
                          </w:p>
                          <w:p w14:paraId="2164B592" w14:textId="4D220233"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(1) - Name of file containing BeamDyn blade 1 inputs (quoted string)</w:t>
                            </w:r>
                          </w:p>
                          <w:p w14:paraId="2164B593" w14:textId="39B418A3"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(2) - Name of file containing BeamDyn blade 2 inputs (quoted string)</w:t>
                            </w:r>
                          </w:p>
                          <w:p w14:paraId="2164B594" w14:textId="4A4E5232"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(3) - Name of file containing BeamDyn blade 3 inputs (quoted string)</w:t>
                            </w:r>
                          </w:p>
                          <w:p w14:paraId="16C1B8FC" w14:textId="27D28447" w:rsidR="003C01A0" w:rsidRDefault="003C01A0"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w:t>
                            </w:r>
                            <w:proofErr w:type="spellStart"/>
                            <w:r w:rsidRPr="0016770E">
                              <w:rPr>
                                <w:rFonts w:ascii="Courier New" w:hAnsi="Courier New" w:cs="Courier New"/>
                                <w:sz w:val="15"/>
                                <w:szCs w:val="15"/>
                              </w:rPr>
                              <w:t>InflowFile</w:t>
                            </w:r>
                            <w:proofErr w:type="spellEnd"/>
                            <w:r w:rsidRPr="0016770E">
                              <w:rPr>
                                <w:rFonts w:ascii="Courier New" w:hAnsi="Courier New" w:cs="Courier New"/>
                                <w:sz w:val="15"/>
                                <w:szCs w:val="15"/>
                              </w:rPr>
                              <w:t xml:space="preserv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proofErr w:type="spellStart"/>
                            <w:r w:rsidRPr="00C914B8">
                              <w:rPr>
                                <w:rFonts w:ascii="Courier New" w:hAnsi="Courier New" w:cs="Courier New"/>
                                <w:sz w:val="15"/>
                                <w:szCs w:val="15"/>
                              </w:rPr>
                              <w:t>AeroFile</w:t>
                            </w:r>
                            <w:proofErr w:type="spellEnd"/>
                            <w:r w:rsidRPr="00C914B8">
                              <w:rPr>
                                <w:rFonts w:ascii="Courier New" w:hAnsi="Courier New" w:cs="Courier New"/>
                                <w:sz w:val="15"/>
                                <w:szCs w:val="15"/>
                              </w:rPr>
                              <w:t xml:space="preserve">     - Name of file containing aerodynamic input parameters (quoted string)</w:t>
                            </w:r>
                          </w:p>
                          <w:p w14:paraId="2164B596" w14:textId="15D780A1"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proofErr w:type="spellStart"/>
                            <w:r w:rsidRPr="00C914B8">
                              <w:rPr>
                                <w:rFonts w:ascii="Courier New" w:hAnsi="Courier New" w:cs="Courier New"/>
                                <w:sz w:val="15"/>
                                <w:szCs w:val="15"/>
                              </w:rPr>
                              <w:t>ServoFile</w:t>
                            </w:r>
                            <w:proofErr w:type="spellEnd"/>
                            <w:r w:rsidRPr="00C914B8">
                              <w:rPr>
                                <w:rFonts w:ascii="Courier New" w:hAnsi="Courier New" w:cs="Courier New"/>
                                <w:sz w:val="15"/>
                                <w:szCs w:val="15"/>
                              </w:rPr>
                              <w:t xml:space="preserve">    - Name of file with control/electric-drive inputs (quoted string)</w:t>
                            </w:r>
                          </w:p>
                          <w:p w14:paraId="2164B597" w14:textId="076E570A"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proofErr w:type="spellStart"/>
                            <w:r w:rsidRPr="00C914B8">
                              <w:rPr>
                                <w:rFonts w:ascii="Courier New" w:hAnsi="Courier New" w:cs="Courier New"/>
                                <w:sz w:val="15"/>
                                <w:szCs w:val="15"/>
                              </w:rPr>
                              <w:t>HydroFile</w:t>
                            </w:r>
                            <w:proofErr w:type="spellEnd"/>
                            <w:r w:rsidRPr="00C914B8">
                              <w:rPr>
                                <w:rFonts w:ascii="Courier New" w:hAnsi="Courier New" w:cs="Courier New"/>
                                <w:sz w:val="15"/>
                                <w:szCs w:val="15"/>
                              </w:rPr>
                              <w:t xml:space="preserve">    - Name of file containing hydrodynamic inputs (quoted string)</w:t>
                            </w:r>
                          </w:p>
                          <w:p w14:paraId="2164B598" w14:textId="2F0DD71A"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proofErr w:type="spellStart"/>
                            <w:r w:rsidRPr="00C914B8">
                              <w:rPr>
                                <w:rFonts w:ascii="Courier New" w:hAnsi="Courier New" w:cs="Courier New"/>
                                <w:sz w:val="15"/>
                                <w:szCs w:val="15"/>
                              </w:rPr>
                              <w:t>SubFile</w:t>
                            </w:r>
                            <w:proofErr w:type="spellEnd"/>
                            <w:r w:rsidRPr="00C914B8">
                              <w:rPr>
                                <w:rFonts w:ascii="Courier New" w:hAnsi="Courier New" w:cs="Courier New"/>
                                <w:sz w:val="15"/>
                                <w:szCs w:val="15"/>
                              </w:rPr>
                              <w:t xml:space="preserve">      - Name of file containing sub-structural inputs (quoted string)</w:t>
                            </w:r>
                          </w:p>
                          <w:p w14:paraId="2164B599" w14:textId="4101CA53"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MooringFile</w:t>
                            </w:r>
                            <w:proofErr w:type="spellEnd"/>
                            <w:r w:rsidRPr="00C914B8">
                              <w:rPr>
                                <w:rFonts w:ascii="Courier New" w:hAnsi="Courier New" w:cs="Courier New"/>
                                <w:sz w:val="15"/>
                                <w:szCs w:val="15"/>
                              </w:rPr>
                              <w:t xml:space="preserve">  - Name of file containing mooring system inputs (quoted string)</w:t>
                            </w:r>
                          </w:p>
                          <w:p w14:paraId="2164B59A" w14:textId="7CBBAFBC"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IceFile</w:t>
                            </w:r>
                            <w:proofErr w:type="spellEnd"/>
                            <w:r w:rsidRPr="00C914B8">
                              <w:rPr>
                                <w:rFonts w:ascii="Courier New" w:hAnsi="Courier New" w:cs="Courier New"/>
                                <w:sz w:val="15"/>
                                <w:szCs w:val="15"/>
                              </w:rPr>
                              <w:t xml:space="preserve">      - Name of file containing ice input parameters (quoted string)</w:t>
                            </w:r>
                          </w:p>
                          <w:p w14:paraId="2164B59B" w14:textId="7777777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SumPrint</w:t>
                            </w:r>
                            <w:proofErr w:type="spellEnd"/>
                            <w:r w:rsidRPr="00C914B8">
                              <w:rPr>
                                <w:rFonts w:ascii="Courier New" w:hAnsi="Courier New" w:cs="Courier New"/>
                                <w:sz w:val="15"/>
                                <w:szCs w:val="15"/>
                              </w:rPr>
                              <w:t xml:space="preserve">     - Print summary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&gt;.sum" (flag)</w:t>
                            </w:r>
                          </w:p>
                          <w:p w14:paraId="2164B59D" w14:textId="0A1601E0" w:rsidR="003C01A0"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SttsTime</w:t>
                            </w:r>
                            <w:proofErr w:type="spellEnd"/>
                            <w:proofErr w:type="gramEnd"/>
                            <w:r w:rsidRPr="00C914B8">
                              <w:rPr>
                                <w:rFonts w:ascii="Courier New" w:hAnsi="Courier New" w:cs="Courier New"/>
                                <w:sz w:val="15"/>
                                <w:szCs w:val="15"/>
                              </w:rPr>
                              <w:t xml:space="preserve">     - Amount of time between screen status messages (s)</w:t>
                            </w:r>
                          </w:p>
                          <w:p w14:paraId="422B5471" w14:textId="41C77D7D" w:rsidR="003C01A0" w:rsidRPr="00C914B8" w:rsidRDefault="003C01A0"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w:t>
                            </w:r>
                            <w:proofErr w:type="gramStart"/>
                            <w:r w:rsidRPr="005408C3">
                              <w:rPr>
                                <w:rFonts w:ascii="Courier New" w:hAnsi="Courier New" w:cs="Courier New"/>
                                <w:sz w:val="15"/>
                                <w:szCs w:val="15"/>
                              </w:rPr>
                              <w:t xml:space="preserve">99999  </w:t>
                            </w:r>
                            <w:proofErr w:type="spellStart"/>
                            <w:r w:rsidRPr="005408C3">
                              <w:rPr>
                                <w:rFonts w:ascii="Courier New" w:hAnsi="Courier New" w:cs="Courier New"/>
                                <w:sz w:val="15"/>
                                <w:szCs w:val="15"/>
                              </w:rPr>
                              <w:t>ChkptTime</w:t>
                            </w:r>
                            <w:proofErr w:type="spellEnd"/>
                            <w:proofErr w:type="gramEnd"/>
                            <w:r w:rsidRPr="005408C3">
                              <w:rPr>
                                <w:rFonts w:ascii="Courier New" w:hAnsi="Courier New" w:cs="Courier New"/>
                                <w:sz w:val="15"/>
                                <w:szCs w:val="15"/>
                              </w:rPr>
                              <w:t xml:space="preserve">    - Amount of time between creating checkpoint files for potential restart (s)</w:t>
                            </w:r>
                          </w:p>
                          <w:p w14:paraId="2164B59E" w14:textId="100F583A"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0.05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_Out</w:t>
                            </w:r>
                            <w:proofErr w:type="spellEnd"/>
                            <w:r w:rsidRPr="00C914B8">
                              <w:rPr>
                                <w:rFonts w:ascii="Courier New" w:hAnsi="Courier New" w:cs="Courier New"/>
                                <w:sz w:val="15"/>
                                <w:szCs w:val="15"/>
                              </w:rPr>
                              <w:t xml:space="preserve">       - Time step for tabular output (s)</w:t>
                            </w:r>
                            <w:r>
                              <w:rPr>
                                <w:rFonts w:ascii="Courier New" w:hAnsi="Courier New" w:cs="Courier New"/>
                                <w:sz w:val="15"/>
                                <w:szCs w:val="15"/>
                              </w:rPr>
                              <w:t xml:space="preserve">(or </w:t>
                            </w:r>
                            <w:r w:rsidRPr="00C914B8">
                              <w:rPr>
                                <w:rFonts w:ascii="Courier New" w:hAnsi="Courier New" w:cs="Courier New"/>
                                <w:sz w:val="15"/>
                                <w:szCs w:val="15"/>
                              </w:rPr>
                              <w:t>"</w:t>
                            </w:r>
                            <w:r>
                              <w:rPr>
                                <w:rFonts w:ascii="Courier New" w:hAnsi="Courier New" w:cs="Courier New"/>
                                <w:sz w:val="15"/>
                                <w:szCs w:val="15"/>
                              </w:rPr>
                              <w:t>default</w:t>
                            </w:r>
                            <w:r w:rsidRPr="00C914B8">
                              <w:rPr>
                                <w:rFonts w:ascii="Courier New" w:hAnsi="Courier New" w:cs="Courier New"/>
                                <w:sz w:val="15"/>
                                <w:szCs w:val="15"/>
                              </w:rPr>
                              <w:t>"</w:t>
                            </w:r>
                            <w:r>
                              <w:rPr>
                                <w:rFonts w:ascii="Courier New" w:hAnsi="Courier New" w:cs="Courier New"/>
                                <w:sz w:val="15"/>
                                <w:szCs w:val="15"/>
                              </w:rPr>
                              <w:t>)</w:t>
                            </w:r>
                          </w:p>
                          <w:p w14:paraId="2164B59F" w14:textId="1EB49272"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TStart</w:t>
                            </w:r>
                            <w:proofErr w:type="spellEnd"/>
                            <w:proofErr w:type="gramEnd"/>
                            <w:r w:rsidRPr="00C914B8">
                              <w:rPr>
                                <w:rFonts w:ascii="Courier New" w:hAnsi="Courier New" w:cs="Courier New"/>
                                <w:sz w:val="15"/>
                                <w:szCs w:val="15"/>
                              </w:rPr>
                              <w:t xml:space="preserve">       - Time to begin tabular output (s)</w:t>
                            </w:r>
                          </w:p>
                          <w:p w14:paraId="2164B5A0" w14:textId="3EF2D071"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OutFileFmt</w:t>
                            </w:r>
                            <w:proofErr w:type="spellEnd"/>
                            <w:proofErr w:type="gramEnd"/>
                            <w:r w:rsidRPr="00C914B8">
                              <w:rPr>
                                <w:rFonts w:ascii="Courier New" w:hAnsi="Courier New" w:cs="Courier New"/>
                                <w:sz w:val="15"/>
                                <w:szCs w:val="15"/>
                              </w:rPr>
                              <w:t xml:space="preserve">   - Format for tabular (time-marching) output file (switch) {1:out, 2:outb, 3:both}</w:t>
                            </w:r>
                          </w:p>
                          <w:p w14:paraId="2164B5A1" w14:textId="41646ECF"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TabDelim</w:t>
                            </w:r>
                            <w:proofErr w:type="spellEnd"/>
                            <w:r w:rsidRPr="00C914B8">
                              <w:rPr>
                                <w:rFonts w:ascii="Courier New" w:hAnsi="Courier New" w:cs="Courier New"/>
                                <w:sz w:val="15"/>
                                <w:szCs w:val="15"/>
                              </w:rPr>
                              <w:t xml:space="preserve">     - Use tab delimiters in text tabular output file? (</w:t>
                            </w:r>
                            <w:proofErr w:type="gramStart"/>
                            <w:r w:rsidRPr="00C914B8">
                              <w:rPr>
                                <w:rFonts w:ascii="Courier New" w:hAnsi="Courier New" w:cs="Courier New"/>
                                <w:sz w:val="15"/>
                                <w:szCs w:val="15"/>
                              </w:rPr>
                              <w:t>flag</w:t>
                            </w:r>
                            <w:proofErr w:type="gramEnd"/>
                            <w:r w:rsidRPr="00C914B8">
                              <w:rPr>
                                <w:rFonts w:ascii="Courier New" w:hAnsi="Courier New" w:cs="Courier New"/>
                                <w:sz w:val="15"/>
                                <w:szCs w:val="15"/>
                              </w:rPr>
                              <w:t>)</w:t>
                            </w:r>
                          </w:p>
                          <w:p w14:paraId="2164B5A2" w14:textId="0DA9E0FA" w:rsidR="003C01A0"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"ES10.3E2" </w:t>
                            </w:r>
                            <w:proofErr w:type="spellStart"/>
                            <w:r w:rsidRPr="00C914B8">
                              <w:rPr>
                                <w:rFonts w:ascii="Courier New" w:hAnsi="Courier New" w:cs="Courier New"/>
                                <w:sz w:val="15"/>
                                <w:szCs w:val="15"/>
                              </w:rPr>
                              <w:t>OutFmt</w:t>
                            </w:r>
                            <w:proofErr w:type="spellEnd"/>
                            <w:r w:rsidRPr="00C914B8">
                              <w:rPr>
                                <w:rFonts w:ascii="Courier New" w:hAnsi="Courier New" w:cs="Courier New"/>
                                <w:sz w:val="15"/>
                                <w:szCs w:val="15"/>
                              </w:rPr>
                              <w:t xml:space="preserve">       - Format used for text tabular output, excluding the time channel. (</w:t>
                            </w:r>
                            <w:proofErr w:type="gramStart"/>
                            <w:r w:rsidRPr="00C914B8">
                              <w:rPr>
                                <w:rFonts w:ascii="Courier New" w:hAnsi="Courier New" w:cs="Courier New"/>
                                <w:sz w:val="15"/>
                                <w:szCs w:val="15"/>
                              </w:rPr>
                              <w:t>quoted</w:t>
                            </w:r>
                            <w:proofErr w:type="gramEnd"/>
                            <w:r w:rsidRPr="00C914B8">
                              <w:rPr>
                                <w:rFonts w:ascii="Courier New" w:hAnsi="Courier New" w:cs="Courier New"/>
                                <w:sz w:val="15"/>
                                <w:szCs w:val="15"/>
                              </w:rPr>
                              <w:t xml:space="preserve"> string)</w:t>
                            </w:r>
                          </w:p>
                          <w:p w14:paraId="2D2A6A3B" w14:textId="77777777" w:rsidR="00593A7B" w:rsidRPr="00593A7B" w:rsidRDefault="00593A7B" w:rsidP="00593A7B">
                            <w:pPr>
                              <w:spacing w:after="0" w:line="240" w:lineRule="auto"/>
                              <w:rPr>
                                <w:ins w:id="244" w:author="Bonnie Jonkman" w:date="2016-07-12T14:45:00Z"/>
                                <w:rFonts w:ascii="Courier New" w:hAnsi="Courier New" w:cs="Courier New"/>
                                <w:sz w:val="15"/>
                                <w:szCs w:val="15"/>
                              </w:rPr>
                            </w:pPr>
                            <w:ins w:id="245" w:author="Bonnie Jonkman" w:date="2016-07-12T14:45:00Z">
                              <w:r w:rsidRPr="00593A7B">
                                <w:rPr>
                                  <w:rFonts w:ascii="Courier New" w:hAnsi="Courier New" w:cs="Courier New"/>
                                  <w:sz w:val="15"/>
                                  <w:szCs w:val="15"/>
                                </w:rPr>
                                <w:t>---------------------- LINEARIZATION -------------------------------------------</w:t>
                              </w:r>
                            </w:ins>
                          </w:p>
                          <w:p w14:paraId="4F3A306D" w14:textId="4111FFE1" w:rsidR="00593A7B" w:rsidRPr="00593A7B" w:rsidRDefault="00593A7B" w:rsidP="00593A7B">
                            <w:pPr>
                              <w:spacing w:after="0" w:line="240" w:lineRule="auto"/>
                              <w:rPr>
                                <w:ins w:id="246" w:author="Bonnie Jonkman" w:date="2016-07-12T14:45:00Z"/>
                                <w:rFonts w:ascii="Courier New" w:hAnsi="Courier New" w:cs="Courier New"/>
                                <w:sz w:val="15"/>
                                <w:szCs w:val="15"/>
                              </w:rPr>
                            </w:pPr>
                            <w:ins w:id="247" w:author="Bonnie Jonkman" w:date="2016-07-12T14:45:00Z">
                              <w:r w:rsidRPr="00593A7B">
                                <w:rPr>
                                  <w:rFonts w:ascii="Courier New" w:hAnsi="Courier New" w:cs="Courier New"/>
                                  <w:sz w:val="15"/>
                                  <w:szCs w:val="15"/>
                                </w:rPr>
                                <w:t xml:space="preserve">False     </w:t>
                              </w:r>
                            </w:ins>
                            <w:ins w:id="248" w:author="Bonnie Jonkman" w:date="2016-07-12T14:46:00Z">
                              <w:r>
                                <w:rPr>
                                  <w:rFonts w:ascii="Courier New" w:hAnsi="Courier New" w:cs="Courier New"/>
                                  <w:sz w:val="15"/>
                                  <w:szCs w:val="15"/>
                                </w:rPr>
                                <w:t xml:space="preserve"> </w:t>
                              </w:r>
                            </w:ins>
                            <w:ins w:id="249" w:author="Bonnie Jonkman" w:date="2016-07-12T14:45:00Z">
                              <w:r w:rsidRPr="00593A7B">
                                <w:rPr>
                                  <w:rFonts w:ascii="Courier New" w:hAnsi="Courier New" w:cs="Courier New"/>
                                  <w:sz w:val="15"/>
                                  <w:szCs w:val="15"/>
                                </w:rPr>
                                <w:t>Linearize    - Linearization analysis (flag)</w:t>
                              </w:r>
                            </w:ins>
                          </w:p>
                          <w:p w14:paraId="06609B05" w14:textId="58C65866" w:rsidR="00593A7B" w:rsidRPr="00593A7B" w:rsidRDefault="00593A7B" w:rsidP="00593A7B">
                            <w:pPr>
                              <w:spacing w:after="0" w:line="240" w:lineRule="auto"/>
                              <w:rPr>
                                <w:ins w:id="250" w:author="Bonnie Jonkman" w:date="2016-07-12T14:45:00Z"/>
                                <w:rFonts w:ascii="Courier New" w:hAnsi="Courier New" w:cs="Courier New"/>
                                <w:sz w:val="15"/>
                                <w:szCs w:val="15"/>
                              </w:rPr>
                            </w:pPr>
                            <w:ins w:id="251" w:author="Bonnie Jonkman" w:date="2016-07-12T14:46:00Z">
                              <w:r>
                                <w:rPr>
                                  <w:rFonts w:ascii="Courier New" w:hAnsi="Courier New" w:cs="Courier New"/>
                                  <w:sz w:val="15"/>
                                  <w:szCs w:val="15"/>
                                </w:rPr>
                                <w:t xml:space="preserve"> </w:t>
                              </w:r>
                            </w:ins>
                            <w:ins w:id="252" w:author="Bonnie Jonkman" w:date="2016-07-12T14:45:00Z">
                              <w:r w:rsidRPr="00593A7B">
                                <w:rPr>
                                  <w:rFonts w:ascii="Courier New" w:hAnsi="Courier New" w:cs="Courier New"/>
                                  <w:sz w:val="15"/>
                                  <w:szCs w:val="15"/>
                                </w:rPr>
                                <w:t xml:space="preserve">      2   </w:t>
                              </w:r>
                              <w:proofErr w:type="spellStart"/>
                              <w:r w:rsidRPr="00593A7B">
                                <w:rPr>
                                  <w:rFonts w:ascii="Courier New" w:hAnsi="Courier New" w:cs="Courier New"/>
                                  <w:sz w:val="15"/>
                                  <w:szCs w:val="15"/>
                                </w:rPr>
                                <w:t>NLinTimes</w:t>
                              </w:r>
                              <w:proofErr w:type="spellEnd"/>
                              <w:r w:rsidRPr="00593A7B">
                                <w:rPr>
                                  <w:rFonts w:ascii="Courier New" w:hAnsi="Courier New" w:cs="Courier New"/>
                                  <w:sz w:val="15"/>
                                  <w:szCs w:val="15"/>
                                </w:rPr>
                                <w:t xml:space="preserve">    - Number of times to linearize (-) [&gt;=1] [unused if Linearize=False]</w:t>
                              </w:r>
                            </w:ins>
                          </w:p>
                          <w:p w14:paraId="4327C4FD" w14:textId="09834056" w:rsidR="00593A7B" w:rsidRPr="00593A7B" w:rsidRDefault="00593A7B" w:rsidP="00593A7B">
                            <w:pPr>
                              <w:spacing w:after="0" w:line="240" w:lineRule="auto"/>
                              <w:rPr>
                                <w:ins w:id="253" w:author="Bonnie Jonkman" w:date="2016-07-12T14:45:00Z"/>
                                <w:rFonts w:ascii="Courier New" w:hAnsi="Courier New" w:cs="Courier New"/>
                                <w:sz w:val="15"/>
                                <w:szCs w:val="15"/>
                              </w:rPr>
                            </w:pPr>
                            <w:ins w:id="254" w:author="Bonnie Jonkman" w:date="2016-07-12T14:45:00Z">
                              <w:r w:rsidRPr="00593A7B">
                                <w:rPr>
                                  <w:rFonts w:ascii="Courier New" w:hAnsi="Courier New" w:cs="Courier New"/>
                                  <w:sz w:val="15"/>
                                  <w:szCs w:val="15"/>
                                </w:rPr>
                                <w:t xml:space="preserve">30.0, 60.0 </w:t>
                              </w:r>
                              <w:proofErr w:type="spellStart"/>
                              <w:r w:rsidRPr="00593A7B">
                                <w:rPr>
                                  <w:rFonts w:ascii="Courier New" w:hAnsi="Courier New" w:cs="Courier New"/>
                                  <w:sz w:val="15"/>
                                  <w:szCs w:val="15"/>
                                </w:rPr>
                                <w:t>LinTimes</w:t>
                              </w:r>
                              <w:proofErr w:type="spellEnd"/>
                              <w:r w:rsidRPr="00593A7B">
                                <w:rPr>
                                  <w:rFonts w:ascii="Courier New" w:hAnsi="Courier New" w:cs="Courier New"/>
                                  <w:sz w:val="15"/>
                                  <w:szCs w:val="15"/>
                                </w:rPr>
                                <w:t xml:space="preserve">     - List of times at which to linearize (s) [1 to </w:t>
                              </w:r>
                              <w:proofErr w:type="spellStart"/>
                              <w:r w:rsidRPr="00593A7B">
                                <w:rPr>
                                  <w:rFonts w:ascii="Courier New" w:hAnsi="Courier New" w:cs="Courier New"/>
                                  <w:sz w:val="15"/>
                                  <w:szCs w:val="15"/>
                                </w:rPr>
                                <w:t>NLinTimes</w:t>
                              </w:r>
                              <w:proofErr w:type="spellEnd"/>
                              <w:r w:rsidRPr="00593A7B">
                                <w:rPr>
                                  <w:rFonts w:ascii="Courier New" w:hAnsi="Courier New" w:cs="Courier New"/>
                                  <w:sz w:val="15"/>
                                  <w:szCs w:val="15"/>
                                </w:rPr>
                                <w:t>] [unused if Linearize=False]</w:t>
                              </w:r>
                            </w:ins>
                          </w:p>
                          <w:p w14:paraId="67BD0443" w14:textId="32449E73" w:rsidR="00593A7B" w:rsidRPr="00593A7B" w:rsidRDefault="00593A7B" w:rsidP="00593A7B">
                            <w:pPr>
                              <w:spacing w:after="0" w:line="240" w:lineRule="auto"/>
                              <w:rPr>
                                <w:ins w:id="255" w:author="Bonnie Jonkman" w:date="2016-07-12T14:45:00Z"/>
                                <w:rFonts w:ascii="Courier New" w:hAnsi="Courier New" w:cs="Courier New"/>
                                <w:sz w:val="15"/>
                                <w:szCs w:val="15"/>
                              </w:rPr>
                            </w:pPr>
                            <w:ins w:id="256" w:author="Bonnie Jonkman" w:date="2016-07-12T14:45:00Z">
                              <w:r w:rsidRPr="00593A7B">
                                <w:rPr>
                                  <w:rFonts w:ascii="Courier New" w:hAnsi="Courier New" w:cs="Courier New"/>
                                  <w:sz w:val="15"/>
                                  <w:szCs w:val="15"/>
                                </w:rPr>
                                <w:t xml:space="preserve">       1   </w:t>
                              </w:r>
                              <w:proofErr w:type="spellStart"/>
                              <w:r w:rsidRPr="00593A7B">
                                <w:rPr>
                                  <w:rFonts w:ascii="Courier New" w:hAnsi="Courier New" w:cs="Courier New"/>
                                  <w:sz w:val="15"/>
                                  <w:szCs w:val="15"/>
                                </w:rPr>
                                <w:t>LinInputs</w:t>
                              </w:r>
                              <w:proofErr w:type="spellEnd"/>
                              <w:r w:rsidRPr="00593A7B">
                                <w:rPr>
                                  <w:rFonts w:ascii="Courier New" w:hAnsi="Courier New" w:cs="Courier New"/>
                                  <w:sz w:val="15"/>
                                  <w:szCs w:val="15"/>
                                </w:rPr>
                                <w:t xml:space="preserve">    - Inputs included in linearization (switch) {0=none; 1=standa</w:t>
                              </w:r>
                              <w:r>
                                <w:rPr>
                                  <w:rFonts w:ascii="Courier New" w:hAnsi="Courier New" w:cs="Courier New"/>
                                  <w:sz w:val="15"/>
                                  <w:szCs w:val="15"/>
                                </w:rPr>
                                <w:t>rd; 2=all module inputs</w:t>
                              </w:r>
                            </w:ins>
                            <w:ins w:id="257" w:author="Bonnie Jonkman" w:date="2016-07-12T14:46:00Z">
                              <w:r>
                                <w:rPr>
                                  <w:rFonts w:ascii="Courier New" w:hAnsi="Courier New" w:cs="Courier New"/>
                                  <w:sz w:val="15"/>
                                  <w:szCs w:val="15"/>
                                </w:rPr>
                                <w:t>}</w:t>
                              </w:r>
                            </w:ins>
                          </w:p>
                          <w:p w14:paraId="59595CD3" w14:textId="7DFC2F7F" w:rsidR="00593A7B" w:rsidRPr="00593A7B" w:rsidRDefault="00593A7B" w:rsidP="00593A7B">
                            <w:pPr>
                              <w:spacing w:after="0" w:line="240" w:lineRule="auto"/>
                              <w:rPr>
                                <w:ins w:id="258" w:author="Bonnie Jonkman" w:date="2016-07-12T14:45:00Z"/>
                                <w:rFonts w:ascii="Courier New" w:hAnsi="Courier New" w:cs="Courier New"/>
                                <w:sz w:val="15"/>
                                <w:szCs w:val="15"/>
                              </w:rPr>
                            </w:pPr>
                            <w:ins w:id="259" w:author="Bonnie Jonkman" w:date="2016-07-12T14:45:00Z">
                              <w:r w:rsidRPr="00593A7B">
                                <w:rPr>
                                  <w:rFonts w:ascii="Courier New" w:hAnsi="Courier New" w:cs="Courier New"/>
                                  <w:sz w:val="15"/>
                                  <w:szCs w:val="15"/>
                                </w:rPr>
                                <w:t xml:space="preserve">       1   </w:t>
                              </w:r>
                              <w:proofErr w:type="spellStart"/>
                              <w:r w:rsidRPr="00593A7B">
                                <w:rPr>
                                  <w:rFonts w:ascii="Courier New" w:hAnsi="Courier New" w:cs="Courier New"/>
                                  <w:sz w:val="15"/>
                                  <w:szCs w:val="15"/>
                                </w:rPr>
                                <w:t>LinOutputs</w:t>
                              </w:r>
                              <w:proofErr w:type="spellEnd"/>
                              <w:r w:rsidRPr="00593A7B">
                                <w:rPr>
                                  <w:rFonts w:ascii="Courier New" w:hAnsi="Courier New" w:cs="Courier New"/>
                                  <w:sz w:val="15"/>
                                  <w:szCs w:val="15"/>
                                </w:rPr>
                                <w:t xml:space="preserve">   - Outputs included in linearization (switch) {0=none</w:t>
                              </w:r>
                              <w:proofErr w:type="gramStart"/>
                              <w:r w:rsidRPr="00593A7B">
                                <w:rPr>
                                  <w:rFonts w:ascii="Courier New" w:hAnsi="Courier New" w:cs="Courier New"/>
                                  <w:sz w:val="15"/>
                                  <w:szCs w:val="15"/>
                                </w:rPr>
                                <w:t>;1</w:t>
                              </w:r>
                              <w:proofErr w:type="gramEnd"/>
                              <w:r w:rsidRPr="00593A7B">
                                <w:rPr>
                                  <w:rFonts w:ascii="Courier New" w:hAnsi="Courier New" w:cs="Courier New"/>
                                  <w:sz w:val="15"/>
                                  <w:szCs w:val="15"/>
                                </w:rPr>
                                <w:t>=from OutList</w:t>
                              </w:r>
                            </w:ins>
                            <w:ins w:id="260" w:author="Bonnie Jonkman" w:date="2016-07-12T14:53:00Z">
                              <w:r>
                                <w:rPr>
                                  <w:rFonts w:ascii="Courier New" w:hAnsi="Courier New" w:cs="Courier New"/>
                                  <w:sz w:val="15"/>
                                  <w:szCs w:val="15"/>
                                </w:rPr>
                                <w:t>s</w:t>
                              </w:r>
                            </w:ins>
                            <w:ins w:id="261" w:author="Bonnie Jonkman" w:date="2016-07-12T14:45:00Z">
                              <w:r w:rsidRPr="00593A7B">
                                <w:rPr>
                                  <w:rFonts w:ascii="Courier New" w:hAnsi="Courier New" w:cs="Courier New"/>
                                  <w:sz w:val="15"/>
                                  <w:szCs w:val="15"/>
                                </w:rPr>
                                <w:t>;2=all module outputs</w:t>
                              </w:r>
                              <w:r>
                                <w:rPr>
                                  <w:rFonts w:ascii="Courier New" w:hAnsi="Courier New" w:cs="Courier New"/>
                                  <w:sz w:val="15"/>
                                  <w:szCs w:val="15"/>
                                </w:rPr>
                                <w:t>}</w:t>
                              </w:r>
                            </w:ins>
                          </w:p>
                          <w:p w14:paraId="544AE65D" w14:textId="62C5CC98" w:rsidR="00593A7B" w:rsidRPr="00593A7B" w:rsidRDefault="00593A7B" w:rsidP="00593A7B">
                            <w:pPr>
                              <w:spacing w:after="0" w:line="240" w:lineRule="auto"/>
                              <w:rPr>
                                <w:ins w:id="262" w:author="Bonnie Jonkman" w:date="2016-07-12T14:45:00Z"/>
                                <w:rFonts w:ascii="Courier New" w:hAnsi="Courier New" w:cs="Courier New"/>
                                <w:sz w:val="15"/>
                                <w:szCs w:val="15"/>
                              </w:rPr>
                            </w:pPr>
                            <w:ins w:id="263" w:author="Bonnie Jonkman" w:date="2016-07-12T14:45:00Z">
                              <w:r w:rsidRPr="00593A7B">
                                <w:rPr>
                                  <w:rFonts w:ascii="Courier New" w:hAnsi="Courier New" w:cs="Courier New"/>
                                  <w:sz w:val="15"/>
                                  <w:szCs w:val="15"/>
                                </w:rPr>
                                <w:t xml:space="preserve">False  </w:t>
                              </w:r>
                            </w:ins>
                            <w:ins w:id="264" w:author="Bonnie Jonkman" w:date="2016-07-12T14:47:00Z">
                              <w:r>
                                <w:rPr>
                                  <w:rFonts w:ascii="Courier New" w:hAnsi="Courier New" w:cs="Courier New"/>
                                  <w:sz w:val="15"/>
                                  <w:szCs w:val="15"/>
                                </w:rPr>
                                <w:t xml:space="preserve"> </w:t>
                              </w:r>
                            </w:ins>
                            <w:ins w:id="265" w:author="Bonnie Jonkman" w:date="2016-07-12T14:45:00Z">
                              <w:r w:rsidRPr="00593A7B">
                                <w:rPr>
                                  <w:rFonts w:ascii="Courier New" w:hAnsi="Courier New" w:cs="Courier New"/>
                                  <w:sz w:val="15"/>
                                  <w:szCs w:val="15"/>
                                </w:rPr>
                                <w:t xml:space="preserve">   </w:t>
                              </w:r>
                              <w:proofErr w:type="spellStart"/>
                              <w:r w:rsidRPr="00593A7B">
                                <w:rPr>
                                  <w:rFonts w:ascii="Courier New" w:hAnsi="Courier New" w:cs="Courier New"/>
                                  <w:sz w:val="15"/>
                                  <w:szCs w:val="15"/>
                                </w:rPr>
                                <w:t>LinOutJac</w:t>
                              </w:r>
                              <w:proofErr w:type="spellEnd"/>
                              <w:r w:rsidRPr="00593A7B">
                                <w:rPr>
                                  <w:rFonts w:ascii="Courier New" w:hAnsi="Courier New" w:cs="Courier New"/>
                                  <w:sz w:val="15"/>
                                  <w:szCs w:val="15"/>
                                </w:rPr>
                                <w:t xml:space="preserve"> </w:t>
                              </w:r>
                            </w:ins>
                            <w:ins w:id="266" w:author="Bonnie Jonkman" w:date="2016-07-12T14:47:00Z">
                              <w:r>
                                <w:rPr>
                                  <w:rFonts w:ascii="Courier New" w:hAnsi="Courier New" w:cs="Courier New"/>
                                  <w:sz w:val="15"/>
                                  <w:szCs w:val="15"/>
                                </w:rPr>
                                <w:t xml:space="preserve"> </w:t>
                              </w:r>
                            </w:ins>
                            <w:ins w:id="267" w:author="Bonnie Jonkman" w:date="2016-07-12T14:45:00Z">
                              <w:r w:rsidRPr="00593A7B">
                                <w:rPr>
                                  <w:rFonts w:ascii="Courier New" w:hAnsi="Courier New" w:cs="Courier New"/>
                                  <w:sz w:val="15"/>
                                  <w:szCs w:val="15"/>
                                </w:rPr>
                                <w:t xml:space="preserve">  - Include full Jac</w:t>
                              </w:r>
                            </w:ins>
                            <w:ins w:id="268" w:author="Bonnie Jonkman" w:date="2016-07-12T14:48:00Z">
                              <w:r>
                                <w:rPr>
                                  <w:rFonts w:ascii="Courier New" w:hAnsi="Courier New" w:cs="Courier New"/>
                                  <w:sz w:val="15"/>
                                  <w:szCs w:val="15"/>
                                </w:rPr>
                                <w:t>o</w:t>
                              </w:r>
                            </w:ins>
                            <w:ins w:id="269" w:author="Bonnie Jonkman" w:date="2016-07-12T14:45:00Z">
                              <w:r w:rsidRPr="00593A7B">
                                <w:rPr>
                                  <w:rFonts w:ascii="Courier New" w:hAnsi="Courier New" w:cs="Courier New"/>
                                  <w:sz w:val="15"/>
                                  <w:szCs w:val="15"/>
                                </w:rPr>
                                <w:t xml:space="preserve">bians in linearization output </w:t>
                              </w:r>
                              <w:r>
                                <w:rPr>
                                  <w:rFonts w:ascii="Courier New" w:hAnsi="Courier New" w:cs="Courier New"/>
                                  <w:sz w:val="15"/>
                                  <w:szCs w:val="15"/>
                                </w:rPr>
                                <w:t>(flag)</w:t>
                              </w:r>
                            </w:ins>
                          </w:p>
                          <w:p w14:paraId="4DEBC309" w14:textId="30519E2E" w:rsidR="00593A7B" w:rsidRDefault="00593A7B" w:rsidP="00593A7B">
                            <w:pPr>
                              <w:spacing w:after="0" w:line="240" w:lineRule="auto"/>
                              <w:rPr>
                                <w:ins w:id="270" w:author="Bonnie Jonkman" w:date="2016-07-12T14:48:00Z"/>
                                <w:rFonts w:ascii="Courier New" w:hAnsi="Courier New" w:cs="Courier New"/>
                                <w:sz w:val="15"/>
                                <w:szCs w:val="15"/>
                              </w:rPr>
                            </w:pPr>
                            <w:ins w:id="271" w:author="Bonnie Jonkman" w:date="2016-07-12T14:45:00Z">
                              <w:r w:rsidRPr="00593A7B">
                                <w:rPr>
                                  <w:rFonts w:ascii="Courier New" w:hAnsi="Courier New" w:cs="Courier New"/>
                                  <w:sz w:val="15"/>
                                  <w:szCs w:val="15"/>
                                </w:rPr>
                                <w:t xml:space="preserve">False      </w:t>
                              </w:r>
                              <w:proofErr w:type="spellStart"/>
                              <w:r w:rsidRPr="00593A7B">
                                <w:rPr>
                                  <w:rFonts w:ascii="Courier New" w:hAnsi="Courier New" w:cs="Courier New"/>
                                  <w:sz w:val="15"/>
                                  <w:szCs w:val="15"/>
                                </w:rPr>
                                <w:t>LinOutMod</w:t>
                              </w:r>
                              <w:proofErr w:type="spellEnd"/>
                              <w:r w:rsidRPr="00593A7B">
                                <w:rPr>
                                  <w:rFonts w:ascii="Courier New" w:hAnsi="Courier New" w:cs="Courier New"/>
                                  <w:sz w:val="15"/>
                                  <w:szCs w:val="15"/>
                                </w:rPr>
                                <w:t xml:space="preserve">    - Write module-level linearization output files in addition to o</w:t>
                              </w:r>
                              <w:r>
                                <w:rPr>
                                  <w:rFonts w:ascii="Courier New" w:hAnsi="Courier New" w:cs="Courier New"/>
                                  <w:sz w:val="15"/>
                                  <w:szCs w:val="15"/>
                                </w:rPr>
                                <w:t>utput for full system?</w:t>
                              </w:r>
                            </w:ins>
                          </w:p>
                          <w:p w14:paraId="7CF52C17" w14:textId="68A60456" w:rsidR="003C01A0" w:rsidRPr="007C35D4" w:rsidRDefault="003C01A0" w:rsidP="00593A7B">
                            <w:pPr>
                              <w:spacing w:after="0" w:line="240" w:lineRule="auto"/>
                              <w:rPr>
                                <w:rFonts w:ascii="Courier New" w:hAnsi="Courier New" w:cs="Courier New"/>
                                <w:sz w:val="15"/>
                                <w:szCs w:val="15"/>
                              </w:rPr>
                            </w:pPr>
                            <w:r w:rsidRPr="007C35D4">
                              <w:rPr>
                                <w:rFonts w:ascii="Courier New" w:hAnsi="Courier New" w:cs="Courier New"/>
                                <w:sz w:val="15"/>
                                <w:szCs w:val="15"/>
                              </w:rPr>
                              <w:t>---------------------- VISUALIZATION ------------------------------------------</w:t>
                            </w:r>
                          </w:p>
                          <w:p w14:paraId="64A96890" w14:textId="3AFAB914" w:rsidR="003C01A0" w:rsidRPr="007C35D4" w:rsidRDefault="003C01A0"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0  </w:t>
                            </w:r>
                            <w:proofErr w:type="spellStart"/>
                            <w:r w:rsidRPr="007C35D4">
                              <w:rPr>
                                <w:rFonts w:ascii="Courier New" w:hAnsi="Courier New" w:cs="Courier New"/>
                                <w:sz w:val="15"/>
                                <w:szCs w:val="15"/>
                              </w:rPr>
                              <w:t>WrVTK</w:t>
                            </w:r>
                            <w:proofErr w:type="spellEnd"/>
                            <w:proofErr w:type="gramEnd"/>
                            <w:r w:rsidRPr="007C35D4">
                              <w:rPr>
                                <w:rFonts w:ascii="Courier New" w:hAnsi="Courier New" w:cs="Courier New"/>
                                <w:sz w:val="15"/>
                                <w:szCs w:val="15"/>
                              </w:rPr>
                              <w:t xml:space="preserve">        - VTK </w:t>
                            </w:r>
                            <w:r>
                              <w:rPr>
                                <w:rFonts w:ascii="Courier New" w:hAnsi="Courier New" w:cs="Courier New"/>
                                <w:sz w:val="15"/>
                                <w:szCs w:val="15"/>
                              </w:rPr>
                              <w:t>v</w:t>
                            </w:r>
                            <w:r w:rsidRPr="007C35D4">
                              <w:rPr>
                                <w:rFonts w:ascii="Courier New" w:hAnsi="Courier New" w:cs="Courier New"/>
                                <w:sz w:val="15"/>
                                <w:szCs w:val="15"/>
                              </w:rPr>
                              <w:t>isualization data output (switch) {0=none;1=initialization only;2=animation}</w:t>
                            </w:r>
                          </w:p>
                          <w:p w14:paraId="521D400B" w14:textId="3F9B09AF" w:rsidR="003C01A0" w:rsidRPr="007C35D4" w:rsidRDefault="003C01A0" w:rsidP="007C35D4">
                            <w:pPr>
                              <w:spacing w:after="0" w:line="240" w:lineRule="auto"/>
                              <w:rPr>
                                <w:rFonts w:ascii="Courier New" w:hAnsi="Courier New" w:cs="Courier New"/>
                                <w:sz w:val="15"/>
                                <w:szCs w:val="15"/>
                              </w:rPr>
                            </w:pPr>
                            <w:r>
                              <w:rPr>
                                <w:rFonts w:ascii="Courier New" w:hAnsi="Courier New" w:cs="Courier New"/>
                                <w:sz w:val="15"/>
                                <w:szCs w:val="15"/>
                              </w:rPr>
                              <w:t xml:space="preserve">        </w:t>
                            </w:r>
                            <w:proofErr w:type="gramStart"/>
                            <w:r>
                              <w:rPr>
                                <w:rFonts w:ascii="Courier New" w:hAnsi="Courier New" w:cs="Courier New"/>
                                <w:sz w:val="15"/>
                                <w:szCs w:val="15"/>
                              </w:rPr>
                              <w:t xml:space="preserve">1  </w:t>
                            </w:r>
                            <w:proofErr w:type="spellStart"/>
                            <w:r>
                              <w:rPr>
                                <w:rFonts w:ascii="Courier New" w:hAnsi="Courier New" w:cs="Courier New"/>
                                <w:sz w:val="15"/>
                                <w:szCs w:val="15"/>
                              </w:rPr>
                              <w:t>VTK</w:t>
                            </w:r>
                            <w:proofErr w:type="gramEnd"/>
                            <w:r>
                              <w:rPr>
                                <w:rFonts w:ascii="Courier New" w:hAnsi="Courier New" w:cs="Courier New"/>
                                <w:sz w:val="15"/>
                                <w:szCs w:val="15"/>
                              </w:rPr>
                              <w:t>_type</w:t>
                            </w:r>
                            <w:proofErr w:type="spellEnd"/>
                            <w:r>
                              <w:rPr>
                                <w:rFonts w:ascii="Courier New" w:hAnsi="Courier New" w:cs="Courier New"/>
                                <w:sz w:val="15"/>
                                <w:szCs w:val="15"/>
                              </w:rPr>
                              <w:t xml:space="preserve">  </w:t>
                            </w:r>
                            <w:r w:rsidRPr="007C35D4">
                              <w:rPr>
                                <w:rFonts w:ascii="Courier New" w:hAnsi="Courier New" w:cs="Courier New"/>
                                <w:sz w:val="15"/>
                                <w:szCs w:val="15"/>
                              </w:rPr>
                              <w:t xml:space="preserve">   - Type of VTK visualization data (switch) {1=surfaces;2=basic meshes;3=all meshes</w:t>
                            </w:r>
                            <w:r>
                              <w:rPr>
                                <w:rFonts w:ascii="Courier New" w:hAnsi="Courier New" w:cs="Courier New"/>
                                <w:sz w:val="15"/>
                                <w:szCs w:val="15"/>
                              </w:rPr>
                              <w:t>}</w:t>
                            </w:r>
                          </w:p>
                          <w:p w14:paraId="472EB6C5" w14:textId="5D5194A3" w:rsidR="003C01A0" w:rsidRPr="007C35D4" w:rsidRDefault="003C01A0" w:rsidP="007C35D4">
                            <w:pPr>
                              <w:spacing w:after="0" w:line="240" w:lineRule="auto"/>
                              <w:rPr>
                                <w:rFonts w:ascii="Courier New" w:hAnsi="Courier New" w:cs="Courier New"/>
                                <w:sz w:val="15"/>
                                <w:szCs w:val="15"/>
                              </w:rPr>
                            </w:pPr>
                            <w:r>
                              <w:rPr>
                                <w:rFonts w:ascii="Courier New" w:hAnsi="Courier New" w:cs="Courier New"/>
                                <w:sz w:val="15"/>
                                <w:szCs w:val="15"/>
                              </w:rPr>
                              <w:t>T</w:t>
                            </w:r>
                            <w:r w:rsidRPr="007C35D4">
                              <w:rPr>
                                <w:rFonts w:ascii="Courier New" w:hAnsi="Courier New" w:cs="Courier New"/>
                                <w:sz w:val="15"/>
                                <w:szCs w:val="15"/>
                              </w:rPr>
                              <w:t xml:space="preserve">rue       </w:t>
                            </w:r>
                            <w:proofErr w:type="spellStart"/>
                            <w:r w:rsidRPr="007C35D4">
                              <w:rPr>
                                <w:rFonts w:ascii="Courier New" w:hAnsi="Courier New" w:cs="Courier New"/>
                                <w:sz w:val="15"/>
                                <w:szCs w:val="15"/>
                              </w:rPr>
                              <w:t>VTK_fields</w:t>
                            </w:r>
                            <w:proofErr w:type="spellEnd"/>
                            <w:r w:rsidRPr="007C35D4">
                              <w:rPr>
                                <w:rFonts w:ascii="Courier New" w:hAnsi="Courier New" w:cs="Courier New"/>
                                <w:sz w:val="15"/>
                                <w:szCs w:val="15"/>
                              </w:rPr>
                              <w:t xml:space="preserve">   - Write mesh fields to VTK data files? (</w:t>
                            </w:r>
                            <w:proofErr w:type="gramStart"/>
                            <w:r w:rsidRPr="007C35D4">
                              <w:rPr>
                                <w:rFonts w:ascii="Courier New" w:hAnsi="Courier New" w:cs="Courier New"/>
                                <w:sz w:val="15"/>
                                <w:szCs w:val="15"/>
                              </w:rPr>
                              <w:t>flag</w:t>
                            </w:r>
                            <w:proofErr w:type="gramEnd"/>
                            <w:r w:rsidRPr="007C35D4">
                              <w:rPr>
                                <w:rFonts w:ascii="Courier New" w:hAnsi="Courier New" w:cs="Courier New"/>
                                <w:sz w:val="15"/>
                                <w:szCs w:val="15"/>
                              </w:rPr>
                              <w:t>) [</w:t>
                            </w:r>
                            <w:proofErr w:type="gramStart"/>
                            <w:r w:rsidRPr="007C35D4">
                              <w:rPr>
                                <w:rFonts w:ascii="Courier New" w:hAnsi="Courier New" w:cs="Courier New"/>
                                <w:sz w:val="15"/>
                                <w:szCs w:val="15"/>
                              </w:rPr>
                              <w:t>unused</w:t>
                            </w:r>
                            <w:proofErr w:type="gramEnd"/>
                            <w:r w:rsidRPr="007C35D4">
                              <w:rPr>
                                <w:rFonts w:ascii="Courier New" w:hAnsi="Courier New" w:cs="Courier New"/>
                                <w:sz w:val="15"/>
                                <w:szCs w:val="15"/>
                              </w:rPr>
                              <w:t xml:space="preserve">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=0]</w:t>
                            </w:r>
                          </w:p>
                          <w:p w14:paraId="7D11801E" w14:textId="57AEF58A" w:rsidR="003C01A0" w:rsidRPr="00C914B8" w:rsidRDefault="003C01A0"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15  </w:t>
                            </w:r>
                            <w:proofErr w:type="spellStart"/>
                            <w:r w:rsidRPr="007C35D4">
                              <w:rPr>
                                <w:rFonts w:ascii="Courier New" w:hAnsi="Courier New" w:cs="Courier New"/>
                                <w:sz w:val="15"/>
                                <w:szCs w:val="15"/>
                              </w:rPr>
                              <w:t>VTK</w:t>
                            </w:r>
                            <w:proofErr w:type="gramEnd"/>
                            <w:r w:rsidRPr="007C35D4">
                              <w:rPr>
                                <w:rFonts w:ascii="Courier New" w:hAnsi="Courier New" w:cs="Courier New"/>
                                <w:sz w:val="15"/>
                                <w:szCs w:val="15"/>
                              </w:rPr>
                              <w:t>_fps</w:t>
                            </w:r>
                            <w:proofErr w:type="spellEnd"/>
                            <w:r w:rsidRPr="007C35D4">
                              <w:rPr>
                                <w:rFonts w:ascii="Courier New" w:hAnsi="Courier New" w:cs="Courier New"/>
                                <w:sz w:val="15"/>
                                <w:szCs w:val="15"/>
                              </w:rPr>
                              <w:t xml:space="preserve">      - Frame rate for VTK output (frames per second) [used only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=2]</w:t>
                            </w:r>
                          </w:p>
                        </w:txbxContent>
                      </wps:txbx>
                      <wps:bodyPr rot="0" vert="horz" wrap="square" lIns="45720" tIns="45720" rIns="4572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36" type="#_x0000_t202" style="position:absolute;left:0;text-align:left;margin-left:0;margin-top:25.65pt;width:522pt;height:499.7pt;z-index:-2516582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">
                <v:textbox inset="3.6pt,,3.6pt">
                  <w:txbxContent>
                    <w:p w14:paraId="2164B57B" w14:textId="545F06C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del w:id="272" w:author="Bonnie Jonkman" w:date="2016-07-12T14:45:00Z">
                        <w:r w:rsidDel="00593A7B">
                          <w:rPr>
                            <w:rFonts w:ascii="Courier New" w:hAnsi="Courier New" w:cs="Courier New"/>
                            <w:sz w:val="15"/>
                            <w:szCs w:val="15"/>
                          </w:rPr>
                          <w:delText>15</w:delText>
                        </w:r>
                      </w:del>
                      <w:ins w:id="273" w:author="Bonnie Jonkman" w:date="2016-07-12T14:45:00Z">
                        <w:r w:rsidR="00593A7B">
                          <w:rPr>
                            <w:rFonts w:ascii="Courier New" w:hAnsi="Courier New" w:cs="Courier New"/>
                            <w:sz w:val="15"/>
                            <w:szCs w:val="15"/>
                          </w:rPr>
                          <w:t>1</w:t>
                        </w:r>
                        <w:r w:rsidR="00593A7B">
                          <w:rPr>
                            <w:rFonts w:ascii="Courier New" w:hAnsi="Courier New" w:cs="Courier New"/>
                            <w:sz w:val="15"/>
                            <w:szCs w:val="15"/>
                          </w:rPr>
                          <w:t>6</w:t>
                        </w:r>
                      </w:ins>
                      <w:r w:rsidRPr="00C914B8">
                        <w:rPr>
                          <w:rFonts w:ascii="Courier New" w:hAnsi="Courier New" w:cs="Courier New"/>
                          <w:sz w:val="15"/>
                          <w:szCs w:val="15"/>
                        </w:rPr>
                        <w:t>.* INPUT FILE ------------------------------------------------</w:t>
                      </w:r>
                    </w:p>
                    <w:p w14:paraId="2164B57C" w14:textId="7777777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w:t>
                      </w:r>
                      <w:proofErr w:type="spellStart"/>
                      <w:r w:rsidRPr="00C914B8">
                        <w:rPr>
                          <w:rFonts w:ascii="Courier New" w:hAnsi="Courier New" w:cs="Courier New"/>
                          <w:sz w:val="15"/>
                          <w:szCs w:val="15"/>
                        </w:rPr>
                        <w:t>ech</w:t>
                      </w:r>
                      <w:proofErr w:type="spellEnd"/>
                      <w:r w:rsidRPr="00C914B8">
                        <w:rPr>
                          <w:rFonts w:ascii="Courier New" w:hAnsi="Courier New" w:cs="Courier New"/>
                          <w:sz w:val="15"/>
                          <w:szCs w:val="15"/>
                        </w:rPr>
                        <w:t xml:space="preserve"> (flag)</w:t>
                      </w:r>
                    </w:p>
                    <w:p w14:paraId="2164B57F" w14:textId="52977C1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w:t>
                      </w:r>
                      <w:proofErr w:type="spellStart"/>
                      <w:r w:rsidRPr="00C914B8">
                        <w:rPr>
                          <w:rFonts w:ascii="Courier New" w:hAnsi="Courier New" w:cs="Courier New"/>
                          <w:sz w:val="15"/>
                          <w:szCs w:val="15"/>
                        </w:rPr>
                        <w:t>AbortLevel</w:t>
                      </w:r>
                      <w:proofErr w:type="spellEnd"/>
                      <w:r w:rsidRPr="00C914B8">
                        <w:rPr>
                          <w:rFonts w:ascii="Courier New" w:hAnsi="Courier New" w:cs="Courier New"/>
                          <w:sz w:val="15"/>
                          <w:szCs w:val="15"/>
                        </w:rPr>
                        <w:t xml:space="preserve">   - Error level when simulation should abort (string) {"WARNING", "SEVERE", "FATAL"} </w:t>
                      </w:r>
                    </w:p>
                    <w:p w14:paraId="2164B580" w14:textId="188053A0"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60  </w:t>
                      </w:r>
                      <w:proofErr w:type="spellStart"/>
                      <w:r w:rsidRPr="00C914B8">
                        <w:rPr>
                          <w:rFonts w:ascii="Courier New" w:hAnsi="Courier New" w:cs="Courier New"/>
                          <w:sz w:val="15"/>
                          <w:szCs w:val="15"/>
                        </w:rPr>
                        <w:t>TMax</w:t>
                      </w:r>
                      <w:proofErr w:type="spellEnd"/>
                      <w:proofErr w:type="gramEnd"/>
                      <w:r w:rsidRPr="00C914B8">
                        <w:rPr>
                          <w:rFonts w:ascii="Courier New" w:hAnsi="Courier New" w:cs="Courier New"/>
                          <w:sz w:val="15"/>
                          <w:szCs w:val="15"/>
                        </w:rPr>
                        <w:t xml:space="preserve">         - Total run time (s)</w:t>
                      </w:r>
                    </w:p>
                    <w:p w14:paraId="2164B581" w14:textId="0E14EFBA"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0.01  DT</w:t>
                      </w:r>
                      <w:proofErr w:type="gramEnd"/>
                      <w:r w:rsidRPr="00C914B8">
                        <w:rPr>
                          <w:rFonts w:ascii="Courier New" w:hAnsi="Courier New" w:cs="Courier New"/>
                          <w:sz w:val="15"/>
                          <w:szCs w:val="15"/>
                        </w:rPr>
                        <w:t xml:space="preserve">           - Recommended module time step (s)</w:t>
                      </w:r>
                    </w:p>
                    <w:p w14:paraId="2164B582" w14:textId="543D7ACD"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InterpOrder</w:t>
                      </w:r>
                      <w:proofErr w:type="spellEnd"/>
                      <w:proofErr w:type="gramEnd"/>
                      <w:r w:rsidRPr="00C914B8">
                        <w:rPr>
                          <w:rFonts w:ascii="Courier New" w:hAnsi="Courier New" w:cs="Courier New"/>
                          <w:sz w:val="15"/>
                          <w:szCs w:val="15"/>
                        </w:rPr>
                        <w:t xml:space="preserve">  - Interpolation order for input/output time history (-) {1=linear, 2=quadratic}</w:t>
                      </w:r>
                    </w:p>
                    <w:p w14:paraId="2164B583" w14:textId="559CE835"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NumCrctn</w:t>
                      </w:r>
                      <w:proofErr w:type="spellEnd"/>
                      <w:proofErr w:type="gramEnd"/>
                      <w:r w:rsidRPr="00C914B8">
                        <w:rPr>
                          <w:rFonts w:ascii="Courier New" w:hAnsi="Courier New" w:cs="Courier New"/>
                          <w:sz w:val="15"/>
                          <w:szCs w:val="15"/>
                        </w:rPr>
                        <w:t xml:space="preserve">     - Number of correction iterations (-) {0=explicit calculation, i.e., no corrections}</w:t>
                      </w:r>
                    </w:p>
                    <w:p w14:paraId="2164B584" w14:textId="7F851C01"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99999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_UJac</w:t>
                      </w:r>
                      <w:proofErr w:type="spellEnd"/>
                      <w:r w:rsidRPr="00C914B8">
                        <w:rPr>
                          <w:rFonts w:ascii="Courier New" w:hAnsi="Courier New" w:cs="Courier New"/>
                          <w:sz w:val="15"/>
                          <w:szCs w:val="15"/>
                        </w:rPr>
                        <w:t xml:space="preserve">      - Time between calls to get Jacobians (s)</w:t>
                      </w:r>
                    </w:p>
                    <w:p w14:paraId="2164B585" w14:textId="30906201"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w:t>
                      </w:r>
                      <w:proofErr w:type="gramStart"/>
                      <w:r w:rsidRPr="00C914B8">
                        <w:rPr>
                          <w:rFonts w:ascii="Courier New" w:hAnsi="Courier New" w:cs="Courier New"/>
                          <w:sz w:val="15"/>
                          <w:szCs w:val="15"/>
                        </w:rPr>
                        <w:t xml:space="preserve">06  </w:t>
                      </w:r>
                      <w:proofErr w:type="spellStart"/>
                      <w:r w:rsidRPr="00C914B8">
                        <w:rPr>
                          <w:rFonts w:ascii="Courier New" w:hAnsi="Courier New" w:cs="Courier New"/>
                          <w:sz w:val="15"/>
                          <w:szCs w:val="15"/>
                        </w:rPr>
                        <w:t>UJacSclFact</w:t>
                      </w:r>
                      <w:proofErr w:type="spellEnd"/>
                      <w:proofErr w:type="gramEnd"/>
                      <w:r w:rsidRPr="00C914B8">
                        <w:rPr>
                          <w:rFonts w:ascii="Courier New" w:hAnsi="Courier New" w:cs="Courier New"/>
                          <w:sz w:val="15"/>
                          <w:szCs w:val="15"/>
                        </w:rPr>
                        <w:t xml:space="preserve">  - Scaling factor used in Jacobians (-)</w:t>
                      </w:r>
                    </w:p>
                    <w:p w14:paraId="2164B586" w14:textId="7777777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CompElast</w:t>
                      </w:r>
                      <w:proofErr w:type="spellEnd"/>
                      <w:proofErr w:type="gramEnd"/>
                      <w:r w:rsidRPr="00C914B8">
                        <w:rPr>
                          <w:rFonts w:ascii="Courier New" w:hAnsi="Courier New" w:cs="Courier New"/>
                          <w:sz w:val="15"/>
                          <w:szCs w:val="15"/>
                        </w:rPr>
                        <w:t xml:space="preserve">    - Compute structural dynamics (switch) {1=ElastoDyn; 2=</w:t>
                      </w:r>
                      <w:proofErr w:type="spellStart"/>
                      <w:r w:rsidRPr="00C914B8">
                        <w:rPr>
                          <w:rFonts w:ascii="Courier New" w:hAnsi="Courier New" w:cs="Courier New"/>
                          <w:sz w:val="15"/>
                          <w:szCs w:val="15"/>
                        </w:rPr>
                        <w:t>ElastoDyn+BeamDyn</w:t>
                      </w:r>
                      <w:proofErr w:type="spellEnd"/>
                      <w:r w:rsidRPr="00C914B8">
                        <w:rPr>
                          <w:rFonts w:ascii="Courier New" w:hAnsi="Courier New" w:cs="Courier New"/>
                          <w:sz w:val="15"/>
                          <w:szCs w:val="15"/>
                        </w:rPr>
                        <w:t xml:space="preserve"> blades}</w:t>
                      </w:r>
                    </w:p>
                    <w:p w14:paraId="375F5DBE" w14:textId="78B21417" w:rsidR="003C01A0" w:rsidRDefault="003C01A0"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proofErr w:type="gramStart"/>
                      <w:r w:rsidRPr="00B70C62">
                        <w:rPr>
                          <w:rFonts w:ascii="Courier New" w:hAnsi="Courier New" w:cs="Courier New"/>
                          <w:sz w:val="15"/>
                          <w:szCs w:val="15"/>
                        </w:rPr>
                        <w:t xml:space="preserve">1  </w:t>
                      </w:r>
                      <w:proofErr w:type="spellStart"/>
                      <w:r w:rsidRPr="00B70C62">
                        <w:rPr>
                          <w:rFonts w:ascii="Courier New" w:hAnsi="Courier New" w:cs="Courier New"/>
                          <w:sz w:val="15"/>
                          <w:szCs w:val="15"/>
                        </w:rPr>
                        <w:t>CompInflow</w:t>
                      </w:r>
                      <w:proofErr w:type="spellEnd"/>
                      <w:proofErr w:type="gramEnd"/>
                      <w:r w:rsidRPr="00B70C62">
                        <w:rPr>
                          <w:rFonts w:ascii="Courier New" w:hAnsi="Courier New" w:cs="Courier New"/>
                          <w:sz w:val="15"/>
                          <w:szCs w:val="15"/>
                        </w:rPr>
                        <w:t xml:space="preserve">   - Compute inflow wind velocities (switch) {0=still air;1=InflowWind</w:t>
                      </w:r>
                      <w:r>
                        <w:rPr>
                          <w:rFonts w:ascii="Courier New" w:hAnsi="Courier New" w:cs="Courier New"/>
                          <w:sz w:val="15"/>
                          <w:szCs w:val="15"/>
                        </w:rPr>
                        <w:t>;2=</w:t>
                      </w:r>
                      <w:proofErr w:type="spellStart"/>
                      <w:r>
                        <w:rPr>
                          <w:rFonts w:ascii="Courier New" w:hAnsi="Courier New" w:cs="Courier New"/>
                          <w:sz w:val="15"/>
                          <w:szCs w:val="15"/>
                        </w:rPr>
                        <w:t>OpenFOAM</w:t>
                      </w:r>
                      <w:proofErr w:type="spellEnd"/>
                      <w:r w:rsidRPr="00B70C62">
                        <w:rPr>
                          <w:rFonts w:ascii="Courier New" w:hAnsi="Courier New" w:cs="Courier New"/>
                          <w:sz w:val="15"/>
                          <w:szCs w:val="15"/>
                        </w:rPr>
                        <w:t>}</w:t>
                      </w:r>
                    </w:p>
                    <w:p w14:paraId="2164B588" w14:textId="62B9AC4A"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CompAero</w:t>
                      </w:r>
                      <w:proofErr w:type="spellEnd"/>
                      <w:proofErr w:type="gramEnd"/>
                      <w:r w:rsidRPr="00C914B8">
                        <w:rPr>
                          <w:rFonts w:ascii="Courier New" w:hAnsi="Courier New" w:cs="Courier New"/>
                          <w:sz w:val="15"/>
                          <w:szCs w:val="15"/>
                        </w:rPr>
                        <w:t xml:space="preserve">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CompServo</w:t>
                      </w:r>
                      <w:proofErr w:type="spellEnd"/>
                      <w:proofErr w:type="gramEnd"/>
                      <w:r w:rsidRPr="00C914B8">
                        <w:rPr>
                          <w:rFonts w:ascii="Courier New" w:hAnsi="Courier New" w:cs="Courier New"/>
                          <w:sz w:val="15"/>
                          <w:szCs w:val="15"/>
                        </w:rPr>
                        <w:t xml:space="preserve">    - Compute control and electrical-drive dynamics (switch) {0=None; 1=ServoDyn}</w:t>
                      </w:r>
                    </w:p>
                    <w:p w14:paraId="2164B58A" w14:textId="71748ADE"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CompHydro</w:t>
                      </w:r>
                      <w:proofErr w:type="spellEnd"/>
                      <w:proofErr w:type="gramEnd"/>
                      <w:r w:rsidRPr="00C914B8">
                        <w:rPr>
                          <w:rFonts w:ascii="Courier New" w:hAnsi="Courier New" w:cs="Courier New"/>
                          <w:sz w:val="15"/>
                          <w:szCs w:val="15"/>
                        </w:rPr>
                        <w:t xml:space="preserve">    - Compute hydrodynamic loads (switch) {0=None; 1=HydroDyn}</w:t>
                      </w:r>
                    </w:p>
                    <w:p w14:paraId="2164B58B" w14:textId="1F006C66"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CompSub</w:t>
                      </w:r>
                      <w:proofErr w:type="spellEnd"/>
                      <w:proofErr w:type="gramEnd"/>
                      <w:r w:rsidRPr="00C914B8">
                        <w:rPr>
                          <w:rFonts w:ascii="Courier New" w:hAnsi="Courier New" w:cs="Courier New"/>
                          <w:sz w:val="15"/>
                          <w:szCs w:val="15"/>
                        </w:rPr>
                        <w:t xml:space="preserve">      - Compute sub-structural dynamics (switch) {0=None; 1=SubDyn}</w:t>
                      </w:r>
                    </w:p>
                    <w:p w14:paraId="2164B58C" w14:textId="6E4B415F"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CompMooring</w:t>
                      </w:r>
                      <w:proofErr w:type="spellEnd"/>
                      <w:proofErr w:type="gramEnd"/>
                      <w:r w:rsidRPr="00C914B8">
                        <w:rPr>
                          <w:rFonts w:ascii="Courier New" w:hAnsi="Courier New" w:cs="Courier New"/>
                          <w:sz w:val="15"/>
                          <w:szCs w:val="15"/>
                        </w:rPr>
                        <w:t xml:space="preserve">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w:t>
                      </w:r>
                      <w:proofErr w:type="spellStart"/>
                      <w:r>
                        <w:rPr>
                          <w:rFonts w:ascii="Courier New" w:hAnsi="Courier New" w:cs="Courier New"/>
                          <w:sz w:val="15"/>
                          <w:szCs w:val="15"/>
                        </w:rPr>
                        <w:t>OrcaFlex</w:t>
                      </w:r>
                      <w:proofErr w:type="spellEnd"/>
                      <w:r w:rsidRPr="00C914B8">
                        <w:rPr>
                          <w:rFonts w:ascii="Courier New" w:hAnsi="Courier New" w:cs="Courier New"/>
                          <w:sz w:val="15"/>
                          <w:szCs w:val="15"/>
                        </w:rPr>
                        <w:t>}</w:t>
                      </w:r>
                    </w:p>
                    <w:p w14:paraId="2164B58D" w14:textId="5817BBD1"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CompIce</w:t>
                      </w:r>
                      <w:proofErr w:type="spellEnd"/>
                      <w:proofErr w:type="gramEnd"/>
                      <w:r w:rsidRPr="00C914B8">
                        <w:rPr>
                          <w:rFonts w:ascii="Courier New" w:hAnsi="Courier New" w:cs="Courier New"/>
                          <w:sz w:val="15"/>
                          <w:szCs w:val="15"/>
                        </w:rPr>
                        <w:t xml:space="preserve">      - Compute ice loads (switch) {0=None; 1=IceFloe; 2=IceDyn}</w:t>
                      </w:r>
                    </w:p>
                    <w:p w14:paraId="2164B590" w14:textId="7777777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"OC4Jacket_ElastoDyn.dat</w:t>
                      </w:r>
                      <w:proofErr w:type="gramStart"/>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EDFile</w:t>
                      </w:r>
                      <w:proofErr w:type="spellEnd"/>
                      <w:proofErr w:type="gramEnd"/>
                      <w:r w:rsidRPr="00C914B8">
                        <w:rPr>
                          <w:rFonts w:ascii="Courier New" w:hAnsi="Courier New" w:cs="Courier New"/>
                          <w:sz w:val="15"/>
                          <w:szCs w:val="15"/>
                        </w:rPr>
                        <w:t xml:space="preserve">       - Name of file containing ElastoDyn input parameters (quoted string)</w:t>
                      </w:r>
                    </w:p>
                    <w:p w14:paraId="2164B592" w14:textId="4D220233"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(1) - Name of file containing BeamDyn blade 1 inputs (quoted string)</w:t>
                      </w:r>
                    </w:p>
                    <w:p w14:paraId="2164B593" w14:textId="39B418A3"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(2) - Name of file containing BeamDyn blade 2 inputs (quoted string)</w:t>
                      </w:r>
                    </w:p>
                    <w:p w14:paraId="2164B594" w14:textId="4A4E5232"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(3) - Name of file containing BeamDyn blade 3 inputs (quoted string)</w:t>
                      </w:r>
                    </w:p>
                    <w:p w14:paraId="16C1B8FC" w14:textId="27D28447" w:rsidR="003C01A0" w:rsidRDefault="003C01A0"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w:t>
                      </w:r>
                      <w:proofErr w:type="spellStart"/>
                      <w:r w:rsidRPr="0016770E">
                        <w:rPr>
                          <w:rFonts w:ascii="Courier New" w:hAnsi="Courier New" w:cs="Courier New"/>
                          <w:sz w:val="15"/>
                          <w:szCs w:val="15"/>
                        </w:rPr>
                        <w:t>InflowFile</w:t>
                      </w:r>
                      <w:proofErr w:type="spellEnd"/>
                      <w:r w:rsidRPr="0016770E">
                        <w:rPr>
                          <w:rFonts w:ascii="Courier New" w:hAnsi="Courier New" w:cs="Courier New"/>
                          <w:sz w:val="15"/>
                          <w:szCs w:val="15"/>
                        </w:rPr>
                        <w:t xml:space="preserv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proofErr w:type="spellStart"/>
                      <w:r w:rsidRPr="00C914B8">
                        <w:rPr>
                          <w:rFonts w:ascii="Courier New" w:hAnsi="Courier New" w:cs="Courier New"/>
                          <w:sz w:val="15"/>
                          <w:szCs w:val="15"/>
                        </w:rPr>
                        <w:t>AeroFile</w:t>
                      </w:r>
                      <w:proofErr w:type="spellEnd"/>
                      <w:r w:rsidRPr="00C914B8">
                        <w:rPr>
                          <w:rFonts w:ascii="Courier New" w:hAnsi="Courier New" w:cs="Courier New"/>
                          <w:sz w:val="15"/>
                          <w:szCs w:val="15"/>
                        </w:rPr>
                        <w:t xml:space="preserve">     - Name of file containing aerodynamic input parameters (quoted string)</w:t>
                      </w:r>
                    </w:p>
                    <w:p w14:paraId="2164B596" w14:textId="15D780A1"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proofErr w:type="spellStart"/>
                      <w:r w:rsidRPr="00C914B8">
                        <w:rPr>
                          <w:rFonts w:ascii="Courier New" w:hAnsi="Courier New" w:cs="Courier New"/>
                          <w:sz w:val="15"/>
                          <w:szCs w:val="15"/>
                        </w:rPr>
                        <w:t>ServoFile</w:t>
                      </w:r>
                      <w:proofErr w:type="spellEnd"/>
                      <w:r w:rsidRPr="00C914B8">
                        <w:rPr>
                          <w:rFonts w:ascii="Courier New" w:hAnsi="Courier New" w:cs="Courier New"/>
                          <w:sz w:val="15"/>
                          <w:szCs w:val="15"/>
                        </w:rPr>
                        <w:t xml:space="preserve">    - Name of file with control/electric-drive inputs (quoted string)</w:t>
                      </w:r>
                    </w:p>
                    <w:p w14:paraId="2164B597" w14:textId="076E570A"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proofErr w:type="spellStart"/>
                      <w:r w:rsidRPr="00C914B8">
                        <w:rPr>
                          <w:rFonts w:ascii="Courier New" w:hAnsi="Courier New" w:cs="Courier New"/>
                          <w:sz w:val="15"/>
                          <w:szCs w:val="15"/>
                        </w:rPr>
                        <w:t>HydroFile</w:t>
                      </w:r>
                      <w:proofErr w:type="spellEnd"/>
                      <w:r w:rsidRPr="00C914B8">
                        <w:rPr>
                          <w:rFonts w:ascii="Courier New" w:hAnsi="Courier New" w:cs="Courier New"/>
                          <w:sz w:val="15"/>
                          <w:szCs w:val="15"/>
                        </w:rPr>
                        <w:t xml:space="preserve">    - Name of file containing hydrodynamic inputs (quoted string)</w:t>
                      </w:r>
                    </w:p>
                    <w:p w14:paraId="2164B598" w14:textId="2F0DD71A"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proofErr w:type="spellStart"/>
                      <w:r w:rsidRPr="00C914B8">
                        <w:rPr>
                          <w:rFonts w:ascii="Courier New" w:hAnsi="Courier New" w:cs="Courier New"/>
                          <w:sz w:val="15"/>
                          <w:szCs w:val="15"/>
                        </w:rPr>
                        <w:t>SubFile</w:t>
                      </w:r>
                      <w:proofErr w:type="spellEnd"/>
                      <w:r w:rsidRPr="00C914B8">
                        <w:rPr>
                          <w:rFonts w:ascii="Courier New" w:hAnsi="Courier New" w:cs="Courier New"/>
                          <w:sz w:val="15"/>
                          <w:szCs w:val="15"/>
                        </w:rPr>
                        <w:t xml:space="preserve">      - Name of file containing sub-structural inputs (quoted string)</w:t>
                      </w:r>
                    </w:p>
                    <w:p w14:paraId="2164B599" w14:textId="4101CA53"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MooringFile</w:t>
                      </w:r>
                      <w:proofErr w:type="spellEnd"/>
                      <w:r w:rsidRPr="00C914B8">
                        <w:rPr>
                          <w:rFonts w:ascii="Courier New" w:hAnsi="Courier New" w:cs="Courier New"/>
                          <w:sz w:val="15"/>
                          <w:szCs w:val="15"/>
                        </w:rPr>
                        <w:t xml:space="preserve">  - Name of file containing mooring system inputs (quoted string)</w:t>
                      </w:r>
                    </w:p>
                    <w:p w14:paraId="2164B59A" w14:textId="7CBBAFBC"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IceFile</w:t>
                      </w:r>
                      <w:proofErr w:type="spellEnd"/>
                      <w:r w:rsidRPr="00C914B8">
                        <w:rPr>
                          <w:rFonts w:ascii="Courier New" w:hAnsi="Courier New" w:cs="Courier New"/>
                          <w:sz w:val="15"/>
                          <w:szCs w:val="15"/>
                        </w:rPr>
                        <w:t xml:space="preserve">      - Name of file containing ice input parameters (quoted string)</w:t>
                      </w:r>
                    </w:p>
                    <w:p w14:paraId="2164B59B" w14:textId="7777777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SumPrint</w:t>
                      </w:r>
                      <w:proofErr w:type="spellEnd"/>
                      <w:r w:rsidRPr="00C914B8">
                        <w:rPr>
                          <w:rFonts w:ascii="Courier New" w:hAnsi="Courier New" w:cs="Courier New"/>
                          <w:sz w:val="15"/>
                          <w:szCs w:val="15"/>
                        </w:rPr>
                        <w:t xml:space="preserve">     - Print summary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&gt;.sum" (flag)</w:t>
                      </w:r>
                    </w:p>
                    <w:p w14:paraId="2164B59D" w14:textId="0A1601E0" w:rsidR="003C01A0"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SttsTime</w:t>
                      </w:r>
                      <w:proofErr w:type="spellEnd"/>
                      <w:proofErr w:type="gramEnd"/>
                      <w:r w:rsidRPr="00C914B8">
                        <w:rPr>
                          <w:rFonts w:ascii="Courier New" w:hAnsi="Courier New" w:cs="Courier New"/>
                          <w:sz w:val="15"/>
                          <w:szCs w:val="15"/>
                        </w:rPr>
                        <w:t xml:space="preserve">     - Amount of time between screen status messages (s)</w:t>
                      </w:r>
                    </w:p>
                    <w:p w14:paraId="422B5471" w14:textId="41C77D7D" w:rsidR="003C01A0" w:rsidRPr="00C914B8" w:rsidRDefault="003C01A0"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w:t>
                      </w:r>
                      <w:proofErr w:type="gramStart"/>
                      <w:r w:rsidRPr="005408C3">
                        <w:rPr>
                          <w:rFonts w:ascii="Courier New" w:hAnsi="Courier New" w:cs="Courier New"/>
                          <w:sz w:val="15"/>
                          <w:szCs w:val="15"/>
                        </w:rPr>
                        <w:t xml:space="preserve">99999  </w:t>
                      </w:r>
                      <w:proofErr w:type="spellStart"/>
                      <w:r w:rsidRPr="005408C3">
                        <w:rPr>
                          <w:rFonts w:ascii="Courier New" w:hAnsi="Courier New" w:cs="Courier New"/>
                          <w:sz w:val="15"/>
                          <w:szCs w:val="15"/>
                        </w:rPr>
                        <w:t>ChkptTime</w:t>
                      </w:r>
                      <w:proofErr w:type="spellEnd"/>
                      <w:proofErr w:type="gramEnd"/>
                      <w:r w:rsidRPr="005408C3">
                        <w:rPr>
                          <w:rFonts w:ascii="Courier New" w:hAnsi="Courier New" w:cs="Courier New"/>
                          <w:sz w:val="15"/>
                          <w:szCs w:val="15"/>
                        </w:rPr>
                        <w:t xml:space="preserve">    - Amount of time between creating checkpoint files for potential restart (s)</w:t>
                      </w:r>
                    </w:p>
                    <w:p w14:paraId="2164B59E" w14:textId="100F583A"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0.05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_Out</w:t>
                      </w:r>
                      <w:proofErr w:type="spellEnd"/>
                      <w:r w:rsidRPr="00C914B8">
                        <w:rPr>
                          <w:rFonts w:ascii="Courier New" w:hAnsi="Courier New" w:cs="Courier New"/>
                          <w:sz w:val="15"/>
                          <w:szCs w:val="15"/>
                        </w:rPr>
                        <w:t xml:space="preserve">       - Time step for tabular output (s)</w:t>
                      </w:r>
                      <w:r>
                        <w:rPr>
                          <w:rFonts w:ascii="Courier New" w:hAnsi="Courier New" w:cs="Courier New"/>
                          <w:sz w:val="15"/>
                          <w:szCs w:val="15"/>
                        </w:rPr>
                        <w:t xml:space="preserve">(or </w:t>
                      </w:r>
                      <w:r w:rsidRPr="00C914B8">
                        <w:rPr>
                          <w:rFonts w:ascii="Courier New" w:hAnsi="Courier New" w:cs="Courier New"/>
                          <w:sz w:val="15"/>
                          <w:szCs w:val="15"/>
                        </w:rPr>
                        <w:t>"</w:t>
                      </w:r>
                      <w:r>
                        <w:rPr>
                          <w:rFonts w:ascii="Courier New" w:hAnsi="Courier New" w:cs="Courier New"/>
                          <w:sz w:val="15"/>
                          <w:szCs w:val="15"/>
                        </w:rPr>
                        <w:t>default</w:t>
                      </w:r>
                      <w:r w:rsidRPr="00C914B8">
                        <w:rPr>
                          <w:rFonts w:ascii="Courier New" w:hAnsi="Courier New" w:cs="Courier New"/>
                          <w:sz w:val="15"/>
                          <w:szCs w:val="15"/>
                        </w:rPr>
                        <w:t>"</w:t>
                      </w:r>
                      <w:r>
                        <w:rPr>
                          <w:rFonts w:ascii="Courier New" w:hAnsi="Courier New" w:cs="Courier New"/>
                          <w:sz w:val="15"/>
                          <w:szCs w:val="15"/>
                        </w:rPr>
                        <w:t>)</w:t>
                      </w:r>
                    </w:p>
                    <w:p w14:paraId="2164B59F" w14:textId="1EB49272"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TStart</w:t>
                      </w:r>
                      <w:proofErr w:type="spellEnd"/>
                      <w:proofErr w:type="gramEnd"/>
                      <w:r w:rsidRPr="00C914B8">
                        <w:rPr>
                          <w:rFonts w:ascii="Courier New" w:hAnsi="Courier New" w:cs="Courier New"/>
                          <w:sz w:val="15"/>
                          <w:szCs w:val="15"/>
                        </w:rPr>
                        <w:t xml:space="preserve">       - Time to begin tabular output (s)</w:t>
                      </w:r>
                    </w:p>
                    <w:p w14:paraId="2164B5A0" w14:textId="3EF2D071"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OutFileFmt</w:t>
                      </w:r>
                      <w:proofErr w:type="spellEnd"/>
                      <w:proofErr w:type="gramEnd"/>
                      <w:r w:rsidRPr="00C914B8">
                        <w:rPr>
                          <w:rFonts w:ascii="Courier New" w:hAnsi="Courier New" w:cs="Courier New"/>
                          <w:sz w:val="15"/>
                          <w:szCs w:val="15"/>
                        </w:rPr>
                        <w:t xml:space="preserve">   - Format for tabular (time-marching) output file (switch) {1:out, 2:outb, 3:both}</w:t>
                      </w:r>
                    </w:p>
                    <w:p w14:paraId="2164B5A1" w14:textId="41646ECF"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TabDelim</w:t>
                      </w:r>
                      <w:proofErr w:type="spellEnd"/>
                      <w:r w:rsidRPr="00C914B8">
                        <w:rPr>
                          <w:rFonts w:ascii="Courier New" w:hAnsi="Courier New" w:cs="Courier New"/>
                          <w:sz w:val="15"/>
                          <w:szCs w:val="15"/>
                        </w:rPr>
                        <w:t xml:space="preserve">     - Use tab delimiters in text tabular output file? (</w:t>
                      </w:r>
                      <w:proofErr w:type="gramStart"/>
                      <w:r w:rsidRPr="00C914B8">
                        <w:rPr>
                          <w:rFonts w:ascii="Courier New" w:hAnsi="Courier New" w:cs="Courier New"/>
                          <w:sz w:val="15"/>
                          <w:szCs w:val="15"/>
                        </w:rPr>
                        <w:t>flag</w:t>
                      </w:r>
                      <w:proofErr w:type="gramEnd"/>
                      <w:r w:rsidRPr="00C914B8">
                        <w:rPr>
                          <w:rFonts w:ascii="Courier New" w:hAnsi="Courier New" w:cs="Courier New"/>
                          <w:sz w:val="15"/>
                          <w:szCs w:val="15"/>
                        </w:rPr>
                        <w:t>)</w:t>
                      </w:r>
                    </w:p>
                    <w:p w14:paraId="2164B5A2" w14:textId="0DA9E0FA" w:rsidR="003C01A0"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"ES10.3E2" </w:t>
                      </w:r>
                      <w:proofErr w:type="spellStart"/>
                      <w:r w:rsidRPr="00C914B8">
                        <w:rPr>
                          <w:rFonts w:ascii="Courier New" w:hAnsi="Courier New" w:cs="Courier New"/>
                          <w:sz w:val="15"/>
                          <w:szCs w:val="15"/>
                        </w:rPr>
                        <w:t>OutFmt</w:t>
                      </w:r>
                      <w:proofErr w:type="spellEnd"/>
                      <w:r w:rsidRPr="00C914B8">
                        <w:rPr>
                          <w:rFonts w:ascii="Courier New" w:hAnsi="Courier New" w:cs="Courier New"/>
                          <w:sz w:val="15"/>
                          <w:szCs w:val="15"/>
                        </w:rPr>
                        <w:t xml:space="preserve">       - Format used for text tabular output, excluding the time channel. (</w:t>
                      </w:r>
                      <w:proofErr w:type="gramStart"/>
                      <w:r w:rsidRPr="00C914B8">
                        <w:rPr>
                          <w:rFonts w:ascii="Courier New" w:hAnsi="Courier New" w:cs="Courier New"/>
                          <w:sz w:val="15"/>
                          <w:szCs w:val="15"/>
                        </w:rPr>
                        <w:t>quoted</w:t>
                      </w:r>
                      <w:proofErr w:type="gramEnd"/>
                      <w:r w:rsidRPr="00C914B8">
                        <w:rPr>
                          <w:rFonts w:ascii="Courier New" w:hAnsi="Courier New" w:cs="Courier New"/>
                          <w:sz w:val="15"/>
                          <w:szCs w:val="15"/>
                        </w:rPr>
                        <w:t xml:space="preserve"> string)</w:t>
                      </w:r>
                    </w:p>
                    <w:p w14:paraId="2D2A6A3B" w14:textId="77777777" w:rsidR="00593A7B" w:rsidRPr="00593A7B" w:rsidRDefault="00593A7B" w:rsidP="00593A7B">
                      <w:pPr>
                        <w:spacing w:after="0" w:line="240" w:lineRule="auto"/>
                        <w:rPr>
                          <w:ins w:id="274" w:author="Bonnie Jonkman" w:date="2016-07-12T14:45:00Z"/>
                          <w:rFonts w:ascii="Courier New" w:hAnsi="Courier New" w:cs="Courier New"/>
                          <w:sz w:val="15"/>
                          <w:szCs w:val="15"/>
                        </w:rPr>
                      </w:pPr>
                      <w:ins w:id="275" w:author="Bonnie Jonkman" w:date="2016-07-12T14:45:00Z">
                        <w:r w:rsidRPr="00593A7B">
                          <w:rPr>
                            <w:rFonts w:ascii="Courier New" w:hAnsi="Courier New" w:cs="Courier New"/>
                            <w:sz w:val="15"/>
                            <w:szCs w:val="15"/>
                          </w:rPr>
                          <w:t>---------------------- LINEARIZATION -------------------------------------------</w:t>
                        </w:r>
                      </w:ins>
                    </w:p>
                    <w:p w14:paraId="4F3A306D" w14:textId="4111FFE1" w:rsidR="00593A7B" w:rsidRPr="00593A7B" w:rsidRDefault="00593A7B" w:rsidP="00593A7B">
                      <w:pPr>
                        <w:spacing w:after="0" w:line="240" w:lineRule="auto"/>
                        <w:rPr>
                          <w:ins w:id="276" w:author="Bonnie Jonkman" w:date="2016-07-12T14:45:00Z"/>
                          <w:rFonts w:ascii="Courier New" w:hAnsi="Courier New" w:cs="Courier New"/>
                          <w:sz w:val="15"/>
                          <w:szCs w:val="15"/>
                        </w:rPr>
                      </w:pPr>
                      <w:ins w:id="277" w:author="Bonnie Jonkman" w:date="2016-07-12T14:45:00Z">
                        <w:r w:rsidRPr="00593A7B">
                          <w:rPr>
                            <w:rFonts w:ascii="Courier New" w:hAnsi="Courier New" w:cs="Courier New"/>
                            <w:sz w:val="15"/>
                            <w:szCs w:val="15"/>
                          </w:rPr>
                          <w:t xml:space="preserve">False     </w:t>
                        </w:r>
                      </w:ins>
                      <w:ins w:id="278" w:author="Bonnie Jonkman" w:date="2016-07-12T14:46:00Z">
                        <w:r>
                          <w:rPr>
                            <w:rFonts w:ascii="Courier New" w:hAnsi="Courier New" w:cs="Courier New"/>
                            <w:sz w:val="15"/>
                            <w:szCs w:val="15"/>
                          </w:rPr>
                          <w:t xml:space="preserve"> </w:t>
                        </w:r>
                      </w:ins>
                      <w:ins w:id="279" w:author="Bonnie Jonkman" w:date="2016-07-12T14:45:00Z">
                        <w:r w:rsidRPr="00593A7B">
                          <w:rPr>
                            <w:rFonts w:ascii="Courier New" w:hAnsi="Courier New" w:cs="Courier New"/>
                            <w:sz w:val="15"/>
                            <w:szCs w:val="15"/>
                          </w:rPr>
                          <w:t>Linearize    - Linearization analysis (flag)</w:t>
                        </w:r>
                      </w:ins>
                    </w:p>
                    <w:p w14:paraId="06609B05" w14:textId="58C65866" w:rsidR="00593A7B" w:rsidRPr="00593A7B" w:rsidRDefault="00593A7B" w:rsidP="00593A7B">
                      <w:pPr>
                        <w:spacing w:after="0" w:line="240" w:lineRule="auto"/>
                        <w:rPr>
                          <w:ins w:id="280" w:author="Bonnie Jonkman" w:date="2016-07-12T14:45:00Z"/>
                          <w:rFonts w:ascii="Courier New" w:hAnsi="Courier New" w:cs="Courier New"/>
                          <w:sz w:val="15"/>
                          <w:szCs w:val="15"/>
                        </w:rPr>
                      </w:pPr>
                      <w:ins w:id="281" w:author="Bonnie Jonkman" w:date="2016-07-12T14:46:00Z">
                        <w:r>
                          <w:rPr>
                            <w:rFonts w:ascii="Courier New" w:hAnsi="Courier New" w:cs="Courier New"/>
                            <w:sz w:val="15"/>
                            <w:szCs w:val="15"/>
                          </w:rPr>
                          <w:t xml:space="preserve"> </w:t>
                        </w:r>
                      </w:ins>
                      <w:ins w:id="282" w:author="Bonnie Jonkman" w:date="2016-07-12T14:45:00Z">
                        <w:r w:rsidRPr="00593A7B">
                          <w:rPr>
                            <w:rFonts w:ascii="Courier New" w:hAnsi="Courier New" w:cs="Courier New"/>
                            <w:sz w:val="15"/>
                            <w:szCs w:val="15"/>
                          </w:rPr>
                          <w:t xml:space="preserve">      2   </w:t>
                        </w:r>
                        <w:proofErr w:type="spellStart"/>
                        <w:r w:rsidRPr="00593A7B">
                          <w:rPr>
                            <w:rFonts w:ascii="Courier New" w:hAnsi="Courier New" w:cs="Courier New"/>
                            <w:sz w:val="15"/>
                            <w:szCs w:val="15"/>
                          </w:rPr>
                          <w:t>NLinTimes</w:t>
                        </w:r>
                        <w:proofErr w:type="spellEnd"/>
                        <w:r w:rsidRPr="00593A7B">
                          <w:rPr>
                            <w:rFonts w:ascii="Courier New" w:hAnsi="Courier New" w:cs="Courier New"/>
                            <w:sz w:val="15"/>
                            <w:szCs w:val="15"/>
                          </w:rPr>
                          <w:t xml:space="preserve">    - Number of times to linearize (-) [&gt;=1] [unused if Linearize=False]</w:t>
                        </w:r>
                      </w:ins>
                    </w:p>
                    <w:p w14:paraId="4327C4FD" w14:textId="09834056" w:rsidR="00593A7B" w:rsidRPr="00593A7B" w:rsidRDefault="00593A7B" w:rsidP="00593A7B">
                      <w:pPr>
                        <w:spacing w:after="0" w:line="240" w:lineRule="auto"/>
                        <w:rPr>
                          <w:ins w:id="283" w:author="Bonnie Jonkman" w:date="2016-07-12T14:45:00Z"/>
                          <w:rFonts w:ascii="Courier New" w:hAnsi="Courier New" w:cs="Courier New"/>
                          <w:sz w:val="15"/>
                          <w:szCs w:val="15"/>
                        </w:rPr>
                      </w:pPr>
                      <w:ins w:id="284" w:author="Bonnie Jonkman" w:date="2016-07-12T14:45:00Z">
                        <w:r w:rsidRPr="00593A7B">
                          <w:rPr>
                            <w:rFonts w:ascii="Courier New" w:hAnsi="Courier New" w:cs="Courier New"/>
                            <w:sz w:val="15"/>
                            <w:szCs w:val="15"/>
                          </w:rPr>
                          <w:t xml:space="preserve">30.0, 60.0 </w:t>
                        </w:r>
                        <w:proofErr w:type="spellStart"/>
                        <w:r w:rsidRPr="00593A7B">
                          <w:rPr>
                            <w:rFonts w:ascii="Courier New" w:hAnsi="Courier New" w:cs="Courier New"/>
                            <w:sz w:val="15"/>
                            <w:szCs w:val="15"/>
                          </w:rPr>
                          <w:t>LinTimes</w:t>
                        </w:r>
                        <w:proofErr w:type="spellEnd"/>
                        <w:r w:rsidRPr="00593A7B">
                          <w:rPr>
                            <w:rFonts w:ascii="Courier New" w:hAnsi="Courier New" w:cs="Courier New"/>
                            <w:sz w:val="15"/>
                            <w:szCs w:val="15"/>
                          </w:rPr>
                          <w:t xml:space="preserve">     - List of times at which to linearize (s) [1 to </w:t>
                        </w:r>
                        <w:proofErr w:type="spellStart"/>
                        <w:r w:rsidRPr="00593A7B">
                          <w:rPr>
                            <w:rFonts w:ascii="Courier New" w:hAnsi="Courier New" w:cs="Courier New"/>
                            <w:sz w:val="15"/>
                            <w:szCs w:val="15"/>
                          </w:rPr>
                          <w:t>NLinTimes</w:t>
                        </w:r>
                        <w:proofErr w:type="spellEnd"/>
                        <w:r w:rsidRPr="00593A7B">
                          <w:rPr>
                            <w:rFonts w:ascii="Courier New" w:hAnsi="Courier New" w:cs="Courier New"/>
                            <w:sz w:val="15"/>
                            <w:szCs w:val="15"/>
                          </w:rPr>
                          <w:t>] [unused if Linearize=False]</w:t>
                        </w:r>
                      </w:ins>
                    </w:p>
                    <w:p w14:paraId="67BD0443" w14:textId="32449E73" w:rsidR="00593A7B" w:rsidRPr="00593A7B" w:rsidRDefault="00593A7B" w:rsidP="00593A7B">
                      <w:pPr>
                        <w:spacing w:after="0" w:line="240" w:lineRule="auto"/>
                        <w:rPr>
                          <w:ins w:id="285" w:author="Bonnie Jonkman" w:date="2016-07-12T14:45:00Z"/>
                          <w:rFonts w:ascii="Courier New" w:hAnsi="Courier New" w:cs="Courier New"/>
                          <w:sz w:val="15"/>
                          <w:szCs w:val="15"/>
                        </w:rPr>
                      </w:pPr>
                      <w:ins w:id="286" w:author="Bonnie Jonkman" w:date="2016-07-12T14:45:00Z">
                        <w:r w:rsidRPr="00593A7B">
                          <w:rPr>
                            <w:rFonts w:ascii="Courier New" w:hAnsi="Courier New" w:cs="Courier New"/>
                            <w:sz w:val="15"/>
                            <w:szCs w:val="15"/>
                          </w:rPr>
                          <w:t xml:space="preserve">       1   </w:t>
                        </w:r>
                        <w:proofErr w:type="spellStart"/>
                        <w:r w:rsidRPr="00593A7B">
                          <w:rPr>
                            <w:rFonts w:ascii="Courier New" w:hAnsi="Courier New" w:cs="Courier New"/>
                            <w:sz w:val="15"/>
                            <w:szCs w:val="15"/>
                          </w:rPr>
                          <w:t>LinInputs</w:t>
                        </w:r>
                        <w:proofErr w:type="spellEnd"/>
                        <w:r w:rsidRPr="00593A7B">
                          <w:rPr>
                            <w:rFonts w:ascii="Courier New" w:hAnsi="Courier New" w:cs="Courier New"/>
                            <w:sz w:val="15"/>
                            <w:szCs w:val="15"/>
                          </w:rPr>
                          <w:t xml:space="preserve">    - Inputs included in linearization (switch) {0=none; 1=standa</w:t>
                        </w:r>
                        <w:r>
                          <w:rPr>
                            <w:rFonts w:ascii="Courier New" w:hAnsi="Courier New" w:cs="Courier New"/>
                            <w:sz w:val="15"/>
                            <w:szCs w:val="15"/>
                          </w:rPr>
                          <w:t>rd; 2=all module inputs</w:t>
                        </w:r>
                      </w:ins>
                      <w:ins w:id="287" w:author="Bonnie Jonkman" w:date="2016-07-12T14:46:00Z">
                        <w:r>
                          <w:rPr>
                            <w:rFonts w:ascii="Courier New" w:hAnsi="Courier New" w:cs="Courier New"/>
                            <w:sz w:val="15"/>
                            <w:szCs w:val="15"/>
                          </w:rPr>
                          <w:t>}</w:t>
                        </w:r>
                      </w:ins>
                    </w:p>
                    <w:p w14:paraId="59595CD3" w14:textId="7DFC2F7F" w:rsidR="00593A7B" w:rsidRPr="00593A7B" w:rsidRDefault="00593A7B" w:rsidP="00593A7B">
                      <w:pPr>
                        <w:spacing w:after="0" w:line="240" w:lineRule="auto"/>
                        <w:rPr>
                          <w:ins w:id="288" w:author="Bonnie Jonkman" w:date="2016-07-12T14:45:00Z"/>
                          <w:rFonts w:ascii="Courier New" w:hAnsi="Courier New" w:cs="Courier New"/>
                          <w:sz w:val="15"/>
                          <w:szCs w:val="15"/>
                        </w:rPr>
                      </w:pPr>
                      <w:ins w:id="289" w:author="Bonnie Jonkman" w:date="2016-07-12T14:45:00Z">
                        <w:r w:rsidRPr="00593A7B">
                          <w:rPr>
                            <w:rFonts w:ascii="Courier New" w:hAnsi="Courier New" w:cs="Courier New"/>
                            <w:sz w:val="15"/>
                            <w:szCs w:val="15"/>
                          </w:rPr>
                          <w:t xml:space="preserve">       1   </w:t>
                        </w:r>
                        <w:proofErr w:type="spellStart"/>
                        <w:r w:rsidRPr="00593A7B">
                          <w:rPr>
                            <w:rFonts w:ascii="Courier New" w:hAnsi="Courier New" w:cs="Courier New"/>
                            <w:sz w:val="15"/>
                            <w:szCs w:val="15"/>
                          </w:rPr>
                          <w:t>LinOutputs</w:t>
                        </w:r>
                        <w:proofErr w:type="spellEnd"/>
                        <w:r w:rsidRPr="00593A7B">
                          <w:rPr>
                            <w:rFonts w:ascii="Courier New" w:hAnsi="Courier New" w:cs="Courier New"/>
                            <w:sz w:val="15"/>
                            <w:szCs w:val="15"/>
                          </w:rPr>
                          <w:t xml:space="preserve">   - Outputs included in linearization (switch) {0=none</w:t>
                        </w:r>
                        <w:proofErr w:type="gramStart"/>
                        <w:r w:rsidRPr="00593A7B">
                          <w:rPr>
                            <w:rFonts w:ascii="Courier New" w:hAnsi="Courier New" w:cs="Courier New"/>
                            <w:sz w:val="15"/>
                            <w:szCs w:val="15"/>
                          </w:rPr>
                          <w:t>;1</w:t>
                        </w:r>
                        <w:proofErr w:type="gramEnd"/>
                        <w:r w:rsidRPr="00593A7B">
                          <w:rPr>
                            <w:rFonts w:ascii="Courier New" w:hAnsi="Courier New" w:cs="Courier New"/>
                            <w:sz w:val="15"/>
                            <w:szCs w:val="15"/>
                          </w:rPr>
                          <w:t>=from OutList</w:t>
                        </w:r>
                      </w:ins>
                      <w:ins w:id="290" w:author="Bonnie Jonkman" w:date="2016-07-12T14:53:00Z">
                        <w:r>
                          <w:rPr>
                            <w:rFonts w:ascii="Courier New" w:hAnsi="Courier New" w:cs="Courier New"/>
                            <w:sz w:val="15"/>
                            <w:szCs w:val="15"/>
                          </w:rPr>
                          <w:t>s</w:t>
                        </w:r>
                      </w:ins>
                      <w:ins w:id="291" w:author="Bonnie Jonkman" w:date="2016-07-12T14:45:00Z">
                        <w:r w:rsidRPr="00593A7B">
                          <w:rPr>
                            <w:rFonts w:ascii="Courier New" w:hAnsi="Courier New" w:cs="Courier New"/>
                            <w:sz w:val="15"/>
                            <w:szCs w:val="15"/>
                          </w:rPr>
                          <w:t>;2=all module outputs</w:t>
                        </w:r>
                        <w:r>
                          <w:rPr>
                            <w:rFonts w:ascii="Courier New" w:hAnsi="Courier New" w:cs="Courier New"/>
                            <w:sz w:val="15"/>
                            <w:szCs w:val="15"/>
                          </w:rPr>
                          <w:t>}</w:t>
                        </w:r>
                      </w:ins>
                    </w:p>
                    <w:p w14:paraId="544AE65D" w14:textId="62C5CC98" w:rsidR="00593A7B" w:rsidRPr="00593A7B" w:rsidRDefault="00593A7B" w:rsidP="00593A7B">
                      <w:pPr>
                        <w:spacing w:after="0" w:line="240" w:lineRule="auto"/>
                        <w:rPr>
                          <w:ins w:id="292" w:author="Bonnie Jonkman" w:date="2016-07-12T14:45:00Z"/>
                          <w:rFonts w:ascii="Courier New" w:hAnsi="Courier New" w:cs="Courier New"/>
                          <w:sz w:val="15"/>
                          <w:szCs w:val="15"/>
                        </w:rPr>
                      </w:pPr>
                      <w:ins w:id="293" w:author="Bonnie Jonkman" w:date="2016-07-12T14:45:00Z">
                        <w:r w:rsidRPr="00593A7B">
                          <w:rPr>
                            <w:rFonts w:ascii="Courier New" w:hAnsi="Courier New" w:cs="Courier New"/>
                            <w:sz w:val="15"/>
                            <w:szCs w:val="15"/>
                          </w:rPr>
                          <w:t xml:space="preserve">False  </w:t>
                        </w:r>
                      </w:ins>
                      <w:ins w:id="294" w:author="Bonnie Jonkman" w:date="2016-07-12T14:47:00Z">
                        <w:r>
                          <w:rPr>
                            <w:rFonts w:ascii="Courier New" w:hAnsi="Courier New" w:cs="Courier New"/>
                            <w:sz w:val="15"/>
                            <w:szCs w:val="15"/>
                          </w:rPr>
                          <w:t xml:space="preserve"> </w:t>
                        </w:r>
                      </w:ins>
                      <w:ins w:id="295" w:author="Bonnie Jonkman" w:date="2016-07-12T14:45:00Z">
                        <w:r w:rsidRPr="00593A7B">
                          <w:rPr>
                            <w:rFonts w:ascii="Courier New" w:hAnsi="Courier New" w:cs="Courier New"/>
                            <w:sz w:val="15"/>
                            <w:szCs w:val="15"/>
                          </w:rPr>
                          <w:t xml:space="preserve">   </w:t>
                        </w:r>
                        <w:proofErr w:type="spellStart"/>
                        <w:r w:rsidRPr="00593A7B">
                          <w:rPr>
                            <w:rFonts w:ascii="Courier New" w:hAnsi="Courier New" w:cs="Courier New"/>
                            <w:sz w:val="15"/>
                            <w:szCs w:val="15"/>
                          </w:rPr>
                          <w:t>LinOutJac</w:t>
                        </w:r>
                        <w:proofErr w:type="spellEnd"/>
                        <w:r w:rsidRPr="00593A7B">
                          <w:rPr>
                            <w:rFonts w:ascii="Courier New" w:hAnsi="Courier New" w:cs="Courier New"/>
                            <w:sz w:val="15"/>
                            <w:szCs w:val="15"/>
                          </w:rPr>
                          <w:t xml:space="preserve"> </w:t>
                        </w:r>
                      </w:ins>
                      <w:ins w:id="296" w:author="Bonnie Jonkman" w:date="2016-07-12T14:47:00Z">
                        <w:r>
                          <w:rPr>
                            <w:rFonts w:ascii="Courier New" w:hAnsi="Courier New" w:cs="Courier New"/>
                            <w:sz w:val="15"/>
                            <w:szCs w:val="15"/>
                          </w:rPr>
                          <w:t xml:space="preserve"> </w:t>
                        </w:r>
                      </w:ins>
                      <w:ins w:id="297" w:author="Bonnie Jonkman" w:date="2016-07-12T14:45:00Z">
                        <w:r w:rsidRPr="00593A7B">
                          <w:rPr>
                            <w:rFonts w:ascii="Courier New" w:hAnsi="Courier New" w:cs="Courier New"/>
                            <w:sz w:val="15"/>
                            <w:szCs w:val="15"/>
                          </w:rPr>
                          <w:t xml:space="preserve">  - Include full Jac</w:t>
                        </w:r>
                      </w:ins>
                      <w:ins w:id="298" w:author="Bonnie Jonkman" w:date="2016-07-12T14:48:00Z">
                        <w:r>
                          <w:rPr>
                            <w:rFonts w:ascii="Courier New" w:hAnsi="Courier New" w:cs="Courier New"/>
                            <w:sz w:val="15"/>
                            <w:szCs w:val="15"/>
                          </w:rPr>
                          <w:t>o</w:t>
                        </w:r>
                      </w:ins>
                      <w:ins w:id="299" w:author="Bonnie Jonkman" w:date="2016-07-12T14:45:00Z">
                        <w:r w:rsidRPr="00593A7B">
                          <w:rPr>
                            <w:rFonts w:ascii="Courier New" w:hAnsi="Courier New" w:cs="Courier New"/>
                            <w:sz w:val="15"/>
                            <w:szCs w:val="15"/>
                          </w:rPr>
                          <w:t xml:space="preserve">bians in linearization output </w:t>
                        </w:r>
                        <w:r>
                          <w:rPr>
                            <w:rFonts w:ascii="Courier New" w:hAnsi="Courier New" w:cs="Courier New"/>
                            <w:sz w:val="15"/>
                            <w:szCs w:val="15"/>
                          </w:rPr>
                          <w:t>(flag)</w:t>
                        </w:r>
                      </w:ins>
                    </w:p>
                    <w:p w14:paraId="4DEBC309" w14:textId="30519E2E" w:rsidR="00593A7B" w:rsidRDefault="00593A7B" w:rsidP="00593A7B">
                      <w:pPr>
                        <w:spacing w:after="0" w:line="240" w:lineRule="auto"/>
                        <w:rPr>
                          <w:ins w:id="300" w:author="Bonnie Jonkman" w:date="2016-07-12T14:48:00Z"/>
                          <w:rFonts w:ascii="Courier New" w:hAnsi="Courier New" w:cs="Courier New"/>
                          <w:sz w:val="15"/>
                          <w:szCs w:val="15"/>
                        </w:rPr>
                      </w:pPr>
                      <w:ins w:id="301" w:author="Bonnie Jonkman" w:date="2016-07-12T14:45:00Z">
                        <w:r w:rsidRPr="00593A7B">
                          <w:rPr>
                            <w:rFonts w:ascii="Courier New" w:hAnsi="Courier New" w:cs="Courier New"/>
                            <w:sz w:val="15"/>
                            <w:szCs w:val="15"/>
                          </w:rPr>
                          <w:t xml:space="preserve">False      </w:t>
                        </w:r>
                        <w:proofErr w:type="spellStart"/>
                        <w:r w:rsidRPr="00593A7B">
                          <w:rPr>
                            <w:rFonts w:ascii="Courier New" w:hAnsi="Courier New" w:cs="Courier New"/>
                            <w:sz w:val="15"/>
                            <w:szCs w:val="15"/>
                          </w:rPr>
                          <w:t>LinOutMod</w:t>
                        </w:r>
                        <w:proofErr w:type="spellEnd"/>
                        <w:r w:rsidRPr="00593A7B">
                          <w:rPr>
                            <w:rFonts w:ascii="Courier New" w:hAnsi="Courier New" w:cs="Courier New"/>
                            <w:sz w:val="15"/>
                            <w:szCs w:val="15"/>
                          </w:rPr>
                          <w:t xml:space="preserve">    - Write module-level linearization output files in addition to o</w:t>
                        </w:r>
                        <w:r>
                          <w:rPr>
                            <w:rFonts w:ascii="Courier New" w:hAnsi="Courier New" w:cs="Courier New"/>
                            <w:sz w:val="15"/>
                            <w:szCs w:val="15"/>
                          </w:rPr>
                          <w:t>utput for full system?</w:t>
                        </w:r>
                      </w:ins>
                    </w:p>
                    <w:p w14:paraId="7CF52C17" w14:textId="68A60456" w:rsidR="003C01A0" w:rsidRPr="007C35D4" w:rsidRDefault="003C01A0" w:rsidP="00593A7B">
                      <w:pPr>
                        <w:spacing w:after="0" w:line="240" w:lineRule="auto"/>
                        <w:rPr>
                          <w:rFonts w:ascii="Courier New" w:hAnsi="Courier New" w:cs="Courier New"/>
                          <w:sz w:val="15"/>
                          <w:szCs w:val="15"/>
                        </w:rPr>
                      </w:pPr>
                      <w:r w:rsidRPr="007C35D4">
                        <w:rPr>
                          <w:rFonts w:ascii="Courier New" w:hAnsi="Courier New" w:cs="Courier New"/>
                          <w:sz w:val="15"/>
                          <w:szCs w:val="15"/>
                        </w:rPr>
                        <w:t>---------------------- VISUALIZATION ------------------------------------------</w:t>
                      </w:r>
                    </w:p>
                    <w:p w14:paraId="64A96890" w14:textId="3AFAB914" w:rsidR="003C01A0" w:rsidRPr="007C35D4" w:rsidRDefault="003C01A0"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0  </w:t>
                      </w:r>
                      <w:proofErr w:type="spellStart"/>
                      <w:r w:rsidRPr="007C35D4">
                        <w:rPr>
                          <w:rFonts w:ascii="Courier New" w:hAnsi="Courier New" w:cs="Courier New"/>
                          <w:sz w:val="15"/>
                          <w:szCs w:val="15"/>
                        </w:rPr>
                        <w:t>WrVTK</w:t>
                      </w:r>
                      <w:proofErr w:type="spellEnd"/>
                      <w:proofErr w:type="gramEnd"/>
                      <w:r w:rsidRPr="007C35D4">
                        <w:rPr>
                          <w:rFonts w:ascii="Courier New" w:hAnsi="Courier New" w:cs="Courier New"/>
                          <w:sz w:val="15"/>
                          <w:szCs w:val="15"/>
                        </w:rPr>
                        <w:t xml:space="preserve">        - VTK </w:t>
                      </w:r>
                      <w:r>
                        <w:rPr>
                          <w:rFonts w:ascii="Courier New" w:hAnsi="Courier New" w:cs="Courier New"/>
                          <w:sz w:val="15"/>
                          <w:szCs w:val="15"/>
                        </w:rPr>
                        <w:t>v</w:t>
                      </w:r>
                      <w:r w:rsidRPr="007C35D4">
                        <w:rPr>
                          <w:rFonts w:ascii="Courier New" w:hAnsi="Courier New" w:cs="Courier New"/>
                          <w:sz w:val="15"/>
                          <w:szCs w:val="15"/>
                        </w:rPr>
                        <w:t>isualization data output (switch) {0=none;1=initialization only;2=animation}</w:t>
                      </w:r>
                    </w:p>
                    <w:p w14:paraId="521D400B" w14:textId="3F9B09AF" w:rsidR="003C01A0" w:rsidRPr="007C35D4" w:rsidRDefault="003C01A0" w:rsidP="007C35D4">
                      <w:pPr>
                        <w:spacing w:after="0" w:line="240" w:lineRule="auto"/>
                        <w:rPr>
                          <w:rFonts w:ascii="Courier New" w:hAnsi="Courier New" w:cs="Courier New"/>
                          <w:sz w:val="15"/>
                          <w:szCs w:val="15"/>
                        </w:rPr>
                      </w:pPr>
                      <w:r>
                        <w:rPr>
                          <w:rFonts w:ascii="Courier New" w:hAnsi="Courier New" w:cs="Courier New"/>
                          <w:sz w:val="15"/>
                          <w:szCs w:val="15"/>
                        </w:rPr>
                        <w:t xml:space="preserve">        </w:t>
                      </w:r>
                      <w:proofErr w:type="gramStart"/>
                      <w:r>
                        <w:rPr>
                          <w:rFonts w:ascii="Courier New" w:hAnsi="Courier New" w:cs="Courier New"/>
                          <w:sz w:val="15"/>
                          <w:szCs w:val="15"/>
                        </w:rPr>
                        <w:t xml:space="preserve">1  </w:t>
                      </w:r>
                      <w:proofErr w:type="spellStart"/>
                      <w:r>
                        <w:rPr>
                          <w:rFonts w:ascii="Courier New" w:hAnsi="Courier New" w:cs="Courier New"/>
                          <w:sz w:val="15"/>
                          <w:szCs w:val="15"/>
                        </w:rPr>
                        <w:t>VTK</w:t>
                      </w:r>
                      <w:proofErr w:type="gramEnd"/>
                      <w:r>
                        <w:rPr>
                          <w:rFonts w:ascii="Courier New" w:hAnsi="Courier New" w:cs="Courier New"/>
                          <w:sz w:val="15"/>
                          <w:szCs w:val="15"/>
                        </w:rPr>
                        <w:t>_type</w:t>
                      </w:r>
                      <w:proofErr w:type="spellEnd"/>
                      <w:r>
                        <w:rPr>
                          <w:rFonts w:ascii="Courier New" w:hAnsi="Courier New" w:cs="Courier New"/>
                          <w:sz w:val="15"/>
                          <w:szCs w:val="15"/>
                        </w:rPr>
                        <w:t xml:space="preserve">  </w:t>
                      </w:r>
                      <w:r w:rsidRPr="007C35D4">
                        <w:rPr>
                          <w:rFonts w:ascii="Courier New" w:hAnsi="Courier New" w:cs="Courier New"/>
                          <w:sz w:val="15"/>
                          <w:szCs w:val="15"/>
                        </w:rPr>
                        <w:t xml:space="preserve">   - Type of VTK visualization data (switch) {1=surfaces;2=basic meshes;3=all meshes</w:t>
                      </w:r>
                      <w:r>
                        <w:rPr>
                          <w:rFonts w:ascii="Courier New" w:hAnsi="Courier New" w:cs="Courier New"/>
                          <w:sz w:val="15"/>
                          <w:szCs w:val="15"/>
                        </w:rPr>
                        <w:t>}</w:t>
                      </w:r>
                    </w:p>
                    <w:p w14:paraId="472EB6C5" w14:textId="5D5194A3" w:rsidR="003C01A0" w:rsidRPr="007C35D4" w:rsidRDefault="003C01A0" w:rsidP="007C35D4">
                      <w:pPr>
                        <w:spacing w:after="0" w:line="240" w:lineRule="auto"/>
                        <w:rPr>
                          <w:rFonts w:ascii="Courier New" w:hAnsi="Courier New" w:cs="Courier New"/>
                          <w:sz w:val="15"/>
                          <w:szCs w:val="15"/>
                        </w:rPr>
                      </w:pPr>
                      <w:r>
                        <w:rPr>
                          <w:rFonts w:ascii="Courier New" w:hAnsi="Courier New" w:cs="Courier New"/>
                          <w:sz w:val="15"/>
                          <w:szCs w:val="15"/>
                        </w:rPr>
                        <w:t>T</w:t>
                      </w:r>
                      <w:r w:rsidRPr="007C35D4">
                        <w:rPr>
                          <w:rFonts w:ascii="Courier New" w:hAnsi="Courier New" w:cs="Courier New"/>
                          <w:sz w:val="15"/>
                          <w:szCs w:val="15"/>
                        </w:rPr>
                        <w:t xml:space="preserve">rue       </w:t>
                      </w:r>
                      <w:proofErr w:type="spellStart"/>
                      <w:r w:rsidRPr="007C35D4">
                        <w:rPr>
                          <w:rFonts w:ascii="Courier New" w:hAnsi="Courier New" w:cs="Courier New"/>
                          <w:sz w:val="15"/>
                          <w:szCs w:val="15"/>
                        </w:rPr>
                        <w:t>VTK_fields</w:t>
                      </w:r>
                      <w:proofErr w:type="spellEnd"/>
                      <w:r w:rsidRPr="007C35D4">
                        <w:rPr>
                          <w:rFonts w:ascii="Courier New" w:hAnsi="Courier New" w:cs="Courier New"/>
                          <w:sz w:val="15"/>
                          <w:szCs w:val="15"/>
                        </w:rPr>
                        <w:t xml:space="preserve">   - Write mesh fields to VTK data files? (</w:t>
                      </w:r>
                      <w:proofErr w:type="gramStart"/>
                      <w:r w:rsidRPr="007C35D4">
                        <w:rPr>
                          <w:rFonts w:ascii="Courier New" w:hAnsi="Courier New" w:cs="Courier New"/>
                          <w:sz w:val="15"/>
                          <w:szCs w:val="15"/>
                        </w:rPr>
                        <w:t>flag</w:t>
                      </w:r>
                      <w:proofErr w:type="gramEnd"/>
                      <w:r w:rsidRPr="007C35D4">
                        <w:rPr>
                          <w:rFonts w:ascii="Courier New" w:hAnsi="Courier New" w:cs="Courier New"/>
                          <w:sz w:val="15"/>
                          <w:szCs w:val="15"/>
                        </w:rPr>
                        <w:t>) [</w:t>
                      </w:r>
                      <w:proofErr w:type="gramStart"/>
                      <w:r w:rsidRPr="007C35D4">
                        <w:rPr>
                          <w:rFonts w:ascii="Courier New" w:hAnsi="Courier New" w:cs="Courier New"/>
                          <w:sz w:val="15"/>
                          <w:szCs w:val="15"/>
                        </w:rPr>
                        <w:t>unused</w:t>
                      </w:r>
                      <w:proofErr w:type="gramEnd"/>
                      <w:r w:rsidRPr="007C35D4">
                        <w:rPr>
                          <w:rFonts w:ascii="Courier New" w:hAnsi="Courier New" w:cs="Courier New"/>
                          <w:sz w:val="15"/>
                          <w:szCs w:val="15"/>
                        </w:rPr>
                        <w:t xml:space="preserve">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=0]</w:t>
                      </w:r>
                    </w:p>
                    <w:p w14:paraId="7D11801E" w14:textId="57AEF58A" w:rsidR="003C01A0" w:rsidRPr="00C914B8" w:rsidRDefault="003C01A0"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15  </w:t>
                      </w:r>
                      <w:proofErr w:type="spellStart"/>
                      <w:r w:rsidRPr="007C35D4">
                        <w:rPr>
                          <w:rFonts w:ascii="Courier New" w:hAnsi="Courier New" w:cs="Courier New"/>
                          <w:sz w:val="15"/>
                          <w:szCs w:val="15"/>
                        </w:rPr>
                        <w:t>VTK</w:t>
                      </w:r>
                      <w:proofErr w:type="gramEnd"/>
                      <w:r w:rsidRPr="007C35D4">
                        <w:rPr>
                          <w:rFonts w:ascii="Courier New" w:hAnsi="Courier New" w:cs="Courier New"/>
                          <w:sz w:val="15"/>
                          <w:szCs w:val="15"/>
                        </w:rPr>
                        <w:t>_fps</w:t>
                      </w:r>
                      <w:proofErr w:type="spellEnd"/>
                      <w:r w:rsidRPr="007C35D4">
                        <w:rPr>
                          <w:rFonts w:ascii="Courier New" w:hAnsi="Courier New" w:cs="Courier New"/>
                          <w:sz w:val="15"/>
                          <w:szCs w:val="15"/>
                        </w:rPr>
                        <w:t xml:space="preserve">      - Frame rate for VTK output (frames per second) [used only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=2]</w:t>
                      </w:r>
                    </w:p>
                  </w:txbxContent>
                </v:textbox>
                <w10:wrap type="tight" anchorx="page"/>
              </v:shape>
            </w:pict>
          </mc:Fallback>
        </mc:AlternateContent>
      </w:r>
    </w:p>
    <w:p w14:paraId="2164B4F5" w14:textId="0919DCF3" w:rsidR="001017C7" w:rsidDel="0095283E" w:rsidRDefault="001017C7" w:rsidP="0095283E">
      <w:pPr>
        <w:keepNext/>
        <w:ind w:left="-360"/>
        <w:jc w:val="center"/>
        <w:rPr>
          <w:del w:id="302" w:author="Bonnie Jonkman" w:date="2016-07-12T14:55:00Z"/>
        </w:rPr>
      </w:pPr>
    </w:p>
    <w:p w14:paraId="2164B545" w14:textId="31B022AA" w:rsidR="00185772" w:rsidRPr="004D64B4" w:rsidRDefault="001017C7" w:rsidP="00593A7B">
      <w:pPr>
        <w:pStyle w:val="Caption"/>
        <w:jc w:val="center"/>
        <w:pPrChange w:id="303" w:author="Bonnie Jonkman" w:date="2016-07-12T14:52:00Z">
          <w:pPr>
            <w:spacing w:after="0" w:line="240" w:lineRule="auto"/>
          </w:pPr>
        </w:pPrChange>
      </w:pPr>
      <w:r>
        <w:t xml:space="preserve">Figure </w:t>
      </w:r>
      <w:r w:rsidR="005B138F">
        <w:fldChar w:fldCharType="begin"/>
      </w:r>
      <w:r w:rsidR="005B138F">
        <w:instrText xml:space="preserve"> SEQ Figure \* ARABIC </w:instrText>
      </w:r>
      <w:r w:rsidR="005B138F">
        <w:fldChar w:fldCharType="separate"/>
      </w:r>
      <w:r w:rsidR="00B66E17">
        <w:rPr>
          <w:noProof/>
        </w:rPr>
        <w:t>16</w:t>
      </w:r>
      <w:r w:rsidR="005B138F">
        <w:rPr>
          <w:noProof/>
        </w:rPr>
        <w:fldChar w:fldCharType="end"/>
      </w:r>
      <w:r>
        <w:t>: Example FAST v8.</w:t>
      </w:r>
      <w:r w:rsidR="005C5A0C">
        <w:t>1</w:t>
      </w:r>
      <w:del w:id="304" w:author="Bonnie Jonkman" w:date="2016-07-12T14:52:00Z">
        <w:r w:rsidR="00164A53" w:rsidDel="00593A7B">
          <w:delText>5</w:delText>
        </w:r>
      </w:del>
      <w:ins w:id="305" w:author="Bonnie Jonkman" w:date="2016-07-12T14:52:00Z">
        <w:r w:rsidR="00593A7B">
          <w:t>6</w:t>
        </w:r>
      </w:ins>
      <w:r>
        <w:t>.00</w:t>
      </w:r>
      <w:r w:rsidR="007F152F">
        <w:t>a</w:t>
      </w:r>
      <w:r>
        <w:t>-bjj Input File</w:t>
      </w:r>
    </w:p>
    <w:sectPr w:rsidR="00185772" w:rsidRPr="004D64B4">
      <w:footnotePr>
        <w:numFmt w:val="chicago"/>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351C09D" w14:textId="77777777" w:rsidR="005B138F" w:rsidRDefault="005B138F" w:rsidP="0032059E">
      <w:pPr>
        <w:spacing w:after="0" w:line="240" w:lineRule="auto"/>
      </w:pPr>
      <w:r>
        <w:separator/>
      </w:r>
    </w:p>
  </w:endnote>
  <w:endnote w:type="continuationSeparator" w:id="0">
    <w:p w14:paraId="103989B9" w14:textId="77777777" w:rsidR="005B138F" w:rsidRDefault="005B138F" w:rsidP="003205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64B56C" w14:textId="77777777" w:rsidR="003C01A0" w:rsidRPr="006228F7" w:rsidRDefault="003C01A0" w:rsidP="008A0C65">
    <w:pPr>
      <w:pStyle w:val="Footer"/>
      <w:jc w:val="center"/>
    </w:pPr>
    <w:r>
      <w:fldChar w:fldCharType="begin"/>
    </w:r>
    <w:r>
      <w:instrText xml:space="preserve"> PAGE  \* Arabic  \* MERGEFORMAT </w:instrText>
    </w:r>
    <w:r>
      <w:fldChar w:fldCharType="separate"/>
    </w:r>
    <w:r w:rsidR="00CB5590">
      <w:rPr>
        <w:noProof/>
      </w:rPr>
      <w:t>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121AB7" w14:textId="77777777" w:rsidR="005B138F" w:rsidRDefault="005B138F" w:rsidP="0032059E">
      <w:pPr>
        <w:spacing w:after="0" w:line="240" w:lineRule="auto"/>
      </w:pPr>
      <w:r>
        <w:separator/>
      </w:r>
    </w:p>
  </w:footnote>
  <w:footnote w:type="continuationSeparator" w:id="0">
    <w:p w14:paraId="60121DD2" w14:textId="77777777" w:rsidR="005B138F" w:rsidRDefault="005B138F" w:rsidP="0032059E">
      <w:pPr>
        <w:spacing w:after="0" w:line="240" w:lineRule="auto"/>
      </w:pPr>
      <w:r>
        <w:continuationSeparator/>
      </w:r>
    </w:p>
  </w:footnote>
  <w:footnote w:id="1">
    <w:p w14:paraId="1741D502" w14:textId="77777777" w:rsidR="003C01A0" w:rsidRDefault="003C01A0" w:rsidP="005602EF">
      <w:pPr>
        <w:pStyle w:val="FootnoteText"/>
      </w:pPr>
      <w:r>
        <w:rPr>
          <w:rStyle w:val="FootnoteReference"/>
        </w:rPr>
        <w:footnoteRef/>
      </w:r>
      <w:r>
        <w:t xml:space="preserve"> This option is a custom feature in FAST v7, requiring a separate executable. In FAST v8, it is part of the standard distribution.</w:t>
      </w:r>
    </w:p>
  </w:footnote>
  <w:footnote w:id="2">
    <w:p w14:paraId="2164B56E" w14:textId="77777777" w:rsidR="003C01A0" w:rsidRDefault="003C01A0">
      <w:pPr>
        <w:pStyle w:val="FootnoteText"/>
      </w:pPr>
      <w:r>
        <w:rPr>
          <w:rStyle w:val="FootnoteReference"/>
        </w:rPr>
        <w:footnoteRef/>
      </w:r>
      <w:r>
        <w:t xml:space="preserve"> These steps must be integer multiples of the structural time step.</w:t>
      </w:r>
    </w:p>
  </w:footnote>
  <w:footnote w:id="3">
    <w:p w14:paraId="2164B56F" w14:textId="77777777" w:rsidR="003C01A0" w:rsidRDefault="003C01A0" w:rsidP="002034C6">
      <w:pPr>
        <w:pStyle w:val="FootnoteText"/>
      </w:pPr>
      <w:r>
        <w:rPr>
          <w:rStyle w:val="FootnoteReference"/>
        </w:rPr>
        <w:footnoteRef/>
      </w:r>
      <w:r>
        <w:t xml:space="preserve"> These steps must be integer divisors of the glue-code time step. Future versions will allow integer multiples of the glue-code time step as well.</w:t>
      </w:r>
    </w:p>
  </w:footnote>
  <w:footnote w:id="4">
    <w:p w14:paraId="2164B570" w14:textId="77777777" w:rsidR="003C01A0" w:rsidRDefault="003C01A0">
      <w:pPr>
        <w:pStyle w:val="FootnoteText"/>
      </w:pPr>
      <w:r>
        <w:rPr>
          <w:rStyle w:val="FootnoteReference"/>
        </w:rPr>
        <w:footnoteRef/>
      </w:r>
      <w:r>
        <w:t xml:space="preserve"> FAST v7 is limited to one correction step and this correction step only applies to some modules.</w:t>
      </w:r>
    </w:p>
  </w:footnote>
  <w:footnote w:id="5">
    <w:p w14:paraId="708D5162" w14:textId="2B8EE678" w:rsidR="003C01A0" w:rsidRDefault="003C01A0" w:rsidP="008C3F7C">
      <w:pPr>
        <w:pStyle w:val="FootnoteText"/>
      </w:pPr>
      <w:r>
        <w:rPr>
          <w:rStyle w:val="FootnoteReference"/>
        </w:rPr>
        <w:footnoteRef/>
      </w:r>
      <w:r>
        <w:t xml:space="preserve"> </w:t>
      </w:r>
      <w:r w:rsidRPr="00435832">
        <w:t xml:space="preserve">The FAST Registry </w:t>
      </w:r>
      <w:r>
        <w:t xml:space="preserve">is a separate executable that </w:t>
      </w:r>
      <w:r w:rsidRPr="00435832">
        <w:t>reads input files from each module to auto</w:t>
      </w:r>
      <w:r>
        <w:t xml:space="preserve">matically </w:t>
      </w:r>
      <w:r w:rsidRPr="00435832">
        <w:t>generate the *_Types.f90 files</w:t>
      </w:r>
      <w:r>
        <w:t xml:space="preserve"> required for the FAST framework</w:t>
      </w:r>
      <w:r w:rsidRPr="00435832">
        <w:t>.</w:t>
      </w:r>
    </w:p>
  </w:footnote>
  <w:footnote w:id="6">
    <w:p w14:paraId="2164B573" w14:textId="6227E7BC" w:rsidR="003C01A0" w:rsidRDefault="003C01A0" w:rsidP="002C1FAC">
      <w:pPr>
        <w:pStyle w:val="FootnoteText"/>
      </w:pPr>
      <w:r>
        <w:rPr>
          <w:rStyle w:val="FootnoteReference"/>
        </w:rPr>
        <w:footnoteRef/>
      </w:r>
      <w:r>
        <w:t xml:space="preserve"> IceDyn and FEAMooring have been added to FAST v8.09.00a-bjj, but they are not complete and have not been tested well.</w:t>
      </w:r>
    </w:p>
  </w:footnote>
  <w:footnote w:id="7">
    <w:p w14:paraId="0DAA5AFE" w14:textId="795E2938" w:rsidR="003C01A0" w:rsidRDefault="003C01A0">
      <w:pPr>
        <w:pStyle w:val="FootnoteText"/>
      </w:pPr>
      <w:r>
        <w:rPr>
          <w:rStyle w:val="FootnoteReference"/>
        </w:rPr>
        <w:footnoteRef/>
      </w:r>
      <w:r>
        <w:t xml:space="preserve"> </w:t>
      </w:r>
      <w:proofErr w:type="spellStart"/>
      <w:r>
        <w:t>OrcaFlex</w:t>
      </w:r>
      <w:proofErr w:type="spellEnd"/>
      <w:r>
        <w:t xml:space="preserve"> and the user routines in ServoDyn or ElastoDyn may end the simulation abruptly when encountering errors. When this happens, FAST cannot write a binary file.</w:t>
      </w:r>
    </w:p>
  </w:footnote>
  <w:footnote w:id="8">
    <w:p w14:paraId="280B28B0" w14:textId="763EAF6F" w:rsidR="003C01A0" w:rsidRDefault="003C01A0">
      <w:pPr>
        <w:pStyle w:val="FootnoteText"/>
      </w:pPr>
      <w:bookmarkStart w:id="163" w:name="BasicMeshNote"/>
      <w:r>
        <w:rPr>
          <w:rStyle w:val="FootnoteReference"/>
        </w:rPr>
        <w:footnoteRef/>
      </w:r>
      <w:bookmarkEnd w:id="163"/>
      <w:r>
        <w:t xml:space="preserve"> Only one of the three blade meshes will be output when </w:t>
      </w:r>
      <w:proofErr w:type="spellStart"/>
      <w:r>
        <w:rPr>
          <w:b/>
        </w:rPr>
        <w:t>VTK_type</w:t>
      </w:r>
      <w:proofErr w:type="spellEnd"/>
      <w:r>
        <w:rPr>
          <w:b/>
        </w:rPr>
        <w:t xml:space="preserve"> </w:t>
      </w:r>
      <w:r>
        <w:t xml:space="preserve">is </w:t>
      </w:r>
      <w:proofErr w:type="gramStart"/>
      <w:r>
        <w:t>1</w:t>
      </w:r>
      <w:proofErr w:type="gramEnd"/>
      <w:r>
        <w:t xml:space="preserve"> or 2. If AeroDyn v15 is used, </w:t>
      </w:r>
      <w:proofErr w:type="spellStart"/>
      <w:r w:rsidRPr="000F5694">
        <w:t>AD_Blade</w:t>
      </w:r>
      <w:proofErr w:type="spellEnd"/>
      <w:r>
        <w:t xml:space="preserve"> will be output. Otherwise if BeamDyn is used, </w:t>
      </w:r>
      <w:proofErr w:type="spellStart"/>
      <w:r w:rsidRPr="000F5694">
        <w:t>BD_BldMotion</w:t>
      </w:r>
      <w:proofErr w:type="spellEnd"/>
      <w:r>
        <w:t xml:space="preserve"> will be output. If neither AeroDyn v15 nor BeamDyn are used, the ElastoDyn mesh, </w:t>
      </w:r>
      <w:r w:rsidRPr="000F5694">
        <w:t>ED_BladeLn2Mesh_motion</w:t>
      </w:r>
      <w:r>
        <w:t>, will be output.</w:t>
      </w:r>
    </w:p>
  </w:footnote>
  <w:footnote w:id="9">
    <w:p w14:paraId="5075BA97" w14:textId="5DDD19BA" w:rsidR="003C01A0" w:rsidRDefault="003C01A0" w:rsidP="00FD3247">
      <w:pPr>
        <w:pStyle w:val="FootnoteText"/>
      </w:pPr>
      <w:r>
        <w:rPr>
          <w:rStyle w:val="FootnoteReference"/>
        </w:rPr>
        <w:footnoteRef/>
      </w:r>
      <w:r>
        <w:t xml:space="preserve"> Input meshes that contain motions always include translational displacement, translational velocity, and translational acceleration fields (they are added automatically in the mesh module). This field is part of the input mesh structure, but the module did not request this field and this field </w:t>
      </w:r>
      <w:proofErr w:type="gramStart"/>
      <w:r>
        <w:t>is</w:t>
      </w:r>
      <w:proofErr w:type="gramEnd"/>
      <w:r>
        <w:t xml:space="preserve"> not used by the module.</w:t>
      </w:r>
    </w:p>
  </w:footnote>
  <w:footnote w:id="10">
    <w:p w14:paraId="14BEB9B6" w14:textId="1015FDB2" w:rsidR="003C01A0" w:rsidRDefault="003C01A0">
      <w:pPr>
        <w:pStyle w:val="FootnoteText"/>
      </w:pPr>
      <w:r>
        <w:rPr>
          <w:rStyle w:val="FootnoteReference"/>
        </w:rPr>
        <w:footnoteRef/>
      </w:r>
      <w:r>
        <w:t xml:space="preserve"> For fixed-bottom offshore systems, </w:t>
      </w:r>
      <w:proofErr w:type="spellStart"/>
      <w:r>
        <w:t>HD_AllHdroOrigin</w:t>
      </w:r>
      <w:proofErr w:type="spellEnd"/>
      <w:r>
        <w:t xml:space="preserve"> is not output.</w:t>
      </w:r>
    </w:p>
  </w:footnote>
  <w:footnote w:id="11">
    <w:p w14:paraId="3117E951" w14:textId="2FD4971C" w:rsidR="003C01A0" w:rsidRDefault="003C01A0" w:rsidP="00B81F0F">
      <w:pPr>
        <w:pStyle w:val="FootnoteText"/>
      </w:pPr>
      <w:r>
        <w:rPr>
          <w:rStyle w:val="FootnoteReference"/>
        </w:rPr>
        <w:footnoteRef/>
      </w:r>
      <w:r>
        <w:t xml:space="preserve"> For floating offshore systems, </w:t>
      </w:r>
      <w:proofErr w:type="spellStart"/>
      <w:r>
        <w:t>HD_Mesh</w:t>
      </w:r>
      <w:proofErr w:type="spellEnd"/>
      <w:r>
        <w:t xml:space="preserve"> is not output and the </w:t>
      </w:r>
      <w:proofErr w:type="spellStart"/>
      <w:r>
        <w:t>HD_MorisonLumped</w:t>
      </w:r>
      <w:proofErr w:type="spellEnd"/>
      <w:r>
        <w:t xml:space="preserve"> and </w:t>
      </w:r>
      <w:proofErr w:type="spellStart"/>
      <w:r>
        <w:t>HD_MorisonDistrib</w:t>
      </w:r>
      <w:proofErr w:type="spellEnd"/>
      <w:r>
        <w:t xml:space="preserve"> meshes never include fields.</w:t>
      </w:r>
    </w:p>
  </w:footnote>
  <w:footnote w:id="12">
    <w:p w14:paraId="12804111" w14:textId="4098017E" w:rsidR="003C01A0" w:rsidRDefault="003C01A0" w:rsidP="00A45E41">
      <w:pPr>
        <w:pStyle w:val="FootnoteText"/>
      </w:pPr>
      <w:r>
        <w:rPr>
          <w:rStyle w:val="FootnoteReference"/>
        </w:rPr>
        <w:footnoteRef/>
      </w:r>
      <w:r>
        <w:t xml:space="preserve"> </w:t>
      </w:r>
      <w:r w:rsidRPr="00A45E41">
        <w:t>With the current release, it is not yet possible to visualize the mooring lines.</w:t>
      </w:r>
    </w:p>
  </w:footnote>
  <w:footnote w:id="13">
    <w:p w14:paraId="2164B574" w14:textId="77777777" w:rsidR="003C01A0" w:rsidRDefault="003C01A0">
      <w:pPr>
        <w:pStyle w:val="FootnoteText"/>
      </w:pPr>
      <w:r>
        <w:rPr>
          <w:rStyle w:val="FootnoteReference"/>
        </w:rPr>
        <w:footnoteRef/>
      </w:r>
      <w:r>
        <w:t xml:space="preserve"> Note that the LabVIEW interface for FAST v8 has not yet been developed.</w:t>
      </w:r>
    </w:p>
  </w:footnote>
  <w:footnote w:id="14">
    <w:p w14:paraId="5B21839F" w14:textId="2F62B0B8" w:rsidR="003C01A0" w:rsidRDefault="003C01A0" w:rsidP="00204924">
      <w:pPr>
        <w:pStyle w:val="FootnoteText"/>
      </w:pPr>
      <w:r>
        <w:rPr>
          <w:rStyle w:val="FootnoteReference"/>
        </w:rPr>
        <w:footnoteRef/>
      </w:r>
      <w:r>
        <w:t xml:space="preserve"> If you are using a 2015 or later version of Intel Fortran, the executable may be generated in the &lt;FAST8&gt;/Compiling/</w:t>
      </w:r>
      <w:proofErr w:type="spellStart"/>
      <w:r>
        <w:t>VisualStudio</w:t>
      </w:r>
      <w:proofErr w:type="spellEnd"/>
      <w:r>
        <w:t xml:space="preserve"> folder instead, due to differences in Visual Studio integrations.</w:t>
      </w:r>
    </w:p>
  </w:footnote>
  <w:footnote w:id="15">
    <w:p w14:paraId="39D6B433" w14:textId="2E5FA20A" w:rsidR="003C01A0" w:rsidRDefault="003C01A0">
      <w:pPr>
        <w:pStyle w:val="FootnoteText"/>
      </w:pPr>
      <w:r>
        <w:rPr>
          <w:rStyle w:val="FootnoteReference"/>
        </w:rPr>
        <w:footnoteRef/>
      </w:r>
      <w:r>
        <w:t xml:space="preserve"> For flexibility reasons (i.e., so that </w:t>
      </w:r>
      <w:proofErr w:type="spellStart"/>
      <w:r w:rsidRPr="00846423">
        <w:t>FAST_SFunc.c</w:t>
      </w:r>
      <w:proofErr w:type="spellEnd"/>
      <w:r>
        <w:t xml:space="preserve"> doesn’t have to be recompiled for customizations to </w:t>
      </w:r>
      <w:r w:rsidRPr="00846423">
        <w:t>FAST_Library.f90</w:t>
      </w:r>
      <w:r>
        <w:t xml:space="preserve">), this third parameter can also be input as an array with no more than 11 entries. If this parameter is an array, the first element of the array is </w:t>
      </w:r>
      <w:proofErr w:type="spellStart"/>
      <w:r w:rsidRPr="001A703C">
        <w:rPr>
          <w:b/>
        </w:rPr>
        <w:t>NumAdditionalInputs</w:t>
      </w:r>
      <w:proofErr w:type="spellEnd"/>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B6667"/>
    <w:multiLevelType w:val="hybridMultilevel"/>
    <w:tmpl w:val="9BB638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AE56E0"/>
    <w:multiLevelType w:val="hybridMultilevel"/>
    <w:tmpl w:val="C9E62B0E"/>
    <w:lvl w:ilvl="0" w:tplc="6BCE487A">
      <w:start w:val="1"/>
      <w:numFmt w:val="upperLetter"/>
      <w:pStyle w:val="Appendix"/>
      <w:lvlText w:val="Appendix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972817"/>
    <w:multiLevelType w:val="hybridMultilevel"/>
    <w:tmpl w:val="789A1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B91AC6"/>
    <w:multiLevelType w:val="hybridMultilevel"/>
    <w:tmpl w:val="94843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F369EF"/>
    <w:multiLevelType w:val="hybridMultilevel"/>
    <w:tmpl w:val="8092D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7447EE"/>
    <w:multiLevelType w:val="multilevel"/>
    <w:tmpl w:val="04090029"/>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
    <w:nsid w:val="287B2496"/>
    <w:multiLevelType w:val="multilevel"/>
    <w:tmpl w:val="0409001D"/>
    <w:styleLink w:val="oldlist"/>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8FA2C0B"/>
    <w:multiLevelType w:val="hybridMultilevel"/>
    <w:tmpl w:val="C630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A561F6"/>
    <w:multiLevelType w:val="hybridMultilevel"/>
    <w:tmpl w:val="9530DE4C"/>
    <w:lvl w:ilvl="0" w:tplc="6DB2B2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09C10E3"/>
    <w:multiLevelType w:val="hybridMultilevel"/>
    <w:tmpl w:val="FF3EA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B67420"/>
    <w:multiLevelType w:val="hybridMultilevel"/>
    <w:tmpl w:val="959E7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662A82"/>
    <w:multiLevelType w:val="hybridMultilevel"/>
    <w:tmpl w:val="0D666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C72276"/>
    <w:multiLevelType w:val="hybridMultilevel"/>
    <w:tmpl w:val="6B5284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0DA1A76"/>
    <w:multiLevelType w:val="hybridMultilevel"/>
    <w:tmpl w:val="AB348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D43DCC"/>
    <w:multiLevelType w:val="hybridMultilevel"/>
    <w:tmpl w:val="1D58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E86FC6"/>
    <w:multiLevelType w:val="hybridMultilevel"/>
    <w:tmpl w:val="A9468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7638FD"/>
    <w:multiLevelType w:val="hybridMultilevel"/>
    <w:tmpl w:val="F6525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AB4CA0"/>
    <w:multiLevelType w:val="hybridMultilevel"/>
    <w:tmpl w:val="B7945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BE43187"/>
    <w:multiLevelType w:val="multilevel"/>
    <w:tmpl w:val="0409001D"/>
    <w:numStyleLink w:val="oldlist"/>
  </w:abstractNum>
  <w:abstractNum w:abstractNumId="19">
    <w:nsid w:val="5499446C"/>
    <w:multiLevelType w:val="hybridMultilevel"/>
    <w:tmpl w:val="670C8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9D70EC"/>
    <w:multiLevelType w:val="hybridMultilevel"/>
    <w:tmpl w:val="A9025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73090B"/>
    <w:multiLevelType w:val="hybridMultilevel"/>
    <w:tmpl w:val="30D83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5F64AB"/>
    <w:multiLevelType w:val="hybridMultilevel"/>
    <w:tmpl w:val="A12A6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2B4EEC"/>
    <w:multiLevelType w:val="hybridMultilevel"/>
    <w:tmpl w:val="BD6427CA"/>
    <w:lvl w:ilvl="0" w:tplc="A50428AC">
      <w:numFmt w:val="bullet"/>
      <w:lvlText w:val="•"/>
      <w:lvlJc w:val="left"/>
      <w:pPr>
        <w:ind w:left="1080" w:hanging="72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222819"/>
    <w:multiLevelType w:val="hybridMultilevel"/>
    <w:tmpl w:val="0854C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301D42"/>
    <w:multiLevelType w:val="hybridMultilevel"/>
    <w:tmpl w:val="56E04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CD585C"/>
    <w:multiLevelType w:val="hybridMultilevel"/>
    <w:tmpl w:val="09DA4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E7646F"/>
    <w:multiLevelType w:val="hybridMultilevel"/>
    <w:tmpl w:val="A8ECEA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A3C3104"/>
    <w:multiLevelType w:val="hybridMultilevel"/>
    <w:tmpl w:val="2E4A4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A73587F"/>
    <w:multiLevelType w:val="hybridMultilevel"/>
    <w:tmpl w:val="97260E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9"/>
  </w:num>
  <w:num w:numId="2">
    <w:abstractNumId w:val="2"/>
  </w:num>
  <w:num w:numId="3">
    <w:abstractNumId w:val="16"/>
  </w:num>
  <w:num w:numId="4">
    <w:abstractNumId w:val="15"/>
  </w:num>
  <w:num w:numId="5">
    <w:abstractNumId w:val="14"/>
  </w:num>
  <w:num w:numId="6">
    <w:abstractNumId w:val="23"/>
  </w:num>
  <w:num w:numId="7">
    <w:abstractNumId w:val="17"/>
  </w:num>
  <w:num w:numId="8">
    <w:abstractNumId w:val="29"/>
  </w:num>
  <w:num w:numId="9">
    <w:abstractNumId w:val="22"/>
  </w:num>
  <w:num w:numId="10">
    <w:abstractNumId w:val="13"/>
  </w:num>
  <w:num w:numId="11">
    <w:abstractNumId w:val="4"/>
  </w:num>
  <w:num w:numId="12">
    <w:abstractNumId w:val="26"/>
  </w:num>
  <w:num w:numId="13">
    <w:abstractNumId w:val="27"/>
  </w:num>
  <w:num w:numId="14">
    <w:abstractNumId w:val="6"/>
  </w:num>
  <w:num w:numId="15">
    <w:abstractNumId w:val="18"/>
  </w:num>
  <w:num w:numId="16">
    <w:abstractNumId w:val="5"/>
  </w:num>
  <w:num w:numId="17">
    <w:abstractNumId w:val="1"/>
  </w:num>
  <w:num w:numId="18">
    <w:abstractNumId w:val="11"/>
  </w:num>
  <w:num w:numId="19">
    <w:abstractNumId w:val="8"/>
  </w:num>
  <w:num w:numId="20">
    <w:abstractNumId w:val="25"/>
  </w:num>
  <w:num w:numId="21">
    <w:abstractNumId w:val="7"/>
  </w:num>
  <w:num w:numId="22">
    <w:abstractNumId w:val="10"/>
  </w:num>
  <w:num w:numId="23">
    <w:abstractNumId w:val="0"/>
  </w:num>
  <w:num w:numId="24">
    <w:abstractNumId w:val="21"/>
  </w:num>
  <w:num w:numId="25">
    <w:abstractNumId w:val="20"/>
  </w:num>
  <w:num w:numId="26">
    <w:abstractNumId w:val="24"/>
  </w:num>
  <w:num w:numId="27">
    <w:abstractNumId w:val="28"/>
  </w:num>
  <w:num w:numId="28">
    <w:abstractNumId w:val="12"/>
  </w:num>
  <w:num w:numId="29">
    <w:abstractNumId w:val="3"/>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16"/>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649"/>
    <w:rsid w:val="000078A0"/>
    <w:rsid w:val="000078AB"/>
    <w:rsid w:val="0001471D"/>
    <w:rsid w:val="000151C3"/>
    <w:rsid w:val="00017CF5"/>
    <w:rsid w:val="0002006B"/>
    <w:rsid w:val="00020E5F"/>
    <w:rsid w:val="000210A1"/>
    <w:rsid w:val="00021903"/>
    <w:rsid w:val="00022BE0"/>
    <w:rsid w:val="00024A69"/>
    <w:rsid w:val="00025CA6"/>
    <w:rsid w:val="00026604"/>
    <w:rsid w:val="00026AC2"/>
    <w:rsid w:val="00030E30"/>
    <w:rsid w:val="00031503"/>
    <w:rsid w:val="0003288E"/>
    <w:rsid w:val="000341D0"/>
    <w:rsid w:val="00034E12"/>
    <w:rsid w:val="00035EC8"/>
    <w:rsid w:val="00036B0F"/>
    <w:rsid w:val="0004326B"/>
    <w:rsid w:val="00044FBC"/>
    <w:rsid w:val="00047E90"/>
    <w:rsid w:val="00050F5C"/>
    <w:rsid w:val="00051221"/>
    <w:rsid w:val="00053AB0"/>
    <w:rsid w:val="0006011A"/>
    <w:rsid w:val="00061235"/>
    <w:rsid w:val="00062F6C"/>
    <w:rsid w:val="00063365"/>
    <w:rsid w:val="00063E86"/>
    <w:rsid w:val="00066DFD"/>
    <w:rsid w:val="00066FEC"/>
    <w:rsid w:val="00071BEF"/>
    <w:rsid w:val="00072DCD"/>
    <w:rsid w:val="000770F8"/>
    <w:rsid w:val="00081318"/>
    <w:rsid w:val="00082331"/>
    <w:rsid w:val="00083F7F"/>
    <w:rsid w:val="00084E6D"/>
    <w:rsid w:val="000869ED"/>
    <w:rsid w:val="00086C75"/>
    <w:rsid w:val="00095694"/>
    <w:rsid w:val="000958F6"/>
    <w:rsid w:val="000973B8"/>
    <w:rsid w:val="00097B54"/>
    <w:rsid w:val="000A3504"/>
    <w:rsid w:val="000A3ABA"/>
    <w:rsid w:val="000A6F08"/>
    <w:rsid w:val="000A7AE6"/>
    <w:rsid w:val="000B1BE3"/>
    <w:rsid w:val="000B268A"/>
    <w:rsid w:val="000B5913"/>
    <w:rsid w:val="000B645A"/>
    <w:rsid w:val="000B6622"/>
    <w:rsid w:val="000B7FD7"/>
    <w:rsid w:val="000C05E6"/>
    <w:rsid w:val="000C1E34"/>
    <w:rsid w:val="000C2DF7"/>
    <w:rsid w:val="000C3CD0"/>
    <w:rsid w:val="000C417D"/>
    <w:rsid w:val="000C565A"/>
    <w:rsid w:val="000C5DD7"/>
    <w:rsid w:val="000D16ED"/>
    <w:rsid w:val="000D2280"/>
    <w:rsid w:val="000D24F9"/>
    <w:rsid w:val="000D2E97"/>
    <w:rsid w:val="000D373D"/>
    <w:rsid w:val="000D3D26"/>
    <w:rsid w:val="000D4770"/>
    <w:rsid w:val="000D5781"/>
    <w:rsid w:val="000D66E4"/>
    <w:rsid w:val="000D67F1"/>
    <w:rsid w:val="000D703D"/>
    <w:rsid w:val="000E16D7"/>
    <w:rsid w:val="000E1845"/>
    <w:rsid w:val="000E1CA2"/>
    <w:rsid w:val="000E1D2E"/>
    <w:rsid w:val="000E1F6F"/>
    <w:rsid w:val="000E3B15"/>
    <w:rsid w:val="000E44A1"/>
    <w:rsid w:val="000E4597"/>
    <w:rsid w:val="000E55B7"/>
    <w:rsid w:val="000F122F"/>
    <w:rsid w:val="000F21F1"/>
    <w:rsid w:val="000F2CA9"/>
    <w:rsid w:val="000F3583"/>
    <w:rsid w:val="000F360F"/>
    <w:rsid w:val="000F4685"/>
    <w:rsid w:val="00100AB0"/>
    <w:rsid w:val="001017C7"/>
    <w:rsid w:val="0010264A"/>
    <w:rsid w:val="0010612B"/>
    <w:rsid w:val="0010636D"/>
    <w:rsid w:val="00111BE7"/>
    <w:rsid w:val="00112547"/>
    <w:rsid w:val="00112CFA"/>
    <w:rsid w:val="00113FF0"/>
    <w:rsid w:val="001143AF"/>
    <w:rsid w:val="001165AB"/>
    <w:rsid w:val="00123745"/>
    <w:rsid w:val="001252CC"/>
    <w:rsid w:val="001275A7"/>
    <w:rsid w:val="00130962"/>
    <w:rsid w:val="001336DD"/>
    <w:rsid w:val="001351BE"/>
    <w:rsid w:val="001421BE"/>
    <w:rsid w:val="00143736"/>
    <w:rsid w:val="001439A5"/>
    <w:rsid w:val="00143EBA"/>
    <w:rsid w:val="00146326"/>
    <w:rsid w:val="0014681B"/>
    <w:rsid w:val="00146D64"/>
    <w:rsid w:val="001479F4"/>
    <w:rsid w:val="0015373F"/>
    <w:rsid w:val="001545C0"/>
    <w:rsid w:val="00160D02"/>
    <w:rsid w:val="0016100B"/>
    <w:rsid w:val="00161D20"/>
    <w:rsid w:val="00162A8E"/>
    <w:rsid w:val="00164A53"/>
    <w:rsid w:val="0016770E"/>
    <w:rsid w:val="0017399E"/>
    <w:rsid w:val="00174580"/>
    <w:rsid w:val="00174830"/>
    <w:rsid w:val="00174F3D"/>
    <w:rsid w:val="0017590F"/>
    <w:rsid w:val="00176209"/>
    <w:rsid w:val="00176884"/>
    <w:rsid w:val="00176F14"/>
    <w:rsid w:val="00177DF2"/>
    <w:rsid w:val="00182565"/>
    <w:rsid w:val="00183041"/>
    <w:rsid w:val="001847A2"/>
    <w:rsid w:val="0018499D"/>
    <w:rsid w:val="00185772"/>
    <w:rsid w:val="00185DA8"/>
    <w:rsid w:val="0018640E"/>
    <w:rsid w:val="0018732B"/>
    <w:rsid w:val="001927E5"/>
    <w:rsid w:val="00195D86"/>
    <w:rsid w:val="001A0C92"/>
    <w:rsid w:val="001A4795"/>
    <w:rsid w:val="001A4C06"/>
    <w:rsid w:val="001A5D50"/>
    <w:rsid w:val="001A7232"/>
    <w:rsid w:val="001A778F"/>
    <w:rsid w:val="001B1E94"/>
    <w:rsid w:val="001B2586"/>
    <w:rsid w:val="001B3FFF"/>
    <w:rsid w:val="001B7F07"/>
    <w:rsid w:val="001C051D"/>
    <w:rsid w:val="001C3EEE"/>
    <w:rsid w:val="001C3FE2"/>
    <w:rsid w:val="001C4FB6"/>
    <w:rsid w:val="001C5503"/>
    <w:rsid w:val="001D0806"/>
    <w:rsid w:val="001D3CFF"/>
    <w:rsid w:val="001D3D6D"/>
    <w:rsid w:val="001D5646"/>
    <w:rsid w:val="001E2045"/>
    <w:rsid w:val="001E3A9A"/>
    <w:rsid w:val="001E429B"/>
    <w:rsid w:val="001E4B29"/>
    <w:rsid w:val="001E6823"/>
    <w:rsid w:val="001E7FA3"/>
    <w:rsid w:val="001F200C"/>
    <w:rsid w:val="001F3997"/>
    <w:rsid w:val="001F54C9"/>
    <w:rsid w:val="001F7594"/>
    <w:rsid w:val="00201B27"/>
    <w:rsid w:val="00201C65"/>
    <w:rsid w:val="00202E55"/>
    <w:rsid w:val="002034C6"/>
    <w:rsid w:val="00203B81"/>
    <w:rsid w:val="0020438F"/>
    <w:rsid w:val="00204924"/>
    <w:rsid w:val="00205561"/>
    <w:rsid w:val="0020594D"/>
    <w:rsid w:val="00205D3F"/>
    <w:rsid w:val="00207908"/>
    <w:rsid w:val="002105D5"/>
    <w:rsid w:val="0021067C"/>
    <w:rsid w:val="002119FB"/>
    <w:rsid w:val="0021214D"/>
    <w:rsid w:val="00214A47"/>
    <w:rsid w:val="00215E39"/>
    <w:rsid w:val="0021627B"/>
    <w:rsid w:val="00216308"/>
    <w:rsid w:val="002163CE"/>
    <w:rsid w:val="00217CBB"/>
    <w:rsid w:val="002204BD"/>
    <w:rsid w:val="00220BBA"/>
    <w:rsid w:val="002213CC"/>
    <w:rsid w:val="00222668"/>
    <w:rsid w:val="002247E9"/>
    <w:rsid w:val="00226285"/>
    <w:rsid w:val="0023054B"/>
    <w:rsid w:val="00230DFF"/>
    <w:rsid w:val="002351D0"/>
    <w:rsid w:val="002370F0"/>
    <w:rsid w:val="00237F88"/>
    <w:rsid w:val="00241375"/>
    <w:rsid w:val="00241AB7"/>
    <w:rsid w:val="00243C5B"/>
    <w:rsid w:val="00243E4F"/>
    <w:rsid w:val="00244B64"/>
    <w:rsid w:val="00245BA1"/>
    <w:rsid w:val="00246AC2"/>
    <w:rsid w:val="00246C52"/>
    <w:rsid w:val="0025096E"/>
    <w:rsid w:val="00253827"/>
    <w:rsid w:val="00253BA9"/>
    <w:rsid w:val="00254569"/>
    <w:rsid w:val="00254699"/>
    <w:rsid w:val="0025602C"/>
    <w:rsid w:val="00256CFF"/>
    <w:rsid w:val="00263179"/>
    <w:rsid w:val="00266CDC"/>
    <w:rsid w:val="00267231"/>
    <w:rsid w:val="0026798D"/>
    <w:rsid w:val="0027277B"/>
    <w:rsid w:val="0027571D"/>
    <w:rsid w:val="00276C5F"/>
    <w:rsid w:val="002770E9"/>
    <w:rsid w:val="0027790F"/>
    <w:rsid w:val="00277AD8"/>
    <w:rsid w:val="00280B19"/>
    <w:rsid w:val="002827E8"/>
    <w:rsid w:val="00290622"/>
    <w:rsid w:val="00294041"/>
    <w:rsid w:val="00295D8A"/>
    <w:rsid w:val="002A2363"/>
    <w:rsid w:val="002A313C"/>
    <w:rsid w:val="002A47ED"/>
    <w:rsid w:val="002A4917"/>
    <w:rsid w:val="002A6D2A"/>
    <w:rsid w:val="002A6E11"/>
    <w:rsid w:val="002B0A51"/>
    <w:rsid w:val="002B2441"/>
    <w:rsid w:val="002B2A60"/>
    <w:rsid w:val="002B6AD2"/>
    <w:rsid w:val="002C073A"/>
    <w:rsid w:val="002C16F5"/>
    <w:rsid w:val="002C1FAC"/>
    <w:rsid w:val="002C4CCD"/>
    <w:rsid w:val="002C4FC6"/>
    <w:rsid w:val="002C779E"/>
    <w:rsid w:val="002D091E"/>
    <w:rsid w:val="002D794B"/>
    <w:rsid w:val="002E4801"/>
    <w:rsid w:val="002E48BD"/>
    <w:rsid w:val="002E5163"/>
    <w:rsid w:val="002E52E3"/>
    <w:rsid w:val="002F1E94"/>
    <w:rsid w:val="003002E5"/>
    <w:rsid w:val="00302A9F"/>
    <w:rsid w:val="00304440"/>
    <w:rsid w:val="00310129"/>
    <w:rsid w:val="0031195E"/>
    <w:rsid w:val="00311DC5"/>
    <w:rsid w:val="00316C58"/>
    <w:rsid w:val="003176BD"/>
    <w:rsid w:val="00317AA0"/>
    <w:rsid w:val="00320354"/>
    <w:rsid w:val="0032059E"/>
    <w:rsid w:val="00322393"/>
    <w:rsid w:val="00324B4D"/>
    <w:rsid w:val="00324BB2"/>
    <w:rsid w:val="00325AC4"/>
    <w:rsid w:val="00325C4A"/>
    <w:rsid w:val="0033090B"/>
    <w:rsid w:val="003318C8"/>
    <w:rsid w:val="003318D6"/>
    <w:rsid w:val="003348C5"/>
    <w:rsid w:val="003415E8"/>
    <w:rsid w:val="00341E2A"/>
    <w:rsid w:val="00351DEB"/>
    <w:rsid w:val="00352D3A"/>
    <w:rsid w:val="003544F5"/>
    <w:rsid w:val="00357156"/>
    <w:rsid w:val="0037082F"/>
    <w:rsid w:val="00370855"/>
    <w:rsid w:val="00374137"/>
    <w:rsid w:val="00375813"/>
    <w:rsid w:val="00375A11"/>
    <w:rsid w:val="00375E3D"/>
    <w:rsid w:val="00376EFF"/>
    <w:rsid w:val="0037777E"/>
    <w:rsid w:val="00382F86"/>
    <w:rsid w:val="0039422C"/>
    <w:rsid w:val="003951E8"/>
    <w:rsid w:val="003A2ABC"/>
    <w:rsid w:val="003A36AE"/>
    <w:rsid w:val="003A459F"/>
    <w:rsid w:val="003B0AA0"/>
    <w:rsid w:val="003B1214"/>
    <w:rsid w:val="003B4347"/>
    <w:rsid w:val="003B713D"/>
    <w:rsid w:val="003C01A0"/>
    <w:rsid w:val="003C03A3"/>
    <w:rsid w:val="003C2940"/>
    <w:rsid w:val="003C4A45"/>
    <w:rsid w:val="003C78C1"/>
    <w:rsid w:val="003D1F1C"/>
    <w:rsid w:val="003D203B"/>
    <w:rsid w:val="003D268B"/>
    <w:rsid w:val="003D2BC4"/>
    <w:rsid w:val="003D2D8D"/>
    <w:rsid w:val="003D4251"/>
    <w:rsid w:val="003D4964"/>
    <w:rsid w:val="003D5EA3"/>
    <w:rsid w:val="003D7F3C"/>
    <w:rsid w:val="003F0FFD"/>
    <w:rsid w:val="003F11AE"/>
    <w:rsid w:val="003F2E3C"/>
    <w:rsid w:val="003F3E95"/>
    <w:rsid w:val="003F591E"/>
    <w:rsid w:val="003F6633"/>
    <w:rsid w:val="003F712E"/>
    <w:rsid w:val="00402646"/>
    <w:rsid w:val="00405814"/>
    <w:rsid w:val="00405A94"/>
    <w:rsid w:val="00406345"/>
    <w:rsid w:val="004066D9"/>
    <w:rsid w:val="00406E21"/>
    <w:rsid w:val="004106F7"/>
    <w:rsid w:val="00411A22"/>
    <w:rsid w:val="00411B3A"/>
    <w:rsid w:val="0041287D"/>
    <w:rsid w:val="00413886"/>
    <w:rsid w:val="00413D42"/>
    <w:rsid w:val="004169A6"/>
    <w:rsid w:val="00420A63"/>
    <w:rsid w:val="00420EB6"/>
    <w:rsid w:val="004212D7"/>
    <w:rsid w:val="00423985"/>
    <w:rsid w:val="00424574"/>
    <w:rsid w:val="0042493B"/>
    <w:rsid w:val="00425D37"/>
    <w:rsid w:val="00426882"/>
    <w:rsid w:val="00431649"/>
    <w:rsid w:val="00433203"/>
    <w:rsid w:val="00434C6D"/>
    <w:rsid w:val="00435832"/>
    <w:rsid w:val="0043598A"/>
    <w:rsid w:val="00436993"/>
    <w:rsid w:val="00437347"/>
    <w:rsid w:val="00441220"/>
    <w:rsid w:val="004418D6"/>
    <w:rsid w:val="0044241D"/>
    <w:rsid w:val="00445F52"/>
    <w:rsid w:val="0044720D"/>
    <w:rsid w:val="0044746F"/>
    <w:rsid w:val="004502F5"/>
    <w:rsid w:val="00450382"/>
    <w:rsid w:val="00451190"/>
    <w:rsid w:val="00452E60"/>
    <w:rsid w:val="00453867"/>
    <w:rsid w:val="00460C71"/>
    <w:rsid w:val="00461825"/>
    <w:rsid w:val="00461B5D"/>
    <w:rsid w:val="00462FFD"/>
    <w:rsid w:val="004636A2"/>
    <w:rsid w:val="00465EDF"/>
    <w:rsid w:val="00466DA1"/>
    <w:rsid w:val="00470DE9"/>
    <w:rsid w:val="0047266F"/>
    <w:rsid w:val="00473920"/>
    <w:rsid w:val="00475F37"/>
    <w:rsid w:val="0048120A"/>
    <w:rsid w:val="0048246B"/>
    <w:rsid w:val="00485B0E"/>
    <w:rsid w:val="00485E21"/>
    <w:rsid w:val="00487004"/>
    <w:rsid w:val="00487BBF"/>
    <w:rsid w:val="004904BF"/>
    <w:rsid w:val="0049139C"/>
    <w:rsid w:val="00491464"/>
    <w:rsid w:val="00491B45"/>
    <w:rsid w:val="004928F5"/>
    <w:rsid w:val="00493693"/>
    <w:rsid w:val="00493992"/>
    <w:rsid w:val="00494C80"/>
    <w:rsid w:val="00496F27"/>
    <w:rsid w:val="004975BD"/>
    <w:rsid w:val="004A0A8F"/>
    <w:rsid w:val="004A0C4B"/>
    <w:rsid w:val="004A0F59"/>
    <w:rsid w:val="004A39F6"/>
    <w:rsid w:val="004A5415"/>
    <w:rsid w:val="004A5CB8"/>
    <w:rsid w:val="004B07F4"/>
    <w:rsid w:val="004B0DB9"/>
    <w:rsid w:val="004B55FE"/>
    <w:rsid w:val="004C2327"/>
    <w:rsid w:val="004C4A8A"/>
    <w:rsid w:val="004C52F5"/>
    <w:rsid w:val="004C66D0"/>
    <w:rsid w:val="004C6A31"/>
    <w:rsid w:val="004C70AA"/>
    <w:rsid w:val="004C70C9"/>
    <w:rsid w:val="004D1388"/>
    <w:rsid w:val="004D277E"/>
    <w:rsid w:val="004D4796"/>
    <w:rsid w:val="004D64B4"/>
    <w:rsid w:val="004D65DE"/>
    <w:rsid w:val="004D7F94"/>
    <w:rsid w:val="004E202C"/>
    <w:rsid w:val="004E25C1"/>
    <w:rsid w:val="004E65C1"/>
    <w:rsid w:val="004E68EA"/>
    <w:rsid w:val="004F109B"/>
    <w:rsid w:val="004F4788"/>
    <w:rsid w:val="004F4871"/>
    <w:rsid w:val="004F6EDE"/>
    <w:rsid w:val="004F71C3"/>
    <w:rsid w:val="004F77E5"/>
    <w:rsid w:val="00503806"/>
    <w:rsid w:val="00506F73"/>
    <w:rsid w:val="005070C1"/>
    <w:rsid w:val="00507F7F"/>
    <w:rsid w:val="00510B11"/>
    <w:rsid w:val="0051119D"/>
    <w:rsid w:val="00523E1B"/>
    <w:rsid w:val="005248A0"/>
    <w:rsid w:val="00526596"/>
    <w:rsid w:val="00532B6F"/>
    <w:rsid w:val="005408C3"/>
    <w:rsid w:val="00540E39"/>
    <w:rsid w:val="005416DF"/>
    <w:rsid w:val="00543B79"/>
    <w:rsid w:val="005509D5"/>
    <w:rsid w:val="0055193F"/>
    <w:rsid w:val="005556B1"/>
    <w:rsid w:val="005602EF"/>
    <w:rsid w:val="00561535"/>
    <w:rsid w:val="00561BB9"/>
    <w:rsid w:val="005658F8"/>
    <w:rsid w:val="005672B6"/>
    <w:rsid w:val="00572C86"/>
    <w:rsid w:val="005752A7"/>
    <w:rsid w:val="00575C17"/>
    <w:rsid w:val="00576D9C"/>
    <w:rsid w:val="00583013"/>
    <w:rsid w:val="00583754"/>
    <w:rsid w:val="00583AAD"/>
    <w:rsid w:val="005847A9"/>
    <w:rsid w:val="0058480C"/>
    <w:rsid w:val="005850B4"/>
    <w:rsid w:val="005914E1"/>
    <w:rsid w:val="0059296F"/>
    <w:rsid w:val="00593A7B"/>
    <w:rsid w:val="00593BC1"/>
    <w:rsid w:val="005960BC"/>
    <w:rsid w:val="00596C1F"/>
    <w:rsid w:val="00596E01"/>
    <w:rsid w:val="00597FB7"/>
    <w:rsid w:val="005A19B8"/>
    <w:rsid w:val="005A2B54"/>
    <w:rsid w:val="005A3AA5"/>
    <w:rsid w:val="005A3F42"/>
    <w:rsid w:val="005B0E6E"/>
    <w:rsid w:val="005B138F"/>
    <w:rsid w:val="005B3078"/>
    <w:rsid w:val="005B33D7"/>
    <w:rsid w:val="005B3D51"/>
    <w:rsid w:val="005B5316"/>
    <w:rsid w:val="005B630C"/>
    <w:rsid w:val="005B6929"/>
    <w:rsid w:val="005B7522"/>
    <w:rsid w:val="005B7A56"/>
    <w:rsid w:val="005C01C1"/>
    <w:rsid w:val="005C51E0"/>
    <w:rsid w:val="005C5A0C"/>
    <w:rsid w:val="005C697F"/>
    <w:rsid w:val="005C6F8A"/>
    <w:rsid w:val="005D2AF6"/>
    <w:rsid w:val="005D3EE2"/>
    <w:rsid w:val="005D7EC4"/>
    <w:rsid w:val="005E3AC4"/>
    <w:rsid w:val="005F0B16"/>
    <w:rsid w:val="005F1369"/>
    <w:rsid w:val="005F3CDB"/>
    <w:rsid w:val="005F57F4"/>
    <w:rsid w:val="005F5DCE"/>
    <w:rsid w:val="005F6FFB"/>
    <w:rsid w:val="00603778"/>
    <w:rsid w:val="00604402"/>
    <w:rsid w:val="00604B86"/>
    <w:rsid w:val="0061050C"/>
    <w:rsid w:val="00610AF8"/>
    <w:rsid w:val="00612D82"/>
    <w:rsid w:val="00613374"/>
    <w:rsid w:val="0061511F"/>
    <w:rsid w:val="0061674A"/>
    <w:rsid w:val="00616C1F"/>
    <w:rsid w:val="00617A56"/>
    <w:rsid w:val="006228F7"/>
    <w:rsid w:val="00626DDD"/>
    <w:rsid w:val="00636149"/>
    <w:rsid w:val="00636465"/>
    <w:rsid w:val="00637831"/>
    <w:rsid w:val="00640D9F"/>
    <w:rsid w:val="00646C14"/>
    <w:rsid w:val="0064763A"/>
    <w:rsid w:val="0065210D"/>
    <w:rsid w:val="00653C1F"/>
    <w:rsid w:val="00653EB0"/>
    <w:rsid w:val="00654643"/>
    <w:rsid w:val="006552FB"/>
    <w:rsid w:val="006556EC"/>
    <w:rsid w:val="006663B2"/>
    <w:rsid w:val="00666F14"/>
    <w:rsid w:val="00667BBD"/>
    <w:rsid w:val="00670803"/>
    <w:rsid w:val="006729B2"/>
    <w:rsid w:val="00673035"/>
    <w:rsid w:val="006843D7"/>
    <w:rsid w:val="0068491E"/>
    <w:rsid w:val="00685372"/>
    <w:rsid w:val="00686170"/>
    <w:rsid w:val="006868CC"/>
    <w:rsid w:val="00690150"/>
    <w:rsid w:val="006945E9"/>
    <w:rsid w:val="00695543"/>
    <w:rsid w:val="00695C19"/>
    <w:rsid w:val="006A280F"/>
    <w:rsid w:val="006A4CEA"/>
    <w:rsid w:val="006A62EC"/>
    <w:rsid w:val="006A694B"/>
    <w:rsid w:val="006B028F"/>
    <w:rsid w:val="006B0B07"/>
    <w:rsid w:val="006B1163"/>
    <w:rsid w:val="006C0651"/>
    <w:rsid w:val="006C131B"/>
    <w:rsid w:val="006C3228"/>
    <w:rsid w:val="006C6842"/>
    <w:rsid w:val="006D130B"/>
    <w:rsid w:val="006D1721"/>
    <w:rsid w:val="006D262D"/>
    <w:rsid w:val="006D3E20"/>
    <w:rsid w:val="006D453B"/>
    <w:rsid w:val="006D62BD"/>
    <w:rsid w:val="006D7B34"/>
    <w:rsid w:val="006E23B7"/>
    <w:rsid w:val="006E32A3"/>
    <w:rsid w:val="006E3D24"/>
    <w:rsid w:val="006E3E44"/>
    <w:rsid w:val="006E56E7"/>
    <w:rsid w:val="006F1EA0"/>
    <w:rsid w:val="006F2B30"/>
    <w:rsid w:val="006F3B17"/>
    <w:rsid w:val="006F4EDC"/>
    <w:rsid w:val="006F68B9"/>
    <w:rsid w:val="007016AA"/>
    <w:rsid w:val="00702138"/>
    <w:rsid w:val="00703CA6"/>
    <w:rsid w:val="0070478E"/>
    <w:rsid w:val="00704D7B"/>
    <w:rsid w:val="00707214"/>
    <w:rsid w:val="00707227"/>
    <w:rsid w:val="007101D0"/>
    <w:rsid w:val="00710BF4"/>
    <w:rsid w:val="007120CA"/>
    <w:rsid w:val="00713A12"/>
    <w:rsid w:val="00715AAA"/>
    <w:rsid w:val="007163E7"/>
    <w:rsid w:val="00717098"/>
    <w:rsid w:val="00717587"/>
    <w:rsid w:val="007231E1"/>
    <w:rsid w:val="007255E7"/>
    <w:rsid w:val="00725D64"/>
    <w:rsid w:val="00725E3F"/>
    <w:rsid w:val="007260CD"/>
    <w:rsid w:val="00726CF0"/>
    <w:rsid w:val="007303CC"/>
    <w:rsid w:val="00730F88"/>
    <w:rsid w:val="00733232"/>
    <w:rsid w:val="007332CA"/>
    <w:rsid w:val="007354EA"/>
    <w:rsid w:val="00740D17"/>
    <w:rsid w:val="00741D30"/>
    <w:rsid w:val="00743E68"/>
    <w:rsid w:val="007441EB"/>
    <w:rsid w:val="00746BE1"/>
    <w:rsid w:val="00751FAE"/>
    <w:rsid w:val="00752A0E"/>
    <w:rsid w:val="00753714"/>
    <w:rsid w:val="00753AB4"/>
    <w:rsid w:val="00754E0F"/>
    <w:rsid w:val="007567BB"/>
    <w:rsid w:val="007569F6"/>
    <w:rsid w:val="00760BA2"/>
    <w:rsid w:val="00765337"/>
    <w:rsid w:val="007704A8"/>
    <w:rsid w:val="007720B4"/>
    <w:rsid w:val="0077211A"/>
    <w:rsid w:val="00775774"/>
    <w:rsid w:val="007764BC"/>
    <w:rsid w:val="00785783"/>
    <w:rsid w:val="0078613A"/>
    <w:rsid w:val="00791179"/>
    <w:rsid w:val="00791D80"/>
    <w:rsid w:val="00792AB8"/>
    <w:rsid w:val="0079309D"/>
    <w:rsid w:val="00793430"/>
    <w:rsid w:val="00794706"/>
    <w:rsid w:val="00794BE0"/>
    <w:rsid w:val="00796008"/>
    <w:rsid w:val="007A051E"/>
    <w:rsid w:val="007A2403"/>
    <w:rsid w:val="007A37F2"/>
    <w:rsid w:val="007A40D8"/>
    <w:rsid w:val="007A517E"/>
    <w:rsid w:val="007B0CF4"/>
    <w:rsid w:val="007B241F"/>
    <w:rsid w:val="007B3748"/>
    <w:rsid w:val="007B654A"/>
    <w:rsid w:val="007B7767"/>
    <w:rsid w:val="007C0572"/>
    <w:rsid w:val="007C18F1"/>
    <w:rsid w:val="007C35D4"/>
    <w:rsid w:val="007C61F5"/>
    <w:rsid w:val="007D09CB"/>
    <w:rsid w:val="007D0EDD"/>
    <w:rsid w:val="007D1304"/>
    <w:rsid w:val="007D20B2"/>
    <w:rsid w:val="007D2FC0"/>
    <w:rsid w:val="007D43FA"/>
    <w:rsid w:val="007D7E91"/>
    <w:rsid w:val="007E0629"/>
    <w:rsid w:val="007E1078"/>
    <w:rsid w:val="007E3E3B"/>
    <w:rsid w:val="007F152F"/>
    <w:rsid w:val="007F2710"/>
    <w:rsid w:val="007F3E8B"/>
    <w:rsid w:val="007F4376"/>
    <w:rsid w:val="007F46A7"/>
    <w:rsid w:val="007F502A"/>
    <w:rsid w:val="007F665B"/>
    <w:rsid w:val="00800315"/>
    <w:rsid w:val="00802342"/>
    <w:rsid w:val="00805E93"/>
    <w:rsid w:val="0080639F"/>
    <w:rsid w:val="00807114"/>
    <w:rsid w:val="0080762B"/>
    <w:rsid w:val="00810090"/>
    <w:rsid w:val="00813432"/>
    <w:rsid w:val="00814DDB"/>
    <w:rsid w:val="0081712B"/>
    <w:rsid w:val="008204F5"/>
    <w:rsid w:val="008233CD"/>
    <w:rsid w:val="00825D8B"/>
    <w:rsid w:val="008274A4"/>
    <w:rsid w:val="00830652"/>
    <w:rsid w:val="008307EF"/>
    <w:rsid w:val="00831468"/>
    <w:rsid w:val="00831ED9"/>
    <w:rsid w:val="00832B3D"/>
    <w:rsid w:val="008343ED"/>
    <w:rsid w:val="00834D19"/>
    <w:rsid w:val="008353BA"/>
    <w:rsid w:val="0083740B"/>
    <w:rsid w:val="00837A10"/>
    <w:rsid w:val="008405BA"/>
    <w:rsid w:val="00840641"/>
    <w:rsid w:val="008429AE"/>
    <w:rsid w:val="00843770"/>
    <w:rsid w:val="00845AC5"/>
    <w:rsid w:val="008462CD"/>
    <w:rsid w:val="00846423"/>
    <w:rsid w:val="008509E5"/>
    <w:rsid w:val="00852A08"/>
    <w:rsid w:val="008546F4"/>
    <w:rsid w:val="00854E55"/>
    <w:rsid w:val="008551F9"/>
    <w:rsid w:val="00857401"/>
    <w:rsid w:val="00863C7E"/>
    <w:rsid w:val="00870681"/>
    <w:rsid w:val="008709B5"/>
    <w:rsid w:val="00870EDF"/>
    <w:rsid w:val="008731C7"/>
    <w:rsid w:val="0087574F"/>
    <w:rsid w:val="008768D5"/>
    <w:rsid w:val="00882C88"/>
    <w:rsid w:val="008831F1"/>
    <w:rsid w:val="008875E5"/>
    <w:rsid w:val="008908C2"/>
    <w:rsid w:val="008949F6"/>
    <w:rsid w:val="008A0BA3"/>
    <w:rsid w:val="008A0C65"/>
    <w:rsid w:val="008A4064"/>
    <w:rsid w:val="008A5B4E"/>
    <w:rsid w:val="008B0119"/>
    <w:rsid w:val="008B0813"/>
    <w:rsid w:val="008B0B08"/>
    <w:rsid w:val="008B1847"/>
    <w:rsid w:val="008B1C3A"/>
    <w:rsid w:val="008B306F"/>
    <w:rsid w:val="008B5549"/>
    <w:rsid w:val="008B6A9A"/>
    <w:rsid w:val="008B7344"/>
    <w:rsid w:val="008B7E20"/>
    <w:rsid w:val="008B7E8B"/>
    <w:rsid w:val="008C0460"/>
    <w:rsid w:val="008C15EA"/>
    <w:rsid w:val="008C3AB4"/>
    <w:rsid w:val="008C3E9A"/>
    <w:rsid w:val="008C3F7C"/>
    <w:rsid w:val="008D0DC5"/>
    <w:rsid w:val="008D12B0"/>
    <w:rsid w:val="008D177F"/>
    <w:rsid w:val="008D29CA"/>
    <w:rsid w:val="008D3521"/>
    <w:rsid w:val="008D42A7"/>
    <w:rsid w:val="008E03AB"/>
    <w:rsid w:val="008E1EC9"/>
    <w:rsid w:val="008E4072"/>
    <w:rsid w:val="008E412A"/>
    <w:rsid w:val="008E67A2"/>
    <w:rsid w:val="008E706F"/>
    <w:rsid w:val="008E79AA"/>
    <w:rsid w:val="008E7F9C"/>
    <w:rsid w:val="008F12EE"/>
    <w:rsid w:val="008F1D42"/>
    <w:rsid w:val="008F3D10"/>
    <w:rsid w:val="008F41D9"/>
    <w:rsid w:val="008F599D"/>
    <w:rsid w:val="008F632E"/>
    <w:rsid w:val="008F7B47"/>
    <w:rsid w:val="0090043E"/>
    <w:rsid w:val="00902EA5"/>
    <w:rsid w:val="0090395F"/>
    <w:rsid w:val="00904A93"/>
    <w:rsid w:val="0091346C"/>
    <w:rsid w:val="00921668"/>
    <w:rsid w:val="00923A5B"/>
    <w:rsid w:val="009240A9"/>
    <w:rsid w:val="009250CC"/>
    <w:rsid w:val="00925CBB"/>
    <w:rsid w:val="009300D5"/>
    <w:rsid w:val="00930284"/>
    <w:rsid w:val="00935EDE"/>
    <w:rsid w:val="0093680B"/>
    <w:rsid w:val="00941C74"/>
    <w:rsid w:val="009445DA"/>
    <w:rsid w:val="00944CB5"/>
    <w:rsid w:val="00946655"/>
    <w:rsid w:val="009473D1"/>
    <w:rsid w:val="00947A12"/>
    <w:rsid w:val="0095283E"/>
    <w:rsid w:val="00955CA5"/>
    <w:rsid w:val="0095797E"/>
    <w:rsid w:val="00960CB8"/>
    <w:rsid w:val="00960E61"/>
    <w:rsid w:val="009614E1"/>
    <w:rsid w:val="009630E5"/>
    <w:rsid w:val="00963B58"/>
    <w:rsid w:val="00966397"/>
    <w:rsid w:val="00972D6E"/>
    <w:rsid w:val="009733A8"/>
    <w:rsid w:val="00975441"/>
    <w:rsid w:val="00976EEE"/>
    <w:rsid w:val="00980C9B"/>
    <w:rsid w:val="00981753"/>
    <w:rsid w:val="00983177"/>
    <w:rsid w:val="00985CF5"/>
    <w:rsid w:val="00992CCA"/>
    <w:rsid w:val="0099334A"/>
    <w:rsid w:val="0099381E"/>
    <w:rsid w:val="009951B8"/>
    <w:rsid w:val="009A1356"/>
    <w:rsid w:val="009A2E23"/>
    <w:rsid w:val="009A3075"/>
    <w:rsid w:val="009A4B60"/>
    <w:rsid w:val="009A5284"/>
    <w:rsid w:val="009A60D9"/>
    <w:rsid w:val="009A69FA"/>
    <w:rsid w:val="009B0BC2"/>
    <w:rsid w:val="009B1587"/>
    <w:rsid w:val="009B2394"/>
    <w:rsid w:val="009B2552"/>
    <w:rsid w:val="009B264B"/>
    <w:rsid w:val="009B51A8"/>
    <w:rsid w:val="009B79E5"/>
    <w:rsid w:val="009B7C07"/>
    <w:rsid w:val="009C0E86"/>
    <w:rsid w:val="009C1705"/>
    <w:rsid w:val="009C1B4E"/>
    <w:rsid w:val="009C2307"/>
    <w:rsid w:val="009C339C"/>
    <w:rsid w:val="009C606B"/>
    <w:rsid w:val="009C7D9E"/>
    <w:rsid w:val="009C7EBC"/>
    <w:rsid w:val="009D29B6"/>
    <w:rsid w:val="009D3495"/>
    <w:rsid w:val="009D4FEA"/>
    <w:rsid w:val="009D52E3"/>
    <w:rsid w:val="009D5795"/>
    <w:rsid w:val="009E083D"/>
    <w:rsid w:val="009E13A6"/>
    <w:rsid w:val="009E279F"/>
    <w:rsid w:val="009E3E8B"/>
    <w:rsid w:val="009F242E"/>
    <w:rsid w:val="009F2717"/>
    <w:rsid w:val="009F34BC"/>
    <w:rsid w:val="009F43D1"/>
    <w:rsid w:val="009F741E"/>
    <w:rsid w:val="009F7B14"/>
    <w:rsid w:val="00A03338"/>
    <w:rsid w:val="00A035AB"/>
    <w:rsid w:val="00A037C3"/>
    <w:rsid w:val="00A06914"/>
    <w:rsid w:val="00A07477"/>
    <w:rsid w:val="00A075A4"/>
    <w:rsid w:val="00A10B4F"/>
    <w:rsid w:val="00A1183D"/>
    <w:rsid w:val="00A1232C"/>
    <w:rsid w:val="00A12679"/>
    <w:rsid w:val="00A13995"/>
    <w:rsid w:val="00A140A1"/>
    <w:rsid w:val="00A14C69"/>
    <w:rsid w:val="00A16467"/>
    <w:rsid w:val="00A209DF"/>
    <w:rsid w:val="00A21FD3"/>
    <w:rsid w:val="00A22AEB"/>
    <w:rsid w:val="00A24410"/>
    <w:rsid w:val="00A27F24"/>
    <w:rsid w:val="00A337F1"/>
    <w:rsid w:val="00A35E6C"/>
    <w:rsid w:val="00A367DE"/>
    <w:rsid w:val="00A36E2F"/>
    <w:rsid w:val="00A3746E"/>
    <w:rsid w:val="00A45E41"/>
    <w:rsid w:val="00A45F7B"/>
    <w:rsid w:val="00A46ECF"/>
    <w:rsid w:val="00A47957"/>
    <w:rsid w:val="00A50E15"/>
    <w:rsid w:val="00A560A6"/>
    <w:rsid w:val="00A5690C"/>
    <w:rsid w:val="00A57C2B"/>
    <w:rsid w:val="00A57CEC"/>
    <w:rsid w:val="00A611CB"/>
    <w:rsid w:val="00A62D2A"/>
    <w:rsid w:val="00A63833"/>
    <w:rsid w:val="00A63FD7"/>
    <w:rsid w:val="00A658CC"/>
    <w:rsid w:val="00A670F6"/>
    <w:rsid w:val="00A76DE9"/>
    <w:rsid w:val="00A77B6C"/>
    <w:rsid w:val="00A82364"/>
    <w:rsid w:val="00A83475"/>
    <w:rsid w:val="00A85DDE"/>
    <w:rsid w:val="00A87DA2"/>
    <w:rsid w:val="00A9045E"/>
    <w:rsid w:val="00A92244"/>
    <w:rsid w:val="00A945D7"/>
    <w:rsid w:val="00A95FE2"/>
    <w:rsid w:val="00A961B1"/>
    <w:rsid w:val="00AA023E"/>
    <w:rsid w:val="00AA173A"/>
    <w:rsid w:val="00AA26FF"/>
    <w:rsid w:val="00AA39BA"/>
    <w:rsid w:val="00AA61A6"/>
    <w:rsid w:val="00AA666B"/>
    <w:rsid w:val="00AB0D68"/>
    <w:rsid w:val="00AB1A7F"/>
    <w:rsid w:val="00AB47F4"/>
    <w:rsid w:val="00AB4AC5"/>
    <w:rsid w:val="00AB4C00"/>
    <w:rsid w:val="00AB4FA0"/>
    <w:rsid w:val="00AB5FE4"/>
    <w:rsid w:val="00AB6BDA"/>
    <w:rsid w:val="00AB7DAA"/>
    <w:rsid w:val="00AC04AF"/>
    <w:rsid w:val="00AC1E7D"/>
    <w:rsid w:val="00AC31AB"/>
    <w:rsid w:val="00AC4681"/>
    <w:rsid w:val="00AC7793"/>
    <w:rsid w:val="00AD1B9B"/>
    <w:rsid w:val="00AD1DBB"/>
    <w:rsid w:val="00AE205C"/>
    <w:rsid w:val="00AE3A86"/>
    <w:rsid w:val="00AE564B"/>
    <w:rsid w:val="00AF0E6F"/>
    <w:rsid w:val="00AF2D04"/>
    <w:rsid w:val="00AF3FBC"/>
    <w:rsid w:val="00AF4372"/>
    <w:rsid w:val="00B003CF"/>
    <w:rsid w:val="00B00831"/>
    <w:rsid w:val="00B02ED0"/>
    <w:rsid w:val="00B03B33"/>
    <w:rsid w:val="00B06A04"/>
    <w:rsid w:val="00B10E2D"/>
    <w:rsid w:val="00B10FAE"/>
    <w:rsid w:val="00B1172F"/>
    <w:rsid w:val="00B15D1D"/>
    <w:rsid w:val="00B16FD8"/>
    <w:rsid w:val="00B20DF4"/>
    <w:rsid w:val="00B214CB"/>
    <w:rsid w:val="00B21E4B"/>
    <w:rsid w:val="00B23118"/>
    <w:rsid w:val="00B313C9"/>
    <w:rsid w:val="00B31562"/>
    <w:rsid w:val="00B3624E"/>
    <w:rsid w:val="00B378CD"/>
    <w:rsid w:val="00B405B9"/>
    <w:rsid w:val="00B42D5D"/>
    <w:rsid w:val="00B44FC9"/>
    <w:rsid w:val="00B45E32"/>
    <w:rsid w:val="00B516AA"/>
    <w:rsid w:val="00B52163"/>
    <w:rsid w:val="00B52DBD"/>
    <w:rsid w:val="00B558C2"/>
    <w:rsid w:val="00B55CAB"/>
    <w:rsid w:val="00B63E95"/>
    <w:rsid w:val="00B63F27"/>
    <w:rsid w:val="00B65334"/>
    <w:rsid w:val="00B66C86"/>
    <w:rsid w:val="00B66E17"/>
    <w:rsid w:val="00B67678"/>
    <w:rsid w:val="00B7075F"/>
    <w:rsid w:val="00B70C62"/>
    <w:rsid w:val="00B73836"/>
    <w:rsid w:val="00B749B5"/>
    <w:rsid w:val="00B763E9"/>
    <w:rsid w:val="00B76B55"/>
    <w:rsid w:val="00B77EA5"/>
    <w:rsid w:val="00B81F0F"/>
    <w:rsid w:val="00B832A9"/>
    <w:rsid w:val="00B859C9"/>
    <w:rsid w:val="00B92D9C"/>
    <w:rsid w:val="00B92E37"/>
    <w:rsid w:val="00B93212"/>
    <w:rsid w:val="00B96952"/>
    <w:rsid w:val="00BA0751"/>
    <w:rsid w:val="00BB4010"/>
    <w:rsid w:val="00BB43B9"/>
    <w:rsid w:val="00BB51E2"/>
    <w:rsid w:val="00BC064B"/>
    <w:rsid w:val="00BC368A"/>
    <w:rsid w:val="00BC4268"/>
    <w:rsid w:val="00BD039A"/>
    <w:rsid w:val="00BD58FA"/>
    <w:rsid w:val="00BD68B8"/>
    <w:rsid w:val="00BD746C"/>
    <w:rsid w:val="00BE19A7"/>
    <w:rsid w:val="00BE1CEA"/>
    <w:rsid w:val="00BE40F1"/>
    <w:rsid w:val="00BE4686"/>
    <w:rsid w:val="00BE7AE8"/>
    <w:rsid w:val="00BF396D"/>
    <w:rsid w:val="00BF4E3A"/>
    <w:rsid w:val="00BF52D0"/>
    <w:rsid w:val="00BF7577"/>
    <w:rsid w:val="00C017CD"/>
    <w:rsid w:val="00C020FB"/>
    <w:rsid w:val="00C025CD"/>
    <w:rsid w:val="00C0452B"/>
    <w:rsid w:val="00C051F9"/>
    <w:rsid w:val="00C0755E"/>
    <w:rsid w:val="00C07F3C"/>
    <w:rsid w:val="00C13750"/>
    <w:rsid w:val="00C16357"/>
    <w:rsid w:val="00C17402"/>
    <w:rsid w:val="00C202D9"/>
    <w:rsid w:val="00C2209D"/>
    <w:rsid w:val="00C220DA"/>
    <w:rsid w:val="00C22E8D"/>
    <w:rsid w:val="00C22F9B"/>
    <w:rsid w:val="00C235A0"/>
    <w:rsid w:val="00C258E0"/>
    <w:rsid w:val="00C26C84"/>
    <w:rsid w:val="00C308E8"/>
    <w:rsid w:val="00C311AA"/>
    <w:rsid w:val="00C31C74"/>
    <w:rsid w:val="00C31EBD"/>
    <w:rsid w:val="00C341C9"/>
    <w:rsid w:val="00C35EE7"/>
    <w:rsid w:val="00C364BE"/>
    <w:rsid w:val="00C41533"/>
    <w:rsid w:val="00C41DFA"/>
    <w:rsid w:val="00C473F0"/>
    <w:rsid w:val="00C47D84"/>
    <w:rsid w:val="00C5337C"/>
    <w:rsid w:val="00C55BC2"/>
    <w:rsid w:val="00C625E2"/>
    <w:rsid w:val="00C6618D"/>
    <w:rsid w:val="00C66AA9"/>
    <w:rsid w:val="00C72128"/>
    <w:rsid w:val="00C7297C"/>
    <w:rsid w:val="00C72A71"/>
    <w:rsid w:val="00C74358"/>
    <w:rsid w:val="00C767E6"/>
    <w:rsid w:val="00C804D5"/>
    <w:rsid w:val="00C8307E"/>
    <w:rsid w:val="00C83084"/>
    <w:rsid w:val="00C83AC8"/>
    <w:rsid w:val="00C84D03"/>
    <w:rsid w:val="00C86181"/>
    <w:rsid w:val="00C862F3"/>
    <w:rsid w:val="00C86C0B"/>
    <w:rsid w:val="00C87F3E"/>
    <w:rsid w:val="00C9142A"/>
    <w:rsid w:val="00C914B8"/>
    <w:rsid w:val="00C9442E"/>
    <w:rsid w:val="00C955A4"/>
    <w:rsid w:val="00C96B90"/>
    <w:rsid w:val="00C979CB"/>
    <w:rsid w:val="00C97B9B"/>
    <w:rsid w:val="00CA094B"/>
    <w:rsid w:val="00CA0AA7"/>
    <w:rsid w:val="00CA0FDC"/>
    <w:rsid w:val="00CA1C5B"/>
    <w:rsid w:val="00CA2F20"/>
    <w:rsid w:val="00CA4ADB"/>
    <w:rsid w:val="00CA4DEA"/>
    <w:rsid w:val="00CA54DC"/>
    <w:rsid w:val="00CA6174"/>
    <w:rsid w:val="00CA74B5"/>
    <w:rsid w:val="00CB0B8F"/>
    <w:rsid w:val="00CB3A7A"/>
    <w:rsid w:val="00CB5590"/>
    <w:rsid w:val="00CB5929"/>
    <w:rsid w:val="00CB7383"/>
    <w:rsid w:val="00CC7BFB"/>
    <w:rsid w:val="00CD07C6"/>
    <w:rsid w:val="00CD0A98"/>
    <w:rsid w:val="00CD1C3F"/>
    <w:rsid w:val="00CD3522"/>
    <w:rsid w:val="00CD3DF4"/>
    <w:rsid w:val="00CD4062"/>
    <w:rsid w:val="00CD44DA"/>
    <w:rsid w:val="00CE0EE0"/>
    <w:rsid w:val="00CE2581"/>
    <w:rsid w:val="00CE2DA4"/>
    <w:rsid w:val="00CE4E89"/>
    <w:rsid w:val="00CE549F"/>
    <w:rsid w:val="00CE5B54"/>
    <w:rsid w:val="00CE6A2F"/>
    <w:rsid w:val="00CE6C50"/>
    <w:rsid w:val="00CE6EC3"/>
    <w:rsid w:val="00CF0284"/>
    <w:rsid w:val="00CF0303"/>
    <w:rsid w:val="00CF1B3A"/>
    <w:rsid w:val="00CF6546"/>
    <w:rsid w:val="00D00239"/>
    <w:rsid w:val="00D02778"/>
    <w:rsid w:val="00D03503"/>
    <w:rsid w:val="00D04434"/>
    <w:rsid w:val="00D044DF"/>
    <w:rsid w:val="00D07613"/>
    <w:rsid w:val="00D0774B"/>
    <w:rsid w:val="00D172A3"/>
    <w:rsid w:val="00D173FD"/>
    <w:rsid w:val="00D20C86"/>
    <w:rsid w:val="00D2269E"/>
    <w:rsid w:val="00D22ED8"/>
    <w:rsid w:val="00D26128"/>
    <w:rsid w:val="00D31DF6"/>
    <w:rsid w:val="00D3260C"/>
    <w:rsid w:val="00D33FB9"/>
    <w:rsid w:val="00D34FED"/>
    <w:rsid w:val="00D36AEB"/>
    <w:rsid w:val="00D3756B"/>
    <w:rsid w:val="00D378EB"/>
    <w:rsid w:val="00D37DB1"/>
    <w:rsid w:val="00D37EC2"/>
    <w:rsid w:val="00D4158B"/>
    <w:rsid w:val="00D42728"/>
    <w:rsid w:val="00D503DD"/>
    <w:rsid w:val="00D520E7"/>
    <w:rsid w:val="00D540B3"/>
    <w:rsid w:val="00D5674B"/>
    <w:rsid w:val="00D56818"/>
    <w:rsid w:val="00D57472"/>
    <w:rsid w:val="00D578AC"/>
    <w:rsid w:val="00D57C07"/>
    <w:rsid w:val="00D62217"/>
    <w:rsid w:val="00D65682"/>
    <w:rsid w:val="00D658D2"/>
    <w:rsid w:val="00D65E9D"/>
    <w:rsid w:val="00D6617B"/>
    <w:rsid w:val="00D668A4"/>
    <w:rsid w:val="00D67461"/>
    <w:rsid w:val="00D700DB"/>
    <w:rsid w:val="00D7063E"/>
    <w:rsid w:val="00D7106A"/>
    <w:rsid w:val="00D720E0"/>
    <w:rsid w:val="00D73A79"/>
    <w:rsid w:val="00D76608"/>
    <w:rsid w:val="00D76BFB"/>
    <w:rsid w:val="00D9198B"/>
    <w:rsid w:val="00DA5127"/>
    <w:rsid w:val="00DA51AE"/>
    <w:rsid w:val="00DA52C8"/>
    <w:rsid w:val="00DA7448"/>
    <w:rsid w:val="00DA779C"/>
    <w:rsid w:val="00DB0DFE"/>
    <w:rsid w:val="00DB234A"/>
    <w:rsid w:val="00DB2E82"/>
    <w:rsid w:val="00DB3191"/>
    <w:rsid w:val="00DB33B3"/>
    <w:rsid w:val="00DB403A"/>
    <w:rsid w:val="00DB55A3"/>
    <w:rsid w:val="00DB7CE5"/>
    <w:rsid w:val="00DC2532"/>
    <w:rsid w:val="00DC3480"/>
    <w:rsid w:val="00DC49AD"/>
    <w:rsid w:val="00DC6034"/>
    <w:rsid w:val="00DC6217"/>
    <w:rsid w:val="00DC658B"/>
    <w:rsid w:val="00DC6859"/>
    <w:rsid w:val="00DD0379"/>
    <w:rsid w:val="00DD261E"/>
    <w:rsid w:val="00DD7DF7"/>
    <w:rsid w:val="00DE337C"/>
    <w:rsid w:val="00DE4D91"/>
    <w:rsid w:val="00DE58C0"/>
    <w:rsid w:val="00DE6B88"/>
    <w:rsid w:val="00DE7C4D"/>
    <w:rsid w:val="00DF0A19"/>
    <w:rsid w:val="00DF1744"/>
    <w:rsid w:val="00DF226E"/>
    <w:rsid w:val="00DF37BC"/>
    <w:rsid w:val="00DF3DE3"/>
    <w:rsid w:val="00DF5C8E"/>
    <w:rsid w:val="00DF7441"/>
    <w:rsid w:val="00E003F4"/>
    <w:rsid w:val="00E00AC7"/>
    <w:rsid w:val="00E04013"/>
    <w:rsid w:val="00E050C3"/>
    <w:rsid w:val="00E0567F"/>
    <w:rsid w:val="00E07037"/>
    <w:rsid w:val="00E0780D"/>
    <w:rsid w:val="00E10129"/>
    <w:rsid w:val="00E13EB2"/>
    <w:rsid w:val="00E14436"/>
    <w:rsid w:val="00E17C2E"/>
    <w:rsid w:val="00E203F4"/>
    <w:rsid w:val="00E20484"/>
    <w:rsid w:val="00E20FFD"/>
    <w:rsid w:val="00E216E5"/>
    <w:rsid w:val="00E226D9"/>
    <w:rsid w:val="00E22DA9"/>
    <w:rsid w:val="00E23594"/>
    <w:rsid w:val="00E254E3"/>
    <w:rsid w:val="00E27744"/>
    <w:rsid w:val="00E27847"/>
    <w:rsid w:val="00E32D88"/>
    <w:rsid w:val="00E3399D"/>
    <w:rsid w:val="00E33AF0"/>
    <w:rsid w:val="00E34664"/>
    <w:rsid w:val="00E371BB"/>
    <w:rsid w:val="00E40658"/>
    <w:rsid w:val="00E40ED8"/>
    <w:rsid w:val="00E40EE5"/>
    <w:rsid w:val="00E41567"/>
    <w:rsid w:val="00E42E58"/>
    <w:rsid w:val="00E4575A"/>
    <w:rsid w:val="00E50828"/>
    <w:rsid w:val="00E52994"/>
    <w:rsid w:val="00E53C0A"/>
    <w:rsid w:val="00E56F1A"/>
    <w:rsid w:val="00E64C2D"/>
    <w:rsid w:val="00E7032A"/>
    <w:rsid w:val="00E70C46"/>
    <w:rsid w:val="00E7113A"/>
    <w:rsid w:val="00E72DCC"/>
    <w:rsid w:val="00E73D21"/>
    <w:rsid w:val="00E750B5"/>
    <w:rsid w:val="00E759ED"/>
    <w:rsid w:val="00E76264"/>
    <w:rsid w:val="00E76DCF"/>
    <w:rsid w:val="00E821C7"/>
    <w:rsid w:val="00E841BB"/>
    <w:rsid w:val="00E855CE"/>
    <w:rsid w:val="00E860E1"/>
    <w:rsid w:val="00E8645F"/>
    <w:rsid w:val="00E86BFC"/>
    <w:rsid w:val="00E90E09"/>
    <w:rsid w:val="00E92541"/>
    <w:rsid w:val="00E965E2"/>
    <w:rsid w:val="00EA0D40"/>
    <w:rsid w:val="00EA1CDB"/>
    <w:rsid w:val="00EA31B9"/>
    <w:rsid w:val="00EA3ECC"/>
    <w:rsid w:val="00EA4DEE"/>
    <w:rsid w:val="00EA53BD"/>
    <w:rsid w:val="00EB34CB"/>
    <w:rsid w:val="00EB4588"/>
    <w:rsid w:val="00EB5D8D"/>
    <w:rsid w:val="00EB6AE8"/>
    <w:rsid w:val="00EC0F52"/>
    <w:rsid w:val="00EC128B"/>
    <w:rsid w:val="00EC4BC5"/>
    <w:rsid w:val="00EC4C17"/>
    <w:rsid w:val="00EC5EFC"/>
    <w:rsid w:val="00EC632B"/>
    <w:rsid w:val="00ED006C"/>
    <w:rsid w:val="00ED0A61"/>
    <w:rsid w:val="00ED2517"/>
    <w:rsid w:val="00ED2DFE"/>
    <w:rsid w:val="00ED3F28"/>
    <w:rsid w:val="00ED5157"/>
    <w:rsid w:val="00ED57F8"/>
    <w:rsid w:val="00ED6864"/>
    <w:rsid w:val="00EE4134"/>
    <w:rsid w:val="00EE463C"/>
    <w:rsid w:val="00EF132A"/>
    <w:rsid w:val="00EF174A"/>
    <w:rsid w:val="00EF1828"/>
    <w:rsid w:val="00EF27DD"/>
    <w:rsid w:val="00EF2B14"/>
    <w:rsid w:val="00EF33CC"/>
    <w:rsid w:val="00EF7FF6"/>
    <w:rsid w:val="00F00B79"/>
    <w:rsid w:val="00F035CF"/>
    <w:rsid w:val="00F06CA7"/>
    <w:rsid w:val="00F152A3"/>
    <w:rsid w:val="00F15E16"/>
    <w:rsid w:val="00F1616B"/>
    <w:rsid w:val="00F1702A"/>
    <w:rsid w:val="00F17941"/>
    <w:rsid w:val="00F201C8"/>
    <w:rsid w:val="00F20C1A"/>
    <w:rsid w:val="00F22E64"/>
    <w:rsid w:val="00F24945"/>
    <w:rsid w:val="00F2521D"/>
    <w:rsid w:val="00F27314"/>
    <w:rsid w:val="00F2770C"/>
    <w:rsid w:val="00F3485B"/>
    <w:rsid w:val="00F35ABA"/>
    <w:rsid w:val="00F37CCF"/>
    <w:rsid w:val="00F40F62"/>
    <w:rsid w:val="00F42846"/>
    <w:rsid w:val="00F43F8D"/>
    <w:rsid w:val="00F4472C"/>
    <w:rsid w:val="00F45A49"/>
    <w:rsid w:val="00F56CAF"/>
    <w:rsid w:val="00F642DF"/>
    <w:rsid w:val="00F65048"/>
    <w:rsid w:val="00F65382"/>
    <w:rsid w:val="00F66681"/>
    <w:rsid w:val="00F66E7D"/>
    <w:rsid w:val="00F70FC2"/>
    <w:rsid w:val="00F73AB9"/>
    <w:rsid w:val="00F75498"/>
    <w:rsid w:val="00F77353"/>
    <w:rsid w:val="00F8027B"/>
    <w:rsid w:val="00F81797"/>
    <w:rsid w:val="00F864B4"/>
    <w:rsid w:val="00F86A33"/>
    <w:rsid w:val="00F9013F"/>
    <w:rsid w:val="00F91C48"/>
    <w:rsid w:val="00F92341"/>
    <w:rsid w:val="00F926F3"/>
    <w:rsid w:val="00F94BAE"/>
    <w:rsid w:val="00FA60D0"/>
    <w:rsid w:val="00FA6688"/>
    <w:rsid w:val="00FA6C56"/>
    <w:rsid w:val="00FA728E"/>
    <w:rsid w:val="00FB2640"/>
    <w:rsid w:val="00FB2E6F"/>
    <w:rsid w:val="00FB4774"/>
    <w:rsid w:val="00FB4B7E"/>
    <w:rsid w:val="00FC0193"/>
    <w:rsid w:val="00FC2BAB"/>
    <w:rsid w:val="00FC412E"/>
    <w:rsid w:val="00FC4A4F"/>
    <w:rsid w:val="00FC4ECA"/>
    <w:rsid w:val="00FC5E0C"/>
    <w:rsid w:val="00FC5F2F"/>
    <w:rsid w:val="00FD0BAC"/>
    <w:rsid w:val="00FD3247"/>
    <w:rsid w:val="00FE259D"/>
    <w:rsid w:val="00FE33DE"/>
    <w:rsid w:val="00FE36CB"/>
    <w:rsid w:val="00FE538B"/>
    <w:rsid w:val="00FE74AB"/>
    <w:rsid w:val="00FF64D6"/>
    <w:rsid w:val="00FF78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4B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4865198">
      <w:bodyDiv w:val="1"/>
      <w:marLeft w:val="0"/>
      <w:marRight w:val="0"/>
      <w:marTop w:val="0"/>
      <w:marBottom w:val="0"/>
      <w:divBdr>
        <w:top w:val="none" w:sz="0" w:space="0" w:color="auto"/>
        <w:left w:val="none" w:sz="0" w:space="0" w:color="auto"/>
        <w:bottom w:val="none" w:sz="0" w:space="0" w:color="auto"/>
        <w:right w:val="none" w:sz="0" w:space="0" w:color="auto"/>
      </w:divBdr>
    </w:div>
    <w:div w:id="979262252">
      <w:bodyDiv w:val="1"/>
      <w:marLeft w:val="0"/>
      <w:marRight w:val="0"/>
      <w:marTop w:val="0"/>
      <w:marBottom w:val="0"/>
      <w:divBdr>
        <w:top w:val="none" w:sz="0" w:space="0" w:color="auto"/>
        <w:left w:val="none" w:sz="0" w:space="0" w:color="auto"/>
        <w:bottom w:val="none" w:sz="0" w:space="0" w:color="auto"/>
        <w:right w:val="none" w:sz="0" w:space="0" w:color="auto"/>
      </w:divBdr>
    </w:div>
    <w:div w:id="1070348422">
      <w:bodyDiv w:val="1"/>
      <w:marLeft w:val="0"/>
      <w:marRight w:val="0"/>
      <w:marTop w:val="0"/>
      <w:marBottom w:val="0"/>
      <w:divBdr>
        <w:top w:val="none" w:sz="0" w:space="0" w:color="auto"/>
        <w:left w:val="none" w:sz="0" w:space="0" w:color="auto"/>
        <w:bottom w:val="none" w:sz="0" w:space="0" w:color="auto"/>
        <w:right w:val="none" w:sz="0" w:space="0" w:color="auto"/>
      </w:divBdr>
    </w:div>
    <w:div w:id="1076634622">
      <w:bodyDiv w:val="1"/>
      <w:marLeft w:val="0"/>
      <w:marRight w:val="0"/>
      <w:marTop w:val="0"/>
      <w:marBottom w:val="0"/>
      <w:divBdr>
        <w:top w:val="none" w:sz="0" w:space="0" w:color="auto"/>
        <w:left w:val="none" w:sz="0" w:space="0" w:color="auto"/>
        <w:bottom w:val="none" w:sz="0" w:space="0" w:color="auto"/>
        <w:right w:val="none" w:sz="0" w:space="0" w:color="auto"/>
      </w:divBdr>
    </w:div>
    <w:div w:id="1493330851">
      <w:bodyDiv w:val="1"/>
      <w:marLeft w:val="0"/>
      <w:marRight w:val="0"/>
      <w:marTop w:val="0"/>
      <w:marBottom w:val="0"/>
      <w:divBdr>
        <w:top w:val="none" w:sz="0" w:space="0" w:color="auto"/>
        <w:left w:val="none" w:sz="0" w:space="0" w:color="auto"/>
        <w:bottom w:val="none" w:sz="0" w:space="0" w:color="auto"/>
        <w:right w:val="none" w:sz="0" w:space="0" w:color="auto"/>
      </w:divBdr>
    </w:div>
    <w:div w:id="193528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wci.llnl.gov/simulation/computer-codes/visit/" TargetMode="External"/><Relationship Id="rId26" Type="http://schemas.openxmlformats.org/officeDocument/2006/relationships/hyperlink" Target="https://nwtc.nrel.gov/TMD" TargetMode="External"/><Relationship Id="rId39" Type="http://schemas.openxmlformats.org/officeDocument/2006/relationships/hyperlink" Target="http://www.vtk.org/" TargetMode="External"/><Relationship Id="rId21" Type="http://schemas.openxmlformats.org/officeDocument/2006/relationships/hyperlink" Target="https://nwtc.nrel.gov/BeamDyn" TargetMode="External"/><Relationship Id="rId34" Type="http://schemas.openxmlformats.org/officeDocument/2006/relationships/image" Target="media/image4.png"/><Relationship Id="rId42" Type="http://schemas.openxmlformats.org/officeDocument/2006/relationships/hyperlink" Target="http://www.vtk.org/" TargetMode="External"/><Relationship Id="rId47" Type="http://schemas.openxmlformats.org/officeDocument/2006/relationships/image" Target="media/image8.png"/><Relationship Id="rId50" Type="http://schemas.openxmlformats.org/officeDocument/2006/relationships/image" Target="media/image9.png"/><Relationship Id="rId55"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www.paraview.org/" TargetMode="External"/><Relationship Id="rId25" Type="http://schemas.openxmlformats.org/officeDocument/2006/relationships/hyperlink" Target="https://nwtc.nrel.gov/MAP" TargetMode="External"/><Relationship Id="rId33" Type="http://schemas.openxmlformats.org/officeDocument/2006/relationships/hyperlink" Target="http://wind.nrel.gov/designcodes/simulators/developers/" TargetMode="External"/><Relationship Id="rId38" Type="http://schemas.openxmlformats.org/officeDocument/2006/relationships/hyperlink" Target="https://nwtc.nrel.gov/MCrunch" TargetMode="External"/><Relationship Id="rId46" Type="http://schemas.openxmlformats.org/officeDocument/2006/relationships/image" Target="media/image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hyperlink" Target="http://www.doxygen.org" TargetMode="External"/><Relationship Id="rId29" Type="http://schemas.openxmlformats.org/officeDocument/2006/relationships/hyperlink" Target="https://nwtc.nrel.gov/DWM" TargetMode="External"/><Relationship Id="rId41" Type="http://schemas.openxmlformats.org/officeDocument/2006/relationships/hyperlink" Target="https://wci.llnl.gov/simulation/computer-codes/visit/" TargetMode="External"/><Relationship Id="rId54"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nwtc.nrel.gov/FAST7" TargetMode="External"/><Relationship Id="rId24" Type="http://schemas.openxmlformats.org/officeDocument/2006/relationships/hyperlink" Target="https://nwtc.nrel.gov/IceDyn" TargetMode="External"/><Relationship Id="rId32" Type="http://schemas.openxmlformats.org/officeDocument/2006/relationships/hyperlink" Target="http://www.nrel.gov/docs/fy14osti/60742.pdf" TargetMode="External"/><Relationship Id="rId37" Type="http://schemas.openxmlformats.org/officeDocument/2006/relationships/hyperlink" Target="https://nwtc.nrel.gov/crunch" TargetMode="External"/><Relationship Id="rId40" Type="http://schemas.openxmlformats.org/officeDocument/2006/relationships/hyperlink" Target="http://www.paraview.org/" TargetMode="External"/><Relationship Id="rId45" Type="http://schemas.openxmlformats.org/officeDocument/2006/relationships/image" Target="media/image6.png"/><Relationship Id="rId53" Type="http://schemas.openxmlformats.org/officeDocument/2006/relationships/image" Target="media/image12.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hyperlink" Target="https://nwtc.nrel.gov/OrcaFlexInterface" TargetMode="External"/><Relationship Id="rId28" Type="http://schemas.openxmlformats.org/officeDocument/2006/relationships/hyperlink" Target="https://nwtc.nrel.gov/FEAMooring" TargetMode="External"/><Relationship Id="rId36" Type="http://schemas.openxmlformats.org/officeDocument/2006/relationships/hyperlink" Target="https://nwtc.nrel.gov/AeroelasticSE" TargetMode="External"/><Relationship Id="rId49" Type="http://schemas.openxmlformats.org/officeDocument/2006/relationships/hyperlink" Target="https://nwtc.nrel.gov/system/files/Setup_NWTC_Windows.pdf" TargetMode="External"/><Relationship Id="rId57" Type="http://schemas.openxmlformats.org/officeDocument/2006/relationships/hyperlink" Target="https://wind.nrel.gov/forum/wind/" TargetMode="External"/><Relationship Id="rId10" Type="http://schemas.openxmlformats.org/officeDocument/2006/relationships/hyperlink" Target="https://nwtc.nrel.gov/FAST-Developers" TargetMode="External"/><Relationship Id="rId19" Type="http://schemas.openxmlformats.org/officeDocument/2006/relationships/hyperlink" Target="http://wind.nrel.gov/nwtc/doxygen/nwtc_library/html/index.html" TargetMode="External"/><Relationship Id="rId31" Type="http://schemas.openxmlformats.org/officeDocument/2006/relationships/hyperlink" Target="http://www.nrel.gov/docs/fy14osti/60742.pdf" TargetMode="External"/><Relationship Id="rId44" Type="http://schemas.openxmlformats.org/officeDocument/2006/relationships/hyperlink" Target="https://wci.llnl.gov/simulation/computer-codes/visit/" TargetMode="External"/><Relationship Id="rId52"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hyperlink" Target="https://nwtc.nrel.gov/AeroDyn" TargetMode="External"/><Relationship Id="rId27" Type="http://schemas.openxmlformats.org/officeDocument/2006/relationships/hyperlink" Target="https://nwtc.nrel.gov/IceFloe" TargetMode="External"/><Relationship Id="rId30" Type="http://schemas.openxmlformats.org/officeDocument/2006/relationships/hyperlink" Target="https://nwtc.nrel.gov/DWM" TargetMode="External"/><Relationship Id="rId35" Type="http://schemas.openxmlformats.org/officeDocument/2006/relationships/image" Target="media/image5.png"/><Relationship Id="rId43" Type="http://schemas.openxmlformats.org/officeDocument/2006/relationships/hyperlink" Target="http://www.paraview.org/" TargetMode="External"/><Relationship Id="rId48" Type="http://schemas.openxmlformats.org/officeDocument/2006/relationships/hyperlink" Target="https://nwtc.nrel.gov/MAP" TargetMode="External"/><Relationship Id="rId56" Type="http://schemas.openxmlformats.org/officeDocument/2006/relationships/image" Target="media/image15.png"/><Relationship Id="rId8" Type="http://schemas.openxmlformats.org/officeDocument/2006/relationships/endnotes" Target="endnotes.xml"/><Relationship Id="rId51" Type="http://schemas.openxmlformats.org/officeDocument/2006/relationships/image" Target="media/image1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0F5692-F16C-4A59-94AE-AC25005F8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15127</TotalTime>
  <Pages>54</Pages>
  <Words>15876</Words>
  <Characters>90498</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106162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Bonnie Jonkman</dc:creator>
  <cp:lastModifiedBy>Bonnie Jonkman</cp:lastModifiedBy>
  <cp:revision>71</cp:revision>
  <dcterms:created xsi:type="dcterms:W3CDTF">2016-04-07T19:31:00Z</dcterms:created>
  <dcterms:modified xsi:type="dcterms:W3CDTF">2016-07-12T20:58:00Z</dcterms:modified>
</cp:coreProperties>
</file>