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1FA1A0BA" w:rsidR="00CA74B5" w:rsidRDefault="006729B2" w:rsidP="00CA74B5">
      <w:pPr>
        <w:pStyle w:val="Subtitle"/>
      </w:pPr>
      <w:r w:rsidRPr="00666F14">
        <w:rPr>
          <w:highlight w:val="yellow"/>
        </w:rPr>
        <w:t>March</w:t>
      </w:r>
      <w:r w:rsidR="0010636D" w:rsidRPr="00666F14">
        <w:rPr>
          <w:highlight w:val="yellow"/>
        </w:rPr>
        <w:t xml:space="preserve"> </w:t>
      </w:r>
      <w:r w:rsidRPr="00666F14">
        <w:rPr>
          <w:highlight w:val="yellow"/>
        </w:rPr>
        <w:t>3</w:t>
      </w:r>
      <w:r w:rsidR="00266CDC" w:rsidRPr="00666F14">
        <w:rPr>
          <w:highlight w:val="yellow"/>
        </w:rPr>
        <w:t>0</w:t>
      </w:r>
      <w:r w:rsidR="0010636D" w:rsidRPr="00666F14">
        <w:rPr>
          <w:highlight w:val="yellow"/>
        </w:rPr>
        <w:t>, 201</w:t>
      </w:r>
      <w:r w:rsidRPr="00666F14">
        <w:rPr>
          <w:highlight w:val="yellow"/>
        </w:rPr>
        <w:t>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7284349"/>
      <w:r>
        <w:lastRenderedPageBreak/>
        <w:t>Table of Contents</w:t>
      </w:r>
      <w:bookmarkEnd w:id="0"/>
    </w:p>
    <w:p w14:paraId="3B5B6DC3" w14:textId="77777777" w:rsidR="00A87DA2"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284349" w:history="1">
        <w:r w:rsidR="00A87DA2" w:rsidRPr="00EB6ED0">
          <w:rPr>
            <w:rStyle w:val="Hyperlink"/>
            <w:noProof/>
          </w:rPr>
          <w:t>Table of Contents</w:t>
        </w:r>
        <w:r w:rsidR="00A87DA2">
          <w:rPr>
            <w:noProof/>
            <w:webHidden/>
          </w:rPr>
          <w:tab/>
        </w:r>
        <w:r w:rsidR="00A87DA2">
          <w:rPr>
            <w:noProof/>
            <w:webHidden/>
          </w:rPr>
          <w:fldChar w:fldCharType="begin"/>
        </w:r>
        <w:r w:rsidR="00A87DA2">
          <w:rPr>
            <w:noProof/>
            <w:webHidden/>
          </w:rPr>
          <w:instrText xml:space="preserve"> PAGEREF _Toc447284349 \h </w:instrText>
        </w:r>
        <w:r w:rsidR="00A87DA2">
          <w:rPr>
            <w:noProof/>
            <w:webHidden/>
          </w:rPr>
        </w:r>
        <w:r w:rsidR="00A87DA2">
          <w:rPr>
            <w:noProof/>
            <w:webHidden/>
          </w:rPr>
          <w:fldChar w:fldCharType="separate"/>
        </w:r>
        <w:r w:rsidR="00A87DA2">
          <w:rPr>
            <w:noProof/>
            <w:webHidden/>
          </w:rPr>
          <w:t>2</w:t>
        </w:r>
        <w:r w:rsidR="00A87DA2">
          <w:rPr>
            <w:noProof/>
            <w:webHidden/>
          </w:rPr>
          <w:fldChar w:fldCharType="end"/>
        </w:r>
      </w:hyperlink>
    </w:p>
    <w:p w14:paraId="3D8EB545" w14:textId="77777777" w:rsidR="00A87DA2" w:rsidRDefault="00596E01">
      <w:pPr>
        <w:pStyle w:val="TOC1"/>
        <w:tabs>
          <w:tab w:val="right" w:leader="dot" w:pos="9350"/>
        </w:tabs>
        <w:rPr>
          <w:rFonts w:eastAsiaTheme="minorEastAsia"/>
          <w:noProof/>
        </w:rPr>
      </w:pPr>
      <w:hyperlink w:anchor="_Toc447284350" w:history="1">
        <w:r w:rsidR="00A87DA2" w:rsidRPr="00EB6ED0">
          <w:rPr>
            <w:rStyle w:val="Hyperlink"/>
            <w:noProof/>
          </w:rPr>
          <w:t>Introduction</w:t>
        </w:r>
        <w:r w:rsidR="00A87DA2">
          <w:rPr>
            <w:noProof/>
            <w:webHidden/>
          </w:rPr>
          <w:tab/>
        </w:r>
        <w:r w:rsidR="00A87DA2">
          <w:rPr>
            <w:noProof/>
            <w:webHidden/>
          </w:rPr>
          <w:fldChar w:fldCharType="begin"/>
        </w:r>
        <w:r w:rsidR="00A87DA2">
          <w:rPr>
            <w:noProof/>
            <w:webHidden/>
          </w:rPr>
          <w:instrText xml:space="preserve"> PAGEREF _Toc447284350 \h </w:instrText>
        </w:r>
        <w:r w:rsidR="00A87DA2">
          <w:rPr>
            <w:noProof/>
            <w:webHidden/>
          </w:rPr>
        </w:r>
        <w:r w:rsidR="00A87DA2">
          <w:rPr>
            <w:noProof/>
            <w:webHidden/>
          </w:rPr>
          <w:fldChar w:fldCharType="separate"/>
        </w:r>
        <w:r w:rsidR="00A87DA2">
          <w:rPr>
            <w:noProof/>
            <w:webHidden/>
          </w:rPr>
          <w:t>4</w:t>
        </w:r>
        <w:r w:rsidR="00A87DA2">
          <w:rPr>
            <w:noProof/>
            <w:webHidden/>
          </w:rPr>
          <w:fldChar w:fldCharType="end"/>
        </w:r>
      </w:hyperlink>
    </w:p>
    <w:p w14:paraId="26CCF355" w14:textId="77777777" w:rsidR="00A87DA2" w:rsidRDefault="00596E01">
      <w:pPr>
        <w:pStyle w:val="TOC1"/>
        <w:tabs>
          <w:tab w:val="right" w:leader="dot" w:pos="9350"/>
        </w:tabs>
        <w:rPr>
          <w:rFonts w:eastAsiaTheme="minorEastAsia"/>
          <w:noProof/>
        </w:rPr>
      </w:pPr>
      <w:hyperlink w:anchor="_Toc447284351" w:history="1">
        <w:r w:rsidR="00A87DA2" w:rsidRPr="00EB6ED0">
          <w:rPr>
            <w:rStyle w:val="Hyperlink"/>
            <w:noProof/>
          </w:rPr>
          <w:t>Major changes in FAST</w:t>
        </w:r>
        <w:r w:rsidR="00A87DA2">
          <w:rPr>
            <w:noProof/>
            <w:webHidden/>
          </w:rPr>
          <w:tab/>
        </w:r>
        <w:r w:rsidR="00A87DA2">
          <w:rPr>
            <w:noProof/>
            <w:webHidden/>
          </w:rPr>
          <w:fldChar w:fldCharType="begin"/>
        </w:r>
        <w:r w:rsidR="00A87DA2">
          <w:rPr>
            <w:noProof/>
            <w:webHidden/>
          </w:rPr>
          <w:instrText xml:space="preserve"> PAGEREF _Toc447284351 \h </w:instrText>
        </w:r>
        <w:r w:rsidR="00A87DA2">
          <w:rPr>
            <w:noProof/>
            <w:webHidden/>
          </w:rPr>
        </w:r>
        <w:r w:rsidR="00A87DA2">
          <w:rPr>
            <w:noProof/>
            <w:webHidden/>
          </w:rPr>
          <w:fldChar w:fldCharType="separate"/>
        </w:r>
        <w:r w:rsidR="00A87DA2">
          <w:rPr>
            <w:noProof/>
            <w:webHidden/>
          </w:rPr>
          <w:t>9</w:t>
        </w:r>
        <w:r w:rsidR="00A87DA2">
          <w:rPr>
            <w:noProof/>
            <w:webHidden/>
          </w:rPr>
          <w:fldChar w:fldCharType="end"/>
        </w:r>
      </w:hyperlink>
    </w:p>
    <w:p w14:paraId="1F9FC080" w14:textId="77777777" w:rsidR="00A87DA2" w:rsidRDefault="00596E01">
      <w:pPr>
        <w:pStyle w:val="TOC2"/>
        <w:tabs>
          <w:tab w:val="right" w:leader="dot" w:pos="9350"/>
        </w:tabs>
        <w:rPr>
          <w:rFonts w:eastAsiaTheme="minorEastAsia"/>
          <w:noProof/>
        </w:rPr>
      </w:pPr>
      <w:hyperlink w:anchor="_Toc447284352" w:history="1">
        <w:r w:rsidR="00A87DA2" w:rsidRPr="00EB6ED0">
          <w:rPr>
            <w:rStyle w:val="Hyperlink"/>
            <w:noProof/>
          </w:rPr>
          <w:t>v8.15.00a-bjj</w:t>
        </w:r>
        <w:r w:rsidR="00A87DA2">
          <w:rPr>
            <w:noProof/>
            <w:webHidden/>
          </w:rPr>
          <w:tab/>
        </w:r>
        <w:r w:rsidR="00A87DA2">
          <w:rPr>
            <w:noProof/>
            <w:webHidden/>
          </w:rPr>
          <w:fldChar w:fldCharType="begin"/>
        </w:r>
        <w:r w:rsidR="00A87DA2">
          <w:rPr>
            <w:noProof/>
            <w:webHidden/>
          </w:rPr>
          <w:instrText xml:space="preserve"> PAGEREF _Toc447284352 \h </w:instrText>
        </w:r>
        <w:r w:rsidR="00A87DA2">
          <w:rPr>
            <w:noProof/>
            <w:webHidden/>
          </w:rPr>
        </w:r>
        <w:r w:rsidR="00A87DA2">
          <w:rPr>
            <w:noProof/>
            <w:webHidden/>
          </w:rPr>
          <w:fldChar w:fldCharType="separate"/>
        </w:r>
        <w:r w:rsidR="00A87DA2">
          <w:rPr>
            <w:noProof/>
            <w:webHidden/>
          </w:rPr>
          <w:t>9</w:t>
        </w:r>
        <w:r w:rsidR="00A87DA2">
          <w:rPr>
            <w:noProof/>
            <w:webHidden/>
          </w:rPr>
          <w:fldChar w:fldCharType="end"/>
        </w:r>
      </w:hyperlink>
    </w:p>
    <w:p w14:paraId="4EA89FF4" w14:textId="77777777" w:rsidR="00A87DA2" w:rsidRDefault="00596E01">
      <w:pPr>
        <w:pStyle w:val="TOC2"/>
        <w:tabs>
          <w:tab w:val="right" w:leader="dot" w:pos="9350"/>
        </w:tabs>
        <w:rPr>
          <w:rFonts w:eastAsiaTheme="minorEastAsia"/>
          <w:noProof/>
        </w:rPr>
      </w:pPr>
      <w:hyperlink w:anchor="_Toc447284353" w:history="1">
        <w:r w:rsidR="00A87DA2" w:rsidRPr="00EB6ED0">
          <w:rPr>
            <w:rStyle w:val="Hyperlink"/>
            <w:noProof/>
          </w:rPr>
          <w:t>v8.12.00a-bjj</w:t>
        </w:r>
        <w:r w:rsidR="00A87DA2">
          <w:rPr>
            <w:noProof/>
            <w:webHidden/>
          </w:rPr>
          <w:tab/>
        </w:r>
        <w:r w:rsidR="00A87DA2">
          <w:rPr>
            <w:noProof/>
            <w:webHidden/>
          </w:rPr>
          <w:fldChar w:fldCharType="begin"/>
        </w:r>
        <w:r w:rsidR="00A87DA2">
          <w:rPr>
            <w:noProof/>
            <w:webHidden/>
          </w:rPr>
          <w:instrText xml:space="preserve"> PAGEREF _Toc447284353 \h </w:instrText>
        </w:r>
        <w:r w:rsidR="00A87DA2">
          <w:rPr>
            <w:noProof/>
            <w:webHidden/>
          </w:rPr>
        </w:r>
        <w:r w:rsidR="00A87DA2">
          <w:rPr>
            <w:noProof/>
            <w:webHidden/>
          </w:rPr>
          <w:fldChar w:fldCharType="separate"/>
        </w:r>
        <w:r w:rsidR="00A87DA2">
          <w:rPr>
            <w:noProof/>
            <w:webHidden/>
          </w:rPr>
          <w:t>11</w:t>
        </w:r>
        <w:r w:rsidR="00A87DA2">
          <w:rPr>
            <w:noProof/>
            <w:webHidden/>
          </w:rPr>
          <w:fldChar w:fldCharType="end"/>
        </w:r>
      </w:hyperlink>
    </w:p>
    <w:p w14:paraId="360D28FC" w14:textId="77777777" w:rsidR="00A87DA2" w:rsidRDefault="00596E01">
      <w:pPr>
        <w:pStyle w:val="TOC2"/>
        <w:tabs>
          <w:tab w:val="right" w:leader="dot" w:pos="9350"/>
        </w:tabs>
        <w:rPr>
          <w:rFonts w:eastAsiaTheme="minorEastAsia"/>
          <w:noProof/>
        </w:rPr>
      </w:pPr>
      <w:hyperlink w:anchor="_Toc447284354" w:history="1">
        <w:r w:rsidR="00A87DA2" w:rsidRPr="00EB6ED0">
          <w:rPr>
            <w:rStyle w:val="Hyperlink"/>
            <w:noProof/>
          </w:rPr>
          <w:t>v8.10.00a-bjj</w:t>
        </w:r>
        <w:r w:rsidR="00A87DA2">
          <w:rPr>
            <w:noProof/>
            <w:webHidden/>
          </w:rPr>
          <w:tab/>
        </w:r>
        <w:r w:rsidR="00A87DA2">
          <w:rPr>
            <w:noProof/>
            <w:webHidden/>
          </w:rPr>
          <w:fldChar w:fldCharType="begin"/>
        </w:r>
        <w:r w:rsidR="00A87DA2">
          <w:rPr>
            <w:noProof/>
            <w:webHidden/>
          </w:rPr>
          <w:instrText xml:space="preserve"> PAGEREF _Toc447284354 \h </w:instrText>
        </w:r>
        <w:r w:rsidR="00A87DA2">
          <w:rPr>
            <w:noProof/>
            <w:webHidden/>
          </w:rPr>
        </w:r>
        <w:r w:rsidR="00A87DA2">
          <w:rPr>
            <w:noProof/>
            <w:webHidden/>
          </w:rPr>
          <w:fldChar w:fldCharType="separate"/>
        </w:r>
        <w:r w:rsidR="00A87DA2">
          <w:rPr>
            <w:noProof/>
            <w:webHidden/>
          </w:rPr>
          <w:t>13</w:t>
        </w:r>
        <w:r w:rsidR="00A87DA2">
          <w:rPr>
            <w:noProof/>
            <w:webHidden/>
          </w:rPr>
          <w:fldChar w:fldCharType="end"/>
        </w:r>
      </w:hyperlink>
    </w:p>
    <w:p w14:paraId="31EA211E" w14:textId="77777777" w:rsidR="00A87DA2" w:rsidRDefault="00596E01">
      <w:pPr>
        <w:pStyle w:val="TOC2"/>
        <w:tabs>
          <w:tab w:val="right" w:leader="dot" w:pos="9350"/>
        </w:tabs>
        <w:rPr>
          <w:rFonts w:eastAsiaTheme="minorEastAsia"/>
          <w:noProof/>
        </w:rPr>
      </w:pPr>
      <w:hyperlink w:anchor="_Toc447284355" w:history="1">
        <w:r w:rsidR="00A87DA2" w:rsidRPr="00EB6ED0">
          <w:rPr>
            <w:rStyle w:val="Hyperlink"/>
            <w:noProof/>
          </w:rPr>
          <w:t>v8.09.00a-bjj</w:t>
        </w:r>
        <w:r w:rsidR="00A87DA2">
          <w:rPr>
            <w:noProof/>
            <w:webHidden/>
          </w:rPr>
          <w:tab/>
        </w:r>
        <w:r w:rsidR="00A87DA2">
          <w:rPr>
            <w:noProof/>
            <w:webHidden/>
          </w:rPr>
          <w:fldChar w:fldCharType="begin"/>
        </w:r>
        <w:r w:rsidR="00A87DA2">
          <w:rPr>
            <w:noProof/>
            <w:webHidden/>
          </w:rPr>
          <w:instrText xml:space="preserve"> PAGEREF _Toc447284355 \h </w:instrText>
        </w:r>
        <w:r w:rsidR="00A87DA2">
          <w:rPr>
            <w:noProof/>
            <w:webHidden/>
          </w:rPr>
        </w:r>
        <w:r w:rsidR="00A87DA2">
          <w:rPr>
            <w:noProof/>
            <w:webHidden/>
          </w:rPr>
          <w:fldChar w:fldCharType="separate"/>
        </w:r>
        <w:r w:rsidR="00A87DA2">
          <w:rPr>
            <w:noProof/>
            <w:webHidden/>
          </w:rPr>
          <w:t>13</w:t>
        </w:r>
        <w:r w:rsidR="00A87DA2">
          <w:rPr>
            <w:noProof/>
            <w:webHidden/>
          </w:rPr>
          <w:fldChar w:fldCharType="end"/>
        </w:r>
      </w:hyperlink>
    </w:p>
    <w:p w14:paraId="7E054001" w14:textId="77777777" w:rsidR="00A87DA2" w:rsidRDefault="00596E01">
      <w:pPr>
        <w:pStyle w:val="TOC2"/>
        <w:tabs>
          <w:tab w:val="right" w:leader="dot" w:pos="9350"/>
        </w:tabs>
        <w:rPr>
          <w:rFonts w:eastAsiaTheme="minorEastAsia"/>
          <w:noProof/>
        </w:rPr>
      </w:pPr>
      <w:hyperlink w:anchor="_Toc447284356" w:history="1">
        <w:r w:rsidR="00A87DA2" w:rsidRPr="00EB6ED0">
          <w:rPr>
            <w:rStyle w:val="Hyperlink"/>
            <w:noProof/>
          </w:rPr>
          <w:t>v8.08.00c-bjj</w:t>
        </w:r>
        <w:r w:rsidR="00A87DA2">
          <w:rPr>
            <w:noProof/>
            <w:webHidden/>
          </w:rPr>
          <w:tab/>
        </w:r>
        <w:r w:rsidR="00A87DA2">
          <w:rPr>
            <w:noProof/>
            <w:webHidden/>
          </w:rPr>
          <w:fldChar w:fldCharType="begin"/>
        </w:r>
        <w:r w:rsidR="00A87DA2">
          <w:rPr>
            <w:noProof/>
            <w:webHidden/>
          </w:rPr>
          <w:instrText xml:space="preserve"> PAGEREF _Toc447284356 \h </w:instrText>
        </w:r>
        <w:r w:rsidR="00A87DA2">
          <w:rPr>
            <w:noProof/>
            <w:webHidden/>
          </w:rPr>
        </w:r>
        <w:r w:rsidR="00A87DA2">
          <w:rPr>
            <w:noProof/>
            <w:webHidden/>
          </w:rPr>
          <w:fldChar w:fldCharType="separate"/>
        </w:r>
        <w:r w:rsidR="00A87DA2">
          <w:rPr>
            <w:noProof/>
            <w:webHidden/>
          </w:rPr>
          <w:t>14</w:t>
        </w:r>
        <w:r w:rsidR="00A87DA2">
          <w:rPr>
            <w:noProof/>
            <w:webHidden/>
          </w:rPr>
          <w:fldChar w:fldCharType="end"/>
        </w:r>
      </w:hyperlink>
    </w:p>
    <w:p w14:paraId="2A756AD7" w14:textId="77777777" w:rsidR="00A87DA2" w:rsidRDefault="00596E01">
      <w:pPr>
        <w:pStyle w:val="TOC2"/>
        <w:tabs>
          <w:tab w:val="right" w:leader="dot" w:pos="9350"/>
        </w:tabs>
        <w:rPr>
          <w:rFonts w:eastAsiaTheme="minorEastAsia"/>
          <w:noProof/>
        </w:rPr>
      </w:pPr>
      <w:hyperlink w:anchor="_Toc447284357" w:history="1">
        <w:r w:rsidR="00A87DA2" w:rsidRPr="00EB6ED0">
          <w:rPr>
            <w:rStyle w:val="Hyperlink"/>
            <w:noProof/>
          </w:rPr>
          <w:t>v8.03.02b-bjj</w:t>
        </w:r>
        <w:r w:rsidR="00A87DA2">
          <w:rPr>
            <w:noProof/>
            <w:webHidden/>
          </w:rPr>
          <w:tab/>
        </w:r>
        <w:r w:rsidR="00A87DA2">
          <w:rPr>
            <w:noProof/>
            <w:webHidden/>
          </w:rPr>
          <w:fldChar w:fldCharType="begin"/>
        </w:r>
        <w:r w:rsidR="00A87DA2">
          <w:rPr>
            <w:noProof/>
            <w:webHidden/>
          </w:rPr>
          <w:instrText xml:space="preserve"> PAGEREF _Toc447284357 \h </w:instrText>
        </w:r>
        <w:r w:rsidR="00A87DA2">
          <w:rPr>
            <w:noProof/>
            <w:webHidden/>
          </w:rPr>
        </w:r>
        <w:r w:rsidR="00A87DA2">
          <w:rPr>
            <w:noProof/>
            <w:webHidden/>
          </w:rPr>
          <w:fldChar w:fldCharType="separate"/>
        </w:r>
        <w:r w:rsidR="00A87DA2">
          <w:rPr>
            <w:noProof/>
            <w:webHidden/>
          </w:rPr>
          <w:t>15</w:t>
        </w:r>
        <w:r w:rsidR="00A87DA2">
          <w:rPr>
            <w:noProof/>
            <w:webHidden/>
          </w:rPr>
          <w:fldChar w:fldCharType="end"/>
        </w:r>
      </w:hyperlink>
    </w:p>
    <w:p w14:paraId="759072F9" w14:textId="77777777" w:rsidR="00A87DA2" w:rsidRDefault="00596E01">
      <w:pPr>
        <w:pStyle w:val="TOC1"/>
        <w:tabs>
          <w:tab w:val="right" w:leader="dot" w:pos="9350"/>
        </w:tabs>
        <w:rPr>
          <w:rFonts w:eastAsiaTheme="minorEastAsia"/>
          <w:noProof/>
        </w:rPr>
      </w:pPr>
      <w:hyperlink w:anchor="_Toc447284358" w:history="1">
        <w:r w:rsidR="00A87DA2" w:rsidRPr="00EB6ED0">
          <w:rPr>
            <w:rStyle w:val="Hyperlink"/>
            <w:noProof/>
          </w:rPr>
          <w:t>FAST v8 Input and Output Files</w:t>
        </w:r>
        <w:r w:rsidR="00A87DA2">
          <w:rPr>
            <w:noProof/>
            <w:webHidden/>
          </w:rPr>
          <w:tab/>
        </w:r>
        <w:r w:rsidR="00A87DA2">
          <w:rPr>
            <w:noProof/>
            <w:webHidden/>
          </w:rPr>
          <w:fldChar w:fldCharType="begin"/>
        </w:r>
        <w:r w:rsidR="00A87DA2">
          <w:rPr>
            <w:noProof/>
            <w:webHidden/>
          </w:rPr>
          <w:instrText xml:space="preserve"> PAGEREF _Toc447284358 \h </w:instrText>
        </w:r>
        <w:r w:rsidR="00A87DA2">
          <w:rPr>
            <w:noProof/>
            <w:webHidden/>
          </w:rPr>
        </w:r>
        <w:r w:rsidR="00A87DA2">
          <w:rPr>
            <w:noProof/>
            <w:webHidden/>
          </w:rPr>
          <w:fldChar w:fldCharType="separate"/>
        </w:r>
        <w:r w:rsidR="00A87DA2">
          <w:rPr>
            <w:noProof/>
            <w:webHidden/>
          </w:rPr>
          <w:t>16</w:t>
        </w:r>
        <w:r w:rsidR="00A87DA2">
          <w:rPr>
            <w:noProof/>
            <w:webHidden/>
          </w:rPr>
          <w:fldChar w:fldCharType="end"/>
        </w:r>
      </w:hyperlink>
    </w:p>
    <w:p w14:paraId="4197B57D" w14:textId="77777777" w:rsidR="00A87DA2" w:rsidRDefault="00596E01">
      <w:pPr>
        <w:pStyle w:val="TOC2"/>
        <w:tabs>
          <w:tab w:val="right" w:leader="dot" w:pos="9350"/>
        </w:tabs>
        <w:rPr>
          <w:rFonts w:eastAsiaTheme="minorEastAsia"/>
          <w:noProof/>
        </w:rPr>
      </w:pPr>
      <w:hyperlink w:anchor="_Toc447284359" w:history="1">
        <w:r w:rsidR="00A87DA2" w:rsidRPr="00EB6ED0">
          <w:rPr>
            <w:rStyle w:val="Hyperlink"/>
            <w:noProof/>
          </w:rPr>
          <w:t>File Naming Conventions</w:t>
        </w:r>
        <w:r w:rsidR="00A87DA2">
          <w:rPr>
            <w:noProof/>
            <w:webHidden/>
          </w:rPr>
          <w:tab/>
        </w:r>
        <w:r w:rsidR="00A87DA2">
          <w:rPr>
            <w:noProof/>
            <w:webHidden/>
          </w:rPr>
          <w:fldChar w:fldCharType="begin"/>
        </w:r>
        <w:r w:rsidR="00A87DA2">
          <w:rPr>
            <w:noProof/>
            <w:webHidden/>
          </w:rPr>
          <w:instrText xml:space="preserve"> PAGEREF _Toc447284359 \h </w:instrText>
        </w:r>
        <w:r w:rsidR="00A87DA2">
          <w:rPr>
            <w:noProof/>
            <w:webHidden/>
          </w:rPr>
        </w:r>
        <w:r w:rsidR="00A87DA2">
          <w:rPr>
            <w:noProof/>
            <w:webHidden/>
          </w:rPr>
          <w:fldChar w:fldCharType="separate"/>
        </w:r>
        <w:r w:rsidR="00A87DA2">
          <w:rPr>
            <w:noProof/>
            <w:webHidden/>
          </w:rPr>
          <w:t>16</w:t>
        </w:r>
        <w:r w:rsidR="00A87DA2">
          <w:rPr>
            <w:noProof/>
            <w:webHidden/>
          </w:rPr>
          <w:fldChar w:fldCharType="end"/>
        </w:r>
      </w:hyperlink>
    </w:p>
    <w:p w14:paraId="741A5FFD" w14:textId="77777777" w:rsidR="00A87DA2" w:rsidRDefault="00596E01">
      <w:pPr>
        <w:pStyle w:val="TOC2"/>
        <w:tabs>
          <w:tab w:val="right" w:leader="dot" w:pos="9350"/>
        </w:tabs>
        <w:rPr>
          <w:rFonts w:eastAsiaTheme="minorEastAsia"/>
          <w:noProof/>
        </w:rPr>
      </w:pPr>
      <w:hyperlink w:anchor="_Toc447284360" w:history="1">
        <w:r w:rsidR="00A87DA2" w:rsidRPr="00EB6ED0">
          <w:rPr>
            <w:rStyle w:val="Hyperlink"/>
            <w:noProof/>
          </w:rPr>
          <w:t>Variables Specified in the FAST Primary Input File</w:t>
        </w:r>
        <w:r w:rsidR="00A87DA2">
          <w:rPr>
            <w:noProof/>
            <w:webHidden/>
          </w:rPr>
          <w:tab/>
        </w:r>
        <w:r w:rsidR="00A87DA2">
          <w:rPr>
            <w:noProof/>
            <w:webHidden/>
          </w:rPr>
          <w:fldChar w:fldCharType="begin"/>
        </w:r>
        <w:r w:rsidR="00A87DA2">
          <w:rPr>
            <w:noProof/>
            <w:webHidden/>
          </w:rPr>
          <w:instrText xml:space="preserve"> PAGEREF _Toc447284360 \h </w:instrText>
        </w:r>
        <w:r w:rsidR="00A87DA2">
          <w:rPr>
            <w:noProof/>
            <w:webHidden/>
          </w:rPr>
        </w:r>
        <w:r w:rsidR="00A87DA2">
          <w:rPr>
            <w:noProof/>
            <w:webHidden/>
          </w:rPr>
          <w:fldChar w:fldCharType="separate"/>
        </w:r>
        <w:r w:rsidR="00A87DA2">
          <w:rPr>
            <w:noProof/>
            <w:webHidden/>
          </w:rPr>
          <w:t>18</w:t>
        </w:r>
        <w:r w:rsidR="00A87DA2">
          <w:rPr>
            <w:noProof/>
            <w:webHidden/>
          </w:rPr>
          <w:fldChar w:fldCharType="end"/>
        </w:r>
      </w:hyperlink>
    </w:p>
    <w:p w14:paraId="32E1561C" w14:textId="77777777" w:rsidR="00A87DA2" w:rsidRDefault="00596E01">
      <w:pPr>
        <w:pStyle w:val="TOC2"/>
        <w:tabs>
          <w:tab w:val="right" w:leader="dot" w:pos="9350"/>
        </w:tabs>
        <w:rPr>
          <w:rFonts w:eastAsiaTheme="minorEastAsia"/>
          <w:noProof/>
        </w:rPr>
      </w:pPr>
      <w:hyperlink w:anchor="_Toc447284361" w:history="1">
        <w:r w:rsidR="00A87DA2" w:rsidRPr="00EB6ED0">
          <w:rPr>
            <w:rStyle w:val="Hyperlink"/>
            <w:noProof/>
          </w:rPr>
          <w:t>Checkpoint Files (Restart Capability)</w:t>
        </w:r>
        <w:r w:rsidR="00A87DA2">
          <w:rPr>
            <w:noProof/>
            <w:webHidden/>
          </w:rPr>
          <w:tab/>
        </w:r>
        <w:r w:rsidR="00A87DA2">
          <w:rPr>
            <w:noProof/>
            <w:webHidden/>
          </w:rPr>
          <w:fldChar w:fldCharType="begin"/>
        </w:r>
        <w:r w:rsidR="00A87DA2">
          <w:rPr>
            <w:noProof/>
            <w:webHidden/>
          </w:rPr>
          <w:instrText xml:space="preserve"> PAGEREF _Toc447284361 \h </w:instrText>
        </w:r>
        <w:r w:rsidR="00A87DA2">
          <w:rPr>
            <w:noProof/>
            <w:webHidden/>
          </w:rPr>
        </w:r>
        <w:r w:rsidR="00A87DA2">
          <w:rPr>
            <w:noProof/>
            <w:webHidden/>
          </w:rPr>
          <w:fldChar w:fldCharType="separate"/>
        </w:r>
        <w:r w:rsidR="00A87DA2">
          <w:rPr>
            <w:noProof/>
            <w:webHidden/>
          </w:rPr>
          <w:t>28</w:t>
        </w:r>
        <w:r w:rsidR="00A87DA2">
          <w:rPr>
            <w:noProof/>
            <w:webHidden/>
          </w:rPr>
          <w:fldChar w:fldCharType="end"/>
        </w:r>
      </w:hyperlink>
    </w:p>
    <w:p w14:paraId="09B14AEA" w14:textId="77777777" w:rsidR="00A87DA2" w:rsidRDefault="00596E01">
      <w:pPr>
        <w:pStyle w:val="TOC2"/>
        <w:tabs>
          <w:tab w:val="right" w:leader="dot" w:pos="9350"/>
        </w:tabs>
        <w:rPr>
          <w:rFonts w:eastAsiaTheme="minorEastAsia"/>
          <w:noProof/>
        </w:rPr>
      </w:pPr>
      <w:hyperlink w:anchor="_Toc447284362" w:history="1">
        <w:r w:rsidR="00A87DA2" w:rsidRPr="00EB6ED0">
          <w:rPr>
            <w:rStyle w:val="Hyperlink"/>
            <w:noProof/>
          </w:rPr>
          <w:t>Visualization Toolkit Files (Visualization Capability)</w:t>
        </w:r>
        <w:r w:rsidR="00A87DA2">
          <w:rPr>
            <w:noProof/>
            <w:webHidden/>
          </w:rPr>
          <w:tab/>
        </w:r>
        <w:r w:rsidR="00A87DA2">
          <w:rPr>
            <w:noProof/>
            <w:webHidden/>
          </w:rPr>
          <w:fldChar w:fldCharType="begin"/>
        </w:r>
        <w:r w:rsidR="00A87DA2">
          <w:rPr>
            <w:noProof/>
            <w:webHidden/>
          </w:rPr>
          <w:instrText xml:space="preserve"> PAGEREF _Toc447284362 \h </w:instrText>
        </w:r>
        <w:r w:rsidR="00A87DA2">
          <w:rPr>
            <w:noProof/>
            <w:webHidden/>
          </w:rPr>
        </w:r>
        <w:r w:rsidR="00A87DA2">
          <w:rPr>
            <w:noProof/>
            <w:webHidden/>
          </w:rPr>
          <w:fldChar w:fldCharType="separate"/>
        </w:r>
        <w:r w:rsidR="00A87DA2">
          <w:rPr>
            <w:noProof/>
            <w:webHidden/>
          </w:rPr>
          <w:t>28</w:t>
        </w:r>
        <w:r w:rsidR="00A87DA2">
          <w:rPr>
            <w:noProof/>
            <w:webHidden/>
          </w:rPr>
          <w:fldChar w:fldCharType="end"/>
        </w:r>
      </w:hyperlink>
    </w:p>
    <w:p w14:paraId="7193A535" w14:textId="77777777" w:rsidR="00A87DA2" w:rsidRDefault="00596E01">
      <w:pPr>
        <w:pStyle w:val="TOC1"/>
        <w:tabs>
          <w:tab w:val="right" w:leader="dot" w:pos="9350"/>
        </w:tabs>
        <w:rPr>
          <w:rFonts w:eastAsiaTheme="minorEastAsia"/>
          <w:noProof/>
        </w:rPr>
      </w:pPr>
      <w:hyperlink w:anchor="_Toc447284363" w:history="1">
        <w:r w:rsidR="00A87DA2" w:rsidRPr="00EB6ED0">
          <w:rPr>
            <w:rStyle w:val="Hyperlink"/>
            <w:noProof/>
          </w:rPr>
          <w:t>Converting to FAST v8.15.x</w:t>
        </w:r>
        <w:r w:rsidR="00A87DA2">
          <w:rPr>
            <w:noProof/>
            <w:webHidden/>
          </w:rPr>
          <w:tab/>
        </w:r>
        <w:r w:rsidR="00A87DA2">
          <w:rPr>
            <w:noProof/>
            <w:webHidden/>
          </w:rPr>
          <w:fldChar w:fldCharType="begin"/>
        </w:r>
        <w:r w:rsidR="00A87DA2">
          <w:rPr>
            <w:noProof/>
            <w:webHidden/>
          </w:rPr>
          <w:instrText xml:space="preserve"> PAGEREF _Toc447284363 \h </w:instrText>
        </w:r>
        <w:r w:rsidR="00A87DA2">
          <w:rPr>
            <w:noProof/>
            <w:webHidden/>
          </w:rPr>
        </w:r>
        <w:r w:rsidR="00A87DA2">
          <w:rPr>
            <w:noProof/>
            <w:webHidden/>
          </w:rPr>
          <w:fldChar w:fldCharType="separate"/>
        </w:r>
        <w:r w:rsidR="00A87DA2">
          <w:rPr>
            <w:noProof/>
            <w:webHidden/>
          </w:rPr>
          <w:t>30</w:t>
        </w:r>
        <w:r w:rsidR="00A87DA2">
          <w:rPr>
            <w:noProof/>
            <w:webHidden/>
          </w:rPr>
          <w:fldChar w:fldCharType="end"/>
        </w:r>
      </w:hyperlink>
    </w:p>
    <w:p w14:paraId="4835D6EB" w14:textId="77777777" w:rsidR="00A87DA2" w:rsidRDefault="00596E01">
      <w:pPr>
        <w:pStyle w:val="TOC2"/>
        <w:tabs>
          <w:tab w:val="right" w:leader="dot" w:pos="9350"/>
        </w:tabs>
        <w:rPr>
          <w:rFonts w:eastAsiaTheme="minorEastAsia"/>
          <w:noProof/>
        </w:rPr>
      </w:pPr>
      <w:hyperlink w:anchor="_Toc447284364" w:history="1">
        <w:r w:rsidR="00A87DA2" w:rsidRPr="00EB6ED0">
          <w:rPr>
            <w:rStyle w:val="Hyperlink"/>
            <w:noProof/>
          </w:rPr>
          <w:t>Summary of Changes to Inputs</w:t>
        </w:r>
        <w:r w:rsidR="00A87DA2">
          <w:rPr>
            <w:noProof/>
            <w:webHidden/>
          </w:rPr>
          <w:tab/>
        </w:r>
        <w:r w:rsidR="00A87DA2">
          <w:rPr>
            <w:noProof/>
            <w:webHidden/>
          </w:rPr>
          <w:fldChar w:fldCharType="begin"/>
        </w:r>
        <w:r w:rsidR="00A87DA2">
          <w:rPr>
            <w:noProof/>
            <w:webHidden/>
          </w:rPr>
          <w:instrText xml:space="preserve"> PAGEREF _Toc447284364 \h </w:instrText>
        </w:r>
        <w:r w:rsidR="00A87DA2">
          <w:rPr>
            <w:noProof/>
            <w:webHidden/>
          </w:rPr>
        </w:r>
        <w:r w:rsidR="00A87DA2">
          <w:rPr>
            <w:noProof/>
            <w:webHidden/>
          </w:rPr>
          <w:fldChar w:fldCharType="separate"/>
        </w:r>
        <w:r w:rsidR="00A87DA2">
          <w:rPr>
            <w:noProof/>
            <w:webHidden/>
          </w:rPr>
          <w:t>30</w:t>
        </w:r>
        <w:r w:rsidR="00A87DA2">
          <w:rPr>
            <w:noProof/>
            <w:webHidden/>
          </w:rPr>
          <w:fldChar w:fldCharType="end"/>
        </w:r>
      </w:hyperlink>
    </w:p>
    <w:p w14:paraId="5482C82A" w14:textId="77777777" w:rsidR="00A87DA2" w:rsidRDefault="00596E01">
      <w:pPr>
        <w:pStyle w:val="TOC2"/>
        <w:tabs>
          <w:tab w:val="right" w:leader="dot" w:pos="9350"/>
        </w:tabs>
        <w:rPr>
          <w:rFonts w:eastAsiaTheme="minorEastAsia"/>
          <w:noProof/>
        </w:rPr>
      </w:pPr>
      <w:hyperlink w:anchor="_Toc447284365" w:history="1">
        <w:r w:rsidR="00A87DA2" w:rsidRPr="00EB6ED0">
          <w:rPr>
            <w:rStyle w:val="Hyperlink"/>
            <w:noProof/>
          </w:rPr>
          <w:t>MATLAB Conversion Scripts</w:t>
        </w:r>
        <w:r w:rsidR="00A87DA2">
          <w:rPr>
            <w:noProof/>
            <w:webHidden/>
          </w:rPr>
          <w:tab/>
        </w:r>
        <w:r w:rsidR="00A87DA2">
          <w:rPr>
            <w:noProof/>
            <w:webHidden/>
          </w:rPr>
          <w:fldChar w:fldCharType="begin"/>
        </w:r>
        <w:r w:rsidR="00A87DA2">
          <w:rPr>
            <w:noProof/>
            <w:webHidden/>
          </w:rPr>
          <w:instrText xml:space="preserve"> PAGEREF _Toc447284365 \h </w:instrText>
        </w:r>
        <w:r w:rsidR="00A87DA2">
          <w:rPr>
            <w:noProof/>
            <w:webHidden/>
          </w:rPr>
        </w:r>
        <w:r w:rsidR="00A87DA2">
          <w:rPr>
            <w:noProof/>
            <w:webHidden/>
          </w:rPr>
          <w:fldChar w:fldCharType="separate"/>
        </w:r>
        <w:r w:rsidR="00A87DA2">
          <w:rPr>
            <w:noProof/>
            <w:webHidden/>
          </w:rPr>
          <w:t>34</w:t>
        </w:r>
        <w:r w:rsidR="00A87DA2">
          <w:rPr>
            <w:noProof/>
            <w:webHidden/>
          </w:rPr>
          <w:fldChar w:fldCharType="end"/>
        </w:r>
      </w:hyperlink>
    </w:p>
    <w:p w14:paraId="3845E872" w14:textId="77777777" w:rsidR="00A87DA2" w:rsidRDefault="00596E01">
      <w:pPr>
        <w:pStyle w:val="TOC1"/>
        <w:tabs>
          <w:tab w:val="right" w:leader="dot" w:pos="9350"/>
        </w:tabs>
        <w:rPr>
          <w:rFonts w:eastAsiaTheme="minorEastAsia"/>
          <w:noProof/>
        </w:rPr>
      </w:pPr>
      <w:hyperlink w:anchor="_Toc447284366" w:history="1">
        <w:r w:rsidR="00A87DA2" w:rsidRPr="00EB6ED0">
          <w:rPr>
            <w:rStyle w:val="Hyperlink"/>
            <w:noProof/>
          </w:rPr>
          <w:t>Running FAST</w:t>
        </w:r>
        <w:r w:rsidR="00A87DA2">
          <w:rPr>
            <w:noProof/>
            <w:webHidden/>
          </w:rPr>
          <w:tab/>
        </w:r>
        <w:r w:rsidR="00A87DA2">
          <w:rPr>
            <w:noProof/>
            <w:webHidden/>
          </w:rPr>
          <w:fldChar w:fldCharType="begin"/>
        </w:r>
        <w:r w:rsidR="00A87DA2">
          <w:rPr>
            <w:noProof/>
            <w:webHidden/>
          </w:rPr>
          <w:instrText xml:space="preserve"> PAGEREF _Toc447284366 \h </w:instrText>
        </w:r>
        <w:r w:rsidR="00A87DA2">
          <w:rPr>
            <w:noProof/>
            <w:webHidden/>
          </w:rPr>
        </w:r>
        <w:r w:rsidR="00A87DA2">
          <w:rPr>
            <w:noProof/>
            <w:webHidden/>
          </w:rPr>
          <w:fldChar w:fldCharType="separate"/>
        </w:r>
        <w:r w:rsidR="00A87DA2">
          <w:rPr>
            <w:noProof/>
            <w:webHidden/>
          </w:rPr>
          <w:t>36</w:t>
        </w:r>
        <w:r w:rsidR="00A87DA2">
          <w:rPr>
            <w:noProof/>
            <w:webHidden/>
          </w:rPr>
          <w:fldChar w:fldCharType="end"/>
        </w:r>
      </w:hyperlink>
    </w:p>
    <w:p w14:paraId="6CF33A8C" w14:textId="77777777" w:rsidR="00A87DA2" w:rsidRDefault="00596E01">
      <w:pPr>
        <w:pStyle w:val="TOC2"/>
        <w:tabs>
          <w:tab w:val="right" w:leader="dot" w:pos="9350"/>
        </w:tabs>
        <w:rPr>
          <w:rFonts w:eastAsiaTheme="minorEastAsia"/>
          <w:noProof/>
        </w:rPr>
      </w:pPr>
      <w:hyperlink w:anchor="_Toc447284367" w:history="1">
        <w:r w:rsidR="00A87DA2" w:rsidRPr="00EB6ED0">
          <w:rPr>
            <w:rStyle w:val="Hyperlink"/>
            <w:noProof/>
          </w:rPr>
          <w:t>Normal Simulation: Starting FAST from an input file</w:t>
        </w:r>
        <w:r w:rsidR="00A87DA2">
          <w:rPr>
            <w:noProof/>
            <w:webHidden/>
          </w:rPr>
          <w:tab/>
        </w:r>
        <w:r w:rsidR="00A87DA2">
          <w:rPr>
            <w:noProof/>
            <w:webHidden/>
          </w:rPr>
          <w:fldChar w:fldCharType="begin"/>
        </w:r>
        <w:r w:rsidR="00A87DA2">
          <w:rPr>
            <w:noProof/>
            <w:webHidden/>
          </w:rPr>
          <w:instrText xml:space="preserve"> PAGEREF _Toc447284367 \h </w:instrText>
        </w:r>
        <w:r w:rsidR="00A87DA2">
          <w:rPr>
            <w:noProof/>
            <w:webHidden/>
          </w:rPr>
        </w:r>
        <w:r w:rsidR="00A87DA2">
          <w:rPr>
            <w:noProof/>
            <w:webHidden/>
          </w:rPr>
          <w:fldChar w:fldCharType="separate"/>
        </w:r>
        <w:r w:rsidR="00A87DA2">
          <w:rPr>
            <w:noProof/>
            <w:webHidden/>
          </w:rPr>
          <w:t>36</w:t>
        </w:r>
        <w:r w:rsidR="00A87DA2">
          <w:rPr>
            <w:noProof/>
            <w:webHidden/>
          </w:rPr>
          <w:fldChar w:fldCharType="end"/>
        </w:r>
      </w:hyperlink>
    </w:p>
    <w:p w14:paraId="4A1A0498" w14:textId="77777777" w:rsidR="00A87DA2" w:rsidRDefault="00596E01">
      <w:pPr>
        <w:pStyle w:val="TOC2"/>
        <w:tabs>
          <w:tab w:val="right" w:leader="dot" w:pos="9350"/>
        </w:tabs>
        <w:rPr>
          <w:rFonts w:eastAsiaTheme="minorEastAsia"/>
          <w:noProof/>
        </w:rPr>
      </w:pPr>
      <w:hyperlink w:anchor="_Toc447284368" w:history="1">
        <w:r w:rsidR="00A87DA2" w:rsidRPr="00EB6ED0">
          <w:rPr>
            <w:rStyle w:val="Hyperlink"/>
            <w:noProof/>
          </w:rPr>
          <w:t>Restart: Starting FAST from a checkpoint file</w:t>
        </w:r>
        <w:r w:rsidR="00A87DA2">
          <w:rPr>
            <w:noProof/>
            <w:webHidden/>
          </w:rPr>
          <w:tab/>
        </w:r>
        <w:r w:rsidR="00A87DA2">
          <w:rPr>
            <w:noProof/>
            <w:webHidden/>
          </w:rPr>
          <w:fldChar w:fldCharType="begin"/>
        </w:r>
        <w:r w:rsidR="00A87DA2">
          <w:rPr>
            <w:noProof/>
            <w:webHidden/>
          </w:rPr>
          <w:instrText xml:space="preserve"> PAGEREF _Toc447284368 \h </w:instrText>
        </w:r>
        <w:r w:rsidR="00A87DA2">
          <w:rPr>
            <w:noProof/>
            <w:webHidden/>
          </w:rPr>
        </w:r>
        <w:r w:rsidR="00A87DA2">
          <w:rPr>
            <w:noProof/>
            <w:webHidden/>
          </w:rPr>
          <w:fldChar w:fldCharType="separate"/>
        </w:r>
        <w:r w:rsidR="00A87DA2">
          <w:rPr>
            <w:noProof/>
            <w:webHidden/>
          </w:rPr>
          <w:t>37</w:t>
        </w:r>
        <w:r w:rsidR="00A87DA2">
          <w:rPr>
            <w:noProof/>
            <w:webHidden/>
          </w:rPr>
          <w:fldChar w:fldCharType="end"/>
        </w:r>
      </w:hyperlink>
    </w:p>
    <w:p w14:paraId="632F1F19" w14:textId="77777777" w:rsidR="00A87DA2" w:rsidRDefault="00596E01">
      <w:pPr>
        <w:pStyle w:val="TOC2"/>
        <w:tabs>
          <w:tab w:val="right" w:leader="dot" w:pos="9350"/>
        </w:tabs>
        <w:rPr>
          <w:rFonts w:eastAsiaTheme="minorEastAsia"/>
          <w:noProof/>
        </w:rPr>
      </w:pPr>
      <w:hyperlink w:anchor="_Toc447284369" w:history="1">
        <w:r w:rsidR="00A87DA2" w:rsidRPr="00EB6ED0">
          <w:rPr>
            <w:rStyle w:val="Hyperlink"/>
            <w:noProof/>
          </w:rPr>
          <w:t>Modeling Tips</w:t>
        </w:r>
        <w:r w:rsidR="00A87DA2">
          <w:rPr>
            <w:noProof/>
            <w:webHidden/>
          </w:rPr>
          <w:tab/>
        </w:r>
        <w:r w:rsidR="00A87DA2">
          <w:rPr>
            <w:noProof/>
            <w:webHidden/>
          </w:rPr>
          <w:fldChar w:fldCharType="begin"/>
        </w:r>
        <w:r w:rsidR="00A87DA2">
          <w:rPr>
            <w:noProof/>
            <w:webHidden/>
          </w:rPr>
          <w:instrText xml:space="preserve"> PAGEREF _Toc447284369 \h </w:instrText>
        </w:r>
        <w:r w:rsidR="00A87DA2">
          <w:rPr>
            <w:noProof/>
            <w:webHidden/>
          </w:rPr>
        </w:r>
        <w:r w:rsidR="00A87DA2">
          <w:rPr>
            <w:noProof/>
            <w:webHidden/>
          </w:rPr>
          <w:fldChar w:fldCharType="separate"/>
        </w:r>
        <w:r w:rsidR="00A87DA2">
          <w:rPr>
            <w:noProof/>
            <w:webHidden/>
          </w:rPr>
          <w:t>37</w:t>
        </w:r>
        <w:r w:rsidR="00A87DA2">
          <w:rPr>
            <w:noProof/>
            <w:webHidden/>
          </w:rPr>
          <w:fldChar w:fldCharType="end"/>
        </w:r>
      </w:hyperlink>
    </w:p>
    <w:p w14:paraId="21C8E0CB" w14:textId="77777777" w:rsidR="00A87DA2" w:rsidRDefault="00596E01">
      <w:pPr>
        <w:pStyle w:val="TOC2"/>
        <w:tabs>
          <w:tab w:val="right" w:leader="dot" w:pos="9350"/>
        </w:tabs>
        <w:rPr>
          <w:rFonts w:eastAsiaTheme="minorEastAsia"/>
          <w:noProof/>
        </w:rPr>
      </w:pPr>
      <w:hyperlink w:anchor="_Toc447284370" w:history="1">
        <w:r w:rsidR="00A87DA2" w:rsidRPr="00EB6ED0">
          <w:rPr>
            <w:rStyle w:val="Hyperlink"/>
            <w:noProof/>
          </w:rPr>
          <w:t>Certification Tests</w:t>
        </w:r>
        <w:r w:rsidR="00A87DA2">
          <w:rPr>
            <w:noProof/>
            <w:webHidden/>
          </w:rPr>
          <w:tab/>
        </w:r>
        <w:r w:rsidR="00A87DA2">
          <w:rPr>
            <w:noProof/>
            <w:webHidden/>
          </w:rPr>
          <w:fldChar w:fldCharType="begin"/>
        </w:r>
        <w:r w:rsidR="00A87DA2">
          <w:rPr>
            <w:noProof/>
            <w:webHidden/>
          </w:rPr>
          <w:instrText xml:space="preserve"> PAGEREF _Toc447284370 \h </w:instrText>
        </w:r>
        <w:r w:rsidR="00A87DA2">
          <w:rPr>
            <w:noProof/>
            <w:webHidden/>
          </w:rPr>
        </w:r>
        <w:r w:rsidR="00A87DA2">
          <w:rPr>
            <w:noProof/>
            <w:webHidden/>
          </w:rPr>
          <w:fldChar w:fldCharType="separate"/>
        </w:r>
        <w:r w:rsidR="00A87DA2">
          <w:rPr>
            <w:noProof/>
            <w:webHidden/>
          </w:rPr>
          <w:t>38</w:t>
        </w:r>
        <w:r w:rsidR="00A87DA2">
          <w:rPr>
            <w:noProof/>
            <w:webHidden/>
          </w:rPr>
          <w:fldChar w:fldCharType="end"/>
        </w:r>
      </w:hyperlink>
    </w:p>
    <w:p w14:paraId="32649600" w14:textId="77777777" w:rsidR="00A87DA2" w:rsidRDefault="00596E01">
      <w:pPr>
        <w:pStyle w:val="TOC1"/>
        <w:tabs>
          <w:tab w:val="right" w:leader="dot" w:pos="9350"/>
        </w:tabs>
        <w:rPr>
          <w:rFonts w:eastAsiaTheme="minorEastAsia"/>
          <w:noProof/>
        </w:rPr>
      </w:pPr>
      <w:hyperlink w:anchor="_Toc447284371" w:history="1">
        <w:r w:rsidR="00A87DA2" w:rsidRPr="00EB6ED0">
          <w:rPr>
            <w:rStyle w:val="Hyperlink"/>
            <w:noProof/>
          </w:rPr>
          <w:t>Compiling FAST</w:t>
        </w:r>
        <w:r w:rsidR="00A87DA2">
          <w:rPr>
            <w:noProof/>
            <w:webHidden/>
          </w:rPr>
          <w:tab/>
        </w:r>
        <w:r w:rsidR="00A87DA2">
          <w:rPr>
            <w:noProof/>
            <w:webHidden/>
          </w:rPr>
          <w:fldChar w:fldCharType="begin"/>
        </w:r>
        <w:r w:rsidR="00A87DA2">
          <w:rPr>
            <w:noProof/>
            <w:webHidden/>
          </w:rPr>
          <w:instrText xml:space="preserve"> PAGEREF _Toc447284371 \h </w:instrText>
        </w:r>
        <w:r w:rsidR="00A87DA2">
          <w:rPr>
            <w:noProof/>
            <w:webHidden/>
          </w:rPr>
        </w:r>
        <w:r w:rsidR="00A87DA2">
          <w:rPr>
            <w:noProof/>
            <w:webHidden/>
          </w:rPr>
          <w:fldChar w:fldCharType="separate"/>
        </w:r>
        <w:r w:rsidR="00A87DA2">
          <w:rPr>
            <w:noProof/>
            <w:webHidden/>
          </w:rPr>
          <w:t>38</w:t>
        </w:r>
        <w:r w:rsidR="00A87DA2">
          <w:rPr>
            <w:noProof/>
            <w:webHidden/>
          </w:rPr>
          <w:fldChar w:fldCharType="end"/>
        </w:r>
      </w:hyperlink>
    </w:p>
    <w:p w14:paraId="57DB5810" w14:textId="77777777" w:rsidR="00A87DA2" w:rsidRDefault="00596E01">
      <w:pPr>
        <w:pStyle w:val="TOC1"/>
        <w:tabs>
          <w:tab w:val="right" w:leader="dot" w:pos="9350"/>
        </w:tabs>
        <w:rPr>
          <w:rFonts w:eastAsiaTheme="minorEastAsia"/>
          <w:noProof/>
        </w:rPr>
      </w:pPr>
      <w:hyperlink w:anchor="_Toc447284372" w:history="1">
        <w:r w:rsidR="00A87DA2" w:rsidRPr="00EB6ED0">
          <w:rPr>
            <w:rStyle w:val="Hyperlink"/>
            <w:noProof/>
          </w:rPr>
          <w:t>FAST v8 Interface to Simulink</w:t>
        </w:r>
        <w:r w:rsidR="00A87DA2">
          <w:rPr>
            <w:noProof/>
            <w:webHidden/>
          </w:rPr>
          <w:tab/>
        </w:r>
        <w:r w:rsidR="00A87DA2">
          <w:rPr>
            <w:noProof/>
            <w:webHidden/>
          </w:rPr>
          <w:fldChar w:fldCharType="begin"/>
        </w:r>
        <w:r w:rsidR="00A87DA2">
          <w:rPr>
            <w:noProof/>
            <w:webHidden/>
          </w:rPr>
          <w:instrText xml:space="preserve"> PAGEREF _Toc447284372 \h </w:instrText>
        </w:r>
        <w:r w:rsidR="00A87DA2">
          <w:rPr>
            <w:noProof/>
            <w:webHidden/>
          </w:rPr>
        </w:r>
        <w:r w:rsidR="00A87DA2">
          <w:rPr>
            <w:noProof/>
            <w:webHidden/>
          </w:rPr>
          <w:fldChar w:fldCharType="separate"/>
        </w:r>
        <w:r w:rsidR="00A87DA2">
          <w:rPr>
            <w:noProof/>
            <w:webHidden/>
          </w:rPr>
          <w:t>39</w:t>
        </w:r>
        <w:r w:rsidR="00A87DA2">
          <w:rPr>
            <w:noProof/>
            <w:webHidden/>
          </w:rPr>
          <w:fldChar w:fldCharType="end"/>
        </w:r>
      </w:hyperlink>
    </w:p>
    <w:p w14:paraId="14CE4464" w14:textId="77777777" w:rsidR="00A87DA2" w:rsidRDefault="00596E01">
      <w:pPr>
        <w:pStyle w:val="TOC2"/>
        <w:tabs>
          <w:tab w:val="right" w:leader="dot" w:pos="9350"/>
        </w:tabs>
        <w:rPr>
          <w:rFonts w:eastAsiaTheme="minorEastAsia"/>
          <w:noProof/>
        </w:rPr>
      </w:pPr>
      <w:hyperlink w:anchor="_Toc447284373" w:history="1">
        <w:r w:rsidR="00A87DA2" w:rsidRPr="00EB6ED0">
          <w:rPr>
            <w:rStyle w:val="Hyperlink"/>
            <w:noProof/>
          </w:rPr>
          <w:t>Major Changes Between the FAST v7 and v8 Interfaces to Simulink</w:t>
        </w:r>
        <w:r w:rsidR="00A87DA2">
          <w:rPr>
            <w:noProof/>
            <w:webHidden/>
          </w:rPr>
          <w:tab/>
        </w:r>
        <w:r w:rsidR="00A87DA2">
          <w:rPr>
            <w:noProof/>
            <w:webHidden/>
          </w:rPr>
          <w:fldChar w:fldCharType="begin"/>
        </w:r>
        <w:r w:rsidR="00A87DA2">
          <w:rPr>
            <w:noProof/>
            <w:webHidden/>
          </w:rPr>
          <w:instrText xml:space="preserve"> PAGEREF _Toc447284373 \h </w:instrText>
        </w:r>
        <w:r w:rsidR="00A87DA2">
          <w:rPr>
            <w:noProof/>
            <w:webHidden/>
          </w:rPr>
        </w:r>
        <w:r w:rsidR="00A87DA2">
          <w:rPr>
            <w:noProof/>
            <w:webHidden/>
          </w:rPr>
          <w:fldChar w:fldCharType="separate"/>
        </w:r>
        <w:r w:rsidR="00A87DA2">
          <w:rPr>
            <w:noProof/>
            <w:webHidden/>
          </w:rPr>
          <w:t>39</w:t>
        </w:r>
        <w:r w:rsidR="00A87DA2">
          <w:rPr>
            <w:noProof/>
            <w:webHidden/>
          </w:rPr>
          <w:fldChar w:fldCharType="end"/>
        </w:r>
      </w:hyperlink>
    </w:p>
    <w:p w14:paraId="48227D5B" w14:textId="77777777" w:rsidR="00A87DA2" w:rsidRDefault="00596E01">
      <w:pPr>
        <w:pStyle w:val="TOC2"/>
        <w:tabs>
          <w:tab w:val="right" w:leader="dot" w:pos="9350"/>
        </w:tabs>
        <w:rPr>
          <w:rFonts w:eastAsiaTheme="minorEastAsia"/>
          <w:noProof/>
        </w:rPr>
      </w:pPr>
      <w:hyperlink w:anchor="_Toc447284374" w:history="1">
        <w:r w:rsidR="00A87DA2" w:rsidRPr="00EB6ED0">
          <w:rPr>
            <w:rStyle w:val="Hyperlink"/>
            <w:noProof/>
          </w:rPr>
          <w:t>Definition of the FAST v8 Interface to Simulink</w:t>
        </w:r>
        <w:r w:rsidR="00A87DA2">
          <w:rPr>
            <w:noProof/>
            <w:webHidden/>
          </w:rPr>
          <w:tab/>
        </w:r>
        <w:r w:rsidR="00A87DA2">
          <w:rPr>
            <w:noProof/>
            <w:webHidden/>
          </w:rPr>
          <w:fldChar w:fldCharType="begin"/>
        </w:r>
        <w:r w:rsidR="00A87DA2">
          <w:rPr>
            <w:noProof/>
            <w:webHidden/>
          </w:rPr>
          <w:instrText xml:space="preserve"> PAGEREF _Toc447284374 \h </w:instrText>
        </w:r>
        <w:r w:rsidR="00A87DA2">
          <w:rPr>
            <w:noProof/>
            <w:webHidden/>
          </w:rPr>
        </w:r>
        <w:r w:rsidR="00A87DA2">
          <w:rPr>
            <w:noProof/>
            <w:webHidden/>
          </w:rPr>
          <w:fldChar w:fldCharType="separate"/>
        </w:r>
        <w:r w:rsidR="00A87DA2">
          <w:rPr>
            <w:noProof/>
            <w:webHidden/>
          </w:rPr>
          <w:t>40</w:t>
        </w:r>
        <w:r w:rsidR="00A87DA2">
          <w:rPr>
            <w:noProof/>
            <w:webHidden/>
          </w:rPr>
          <w:fldChar w:fldCharType="end"/>
        </w:r>
      </w:hyperlink>
    </w:p>
    <w:p w14:paraId="6E2FDB68" w14:textId="77777777" w:rsidR="00A87DA2" w:rsidRDefault="00596E01">
      <w:pPr>
        <w:pStyle w:val="TOC2"/>
        <w:tabs>
          <w:tab w:val="right" w:leader="dot" w:pos="9350"/>
        </w:tabs>
        <w:rPr>
          <w:rFonts w:eastAsiaTheme="minorEastAsia"/>
          <w:noProof/>
        </w:rPr>
      </w:pPr>
      <w:hyperlink w:anchor="_Toc447284375" w:history="1">
        <w:r w:rsidR="00A87DA2" w:rsidRPr="00EB6ED0">
          <w:rPr>
            <w:rStyle w:val="Hyperlink"/>
            <w:noProof/>
          </w:rPr>
          <w:t>Converting FAST v7 Simulink Models to FAST v8</w:t>
        </w:r>
        <w:r w:rsidR="00A87DA2">
          <w:rPr>
            <w:noProof/>
            <w:webHidden/>
          </w:rPr>
          <w:tab/>
        </w:r>
        <w:r w:rsidR="00A87DA2">
          <w:rPr>
            <w:noProof/>
            <w:webHidden/>
          </w:rPr>
          <w:fldChar w:fldCharType="begin"/>
        </w:r>
        <w:r w:rsidR="00A87DA2">
          <w:rPr>
            <w:noProof/>
            <w:webHidden/>
          </w:rPr>
          <w:instrText xml:space="preserve"> PAGEREF _Toc447284375 \h </w:instrText>
        </w:r>
        <w:r w:rsidR="00A87DA2">
          <w:rPr>
            <w:noProof/>
            <w:webHidden/>
          </w:rPr>
        </w:r>
        <w:r w:rsidR="00A87DA2">
          <w:rPr>
            <w:noProof/>
            <w:webHidden/>
          </w:rPr>
          <w:fldChar w:fldCharType="separate"/>
        </w:r>
        <w:r w:rsidR="00A87DA2">
          <w:rPr>
            <w:noProof/>
            <w:webHidden/>
          </w:rPr>
          <w:t>43</w:t>
        </w:r>
        <w:r w:rsidR="00A87DA2">
          <w:rPr>
            <w:noProof/>
            <w:webHidden/>
          </w:rPr>
          <w:fldChar w:fldCharType="end"/>
        </w:r>
      </w:hyperlink>
    </w:p>
    <w:p w14:paraId="3D010C55" w14:textId="77777777" w:rsidR="00A87DA2" w:rsidRDefault="00596E01">
      <w:pPr>
        <w:pStyle w:val="TOC2"/>
        <w:tabs>
          <w:tab w:val="right" w:leader="dot" w:pos="9350"/>
        </w:tabs>
        <w:rPr>
          <w:rFonts w:eastAsiaTheme="minorEastAsia"/>
          <w:noProof/>
        </w:rPr>
      </w:pPr>
      <w:hyperlink w:anchor="_Toc447284376" w:history="1">
        <w:r w:rsidR="00A87DA2" w:rsidRPr="00EB6ED0">
          <w:rPr>
            <w:rStyle w:val="Hyperlink"/>
            <w:noProof/>
          </w:rPr>
          <w:t>Running FAST in Simulink</w:t>
        </w:r>
        <w:r w:rsidR="00A87DA2">
          <w:rPr>
            <w:noProof/>
            <w:webHidden/>
          </w:rPr>
          <w:tab/>
        </w:r>
        <w:r w:rsidR="00A87DA2">
          <w:rPr>
            <w:noProof/>
            <w:webHidden/>
          </w:rPr>
          <w:fldChar w:fldCharType="begin"/>
        </w:r>
        <w:r w:rsidR="00A87DA2">
          <w:rPr>
            <w:noProof/>
            <w:webHidden/>
          </w:rPr>
          <w:instrText xml:space="preserve"> PAGEREF _Toc447284376 \h </w:instrText>
        </w:r>
        <w:r w:rsidR="00A87DA2">
          <w:rPr>
            <w:noProof/>
            <w:webHidden/>
          </w:rPr>
        </w:r>
        <w:r w:rsidR="00A87DA2">
          <w:rPr>
            <w:noProof/>
            <w:webHidden/>
          </w:rPr>
          <w:fldChar w:fldCharType="separate"/>
        </w:r>
        <w:r w:rsidR="00A87DA2">
          <w:rPr>
            <w:noProof/>
            <w:webHidden/>
          </w:rPr>
          <w:t>44</w:t>
        </w:r>
        <w:r w:rsidR="00A87DA2">
          <w:rPr>
            <w:noProof/>
            <w:webHidden/>
          </w:rPr>
          <w:fldChar w:fldCharType="end"/>
        </w:r>
      </w:hyperlink>
    </w:p>
    <w:p w14:paraId="6C42F3C4" w14:textId="77777777" w:rsidR="00A87DA2" w:rsidRDefault="00596E01">
      <w:pPr>
        <w:pStyle w:val="TOC2"/>
        <w:tabs>
          <w:tab w:val="right" w:leader="dot" w:pos="9350"/>
        </w:tabs>
        <w:rPr>
          <w:rFonts w:eastAsiaTheme="minorEastAsia"/>
          <w:noProof/>
        </w:rPr>
      </w:pPr>
      <w:hyperlink w:anchor="_Toc447284377" w:history="1">
        <w:r w:rsidR="00A87DA2" w:rsidRPr="00EB6ED0">
          <w:rPr>
            <w:rStyle w:val="Hyperlink"/>
            <w:noProof/>
          </w:rPr>
          <w:t>Compiling FAST for Simulink</w:t>
        </w:r>
        <w:r w:rsidR="00A87DA2">
          <w:rPr>
            <w:noProof/>
            <w:webHidden/>
          </w:rPr>
          <w:tab/>
        </w:r>
        <w:r w:rsidR="00A87DA2">
          <w:rPr>
            <w:noProof/>
            <w:webHidden/>
          </w:rPr>
          <w:fldChar w:fldCharType="begin"/>
        </w:r>
        <w:r w:rsidR="00A87DA2">
          <w:rPr>
            <w:noProof/>
            <w:webHidden/>
          </w:rPr>
          <w:instrText xml:space="preserve"> PAGEREF _Toc447284377 \h </w:instrText>
        </w:r>
        <w:r w:rsidR="00A87DA2">
          <w:rPr>
            <w:noProof/>
            <w:webHidden/>
          </w:rPr>
        </w:r>
        <w:r w:rsidR="00A87DA2">
          <w:rPr>
            <w:noProof/>
            <w:webHidden/>
          </w:rPr>
          <w:fldChar w:fldCharType="separate"/>
        </w:r>
        <w:r w:rsidR="00A87DA2">
          <w:rPr>
            <w:noProof/>
            <w:webHidden/>
          </w:rPr>
          <w:t>46</w:t>
        </w:r>
        <w:r w:rsidR="00A87DA2">
          <w:rPr>
            <w:noProof/>
            <w:webHidden/>
          </w:rPr>
          <w:fldChar w:fldCharType="end"/>
        </w:r>
      </w:hyperlink>
    </w:p>
    <w:p w14:paraId="5F8E8CB4" w14:textId="77777777" w:rsidR="00A87DA2" w:rsidRDefault="00596E01">
      <w:pPr>
        <w:pStyle w:val="TOC1"/>
        <w:tabs>
          <w:tab w:val="right" w:leader="dot" w:pos="9350"/>
        </w:tabs>
        <w:rPr>
          <w:rFonts w:eastAsiaTheme="minorEastAsia"/>
          <w:noProof/>
        </w:rPr>
      </w:pPr>
      <w:hyperlink w:anchor="_Toc447284378" w:history="1">
        <w:r w:rsidR="00A87DA2" w:rsidRPr="00EB6ED0">
          <w:rPr>
            <w:rStyle w:val="Hyperlink"/>
            <w:noProof/>
          </w:rPr>
          <w:t>Future Work</w:t>
        </w:r>
        <w:r w:rsidR="00A87DA2">
          <w:rPr>
            <w:noProof/>
            <w:webHidden/>
          </w:rPr>
          <w:tab/>
        </w:r>
        <w:r w:rsidR="00A87DA2">
          <w:rPr>
            <w:noProof/>
            <w:webHidden/>
          </w:rPr>
          <w:fldChar w:fldCharType="begin"/>
        </w:r>
        <w:r w:rsidR="00A87DA2">
          <w:rPr>
            <w:noProof/>
            <w:webHidden/>
          </w:rPr>
          <w:instrText xml:space="preserve"> PAGEREF _Toc447284378 \h </w:instrText>
        </w:r>
        <w:r w:rsidR="00A87DA2">
          <w:rPr>
            <w:noProof/>
            <w:webHidden/>
          </w:rPr>
        </w:r>
        <w:r w:rsidR="00A87DA2">
          <w:rPr>
            <w:noProof/>
            <w:webHidden/>
          </w:rPr>
          <w:fldChar w:fldCharType="separate"/>
        </w:r>
        <w:r w:rsidR="00A87DA2">
          <w:rPr>
            <w:noProof/>
            <w:webHidden/>
          </w:rPr>
          <w:t>49</w:t>
        </w:r>
        <w:r w:rsidR="00A87DA2">
          <w:rPr>
            <w:noProof/>
            <w:webHidden/>
          </w:rPr>
          <w:fldChar w:fldCharType="end"/>
        </w:r>
      </w:hyperlink>
    </w:p>
    <w:p w14:paraId="7AB8C1CF" w14:textId="77777777" w:rsidR="00A87DA2" w:rsidRDefault="00596E01">
      <w:pPr>
        <w:pStyle w:val="TOC1"/>
        <w:tabs>
          <w:tab w:val="right" w:leader="dot" w:pos="9350"/>
        </w:tabs>
        <w:rPr>
          <w:rFonts w:eastAsiaTheme="minorEastAsia"/>
          <w:noProof/>
        </w:rPr>
      </w:pPr>
      <w:hyperlink w:anchor="_Toc447284379" w:history="1">
        <w:r w:rsidR="00A87DA2" w:rsidRPr="00EB6ED0">
          <w:rPr>
            <w:rStyle w:val="Hyperlink"/>
            <w:noProof/>
          </w:rPr>
          <w:t>Feedback</w:t>
        </w:r>
        <w:r w:rsidR="00A87DA2">
          <w:rPr>
            <w:noProof/>
            <w:webHidden/>
          </w:rPr>
          <w:tab/>
        </w:r>
        <w:r w:rsidR="00A87DA2">
          <w:rPr>
            <w:noProof/>
            <w:webHidden/>
          </w:rPr>
          <w:fldChar w:fldCharType="begin"/>
        </w:r>
        <w:r w:rsidR="00A87DA2">
          <w:rPr>
            <w:noProof/>
            <w:webHidden/>
          </w:rPr>
          <w:instrText xml:space="preserve"> PAGEREF _Toc447284379 \h </w:instrText>
        </w:r>
        <w:r w:rsidR="00A87DA2">
          <w:rPr>
            <w:noProof/>
            <w:webHidden/>
          </w:rPr>
        </w:r>
        <w:r w:rsidR="00A87DA2">
          <w:rPr>
            <w:noProof/>
            <w:webHidden/>
          </w:rPr>
          <w:fldChar w:fldCharType="separate"/>
        </w:r>
        <w:r w:rsidR="00A87DA2">
          <w:rPr>
            <w:noProof/>
            <w:webHidden/>
          </w:rPr>
          <w:t>49</w:t>
        </w:r>
        <w:r w:rsidR="00A87DA2">
          <w:rPr>
            <w:noProof/>
            <w:webHidden/>
          </w:rPr>
          <w:fldChar w:fldCharType="end"/>
        </w:r>
      </w:hyperlink>
    </w:p>
    <w:p w14:paraId="1CF01C09" w14:textId="77777777" w:rsidR="00A87DA2" w:rsidRDefault="00596E01">
      <w:pPr>
        <w:pStyle w:val="TOC1"/>
        <w:tabs>
          <w:tab w:val="right" w:leader="dot" w:pos="9350"/>
        </w:tabs>
        <w:rPr>
          <w:rFonts w:eastAsiaTheme="minorEastAsia"/>
          <w:noProof/>
        </w:rPr>
      </w:pPr>
      <w:hyperlink w:anchor="_Toc447284380" w:history="1">
        <w:r w:rsidR="00A87DA2" w:rsidRPr="00EB6ED0">
          <w:rPr>
            <w:rStyle w:val="Hyperlink"/>
            <w:noProof/>
          </w:rPr>
          <w:t>Appendix A: Example FAST v8.15.* Input File</w:t>
        </w:r>
        <w:r w:rsidR="00A87DA2">
          <w:rPr>
            <w:noProof/>
            <w:webHidden/>
          </w:rPr>
          <w:tab/>
        </w:r>
        <w:r w:rsidR="00A87DA2">
          <w:rPr>
            <w:noProof/>
            <w:webHidden/>
          </w:rPr>
          <w:fldChar w:fldCharType="begin"/>
        </w:r>
        <w:r w:rsidR="00A87DA2">
          <w:rPr>
            <w:noProof/>
            <w:webHidden/>
          </w:rPr>
          <w:instrText xml:space="preserve"> PAGEREF _Toc447284380 \h </w:instrText>
        </w:r>
        <w:r w:rsidR="00A87DA2">
          <w:rPr>
            <w:noProof/>
            <w:webHidden/>
          </w:rPr>
        </w:r>
        <w:r w:rsidR="00A87DA2">
          <w:rPr>
            <w:noProof/>
            <w:webHidden/>
          </w:rPr>
          <w:fldChar w:fldCharType="separate"/>
        </w:r>
        <w:r w:rsidR="00A87DA2">
          <w:rPr>
            <w:noProof/>
            <w:webHidden/>
          </w:rPr>
          <w:t>50</w:t>
        </w:r>
        <w:r w:rsidR="00A87DA2">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7284350"/>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A87DA2">
        <w:t xml:space="preserve">Figure </w:t>
      </w:r>
      <w:r w:rsidR="00A87DA2">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A87DA2">
        <w:t xml:space="preserve">Figure </w:t>
      </w:r>
      <w:r w:rsidR="00A87DA2">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A87DA2">
        <w:t xml:space="preserve">Figure </w:t>
      </w:r>
      <w:r w:rsidR="00A87DA2">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A87DA2">
        <w:t xml:space="preserve">Table </w:t>
      </w:r>
      <w:r w:rsidR="00A87DA2">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fldSimple w:instr=" SEQ Figure \* ARABIC ">
        <w:r w:rsidR="007E3E3B">
          <w:rPr>
            <w:noProof/>
          </w:rPr>
          <w:t>1</w:t>
        </w:r>
      </w:fldSimple>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55pt;height:244.4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1656541" r:id="rId14"/>
        </w:object>
      </w:r>
    </w:p>
    <w:p w14:paraId="2164B0DD" w14:textId="58387831" w:rsidR="000D16ED" w:rsidRDefault="000D16ED" w:rsidP="000D16ED">
      <w:pPr>
        <w:pStyle w:val="Caption"/>
        <w:jc w:val="center"/>
      </w:pPr>
      <w:bookmarkStart w:id="3" w:name="_Ref368606255"/>
      <w:r>
        <w:t xml:space="preserve">Figure </w:t>
      </w:r>
      <w:fldSimple w:instr=" SEQ Figure \* ARABIC ">
        <w:r w:rsidR="007E3E3B">
          <w:rPr>
            <w:noProof/>
          </w:rPr>
          <w:t>2</w:t>
        </w:r>
      </w:fldSimple>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55pt;height:244.4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1656542" r:id="rId16"/>
        </w:object>
      </w:r>
    </w:p>
    <w:p w14:paraId="2164B0E0" w14:textId="05240908" w:rsidR="000D16ED" w:rsidRDefault="000D16ED" w:rsidP="000D16ED">
      <w:pPr>
        <w:pStyle w:val="Caption"/>
        <w:jc w:val="center"/>
      </w:pPr>
      <w:bookmarkStart w:id="4" w:name="_Ref368606394"/>
      <w:r>
        <w:t xml:space="preserve">Figure </w:t>
      </w:r>
      <w:fldSimple w:instr=" SEQ Figure \* ARABIC ">
        <w:r w:rsidR="007E3E3B">
          <w:rPr>
            <w:noProof/>
          </w:rPr>
          <w:t>3</w:t>
        </w:r>
      </w:fldSimple>
      <w:bookmarkEnd w:id="4"/>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fldSimple w:instr=" SEQ Table \* ARABIC ">
        <w:r w:rsidR="00A87DA2">
          <w:rPr>
            <w:noProof/>
          </w:rPr>
          <w:t>1</w:t>
        </w:r>
      </w:fldSimple>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7284351"/>
      <w:r>
        <w:t>Major changes</w:t>
      </w:r>
      <w:r w:rsidR="008274A4">
        <w:t xml:space="preserve"> in FAST</w:t>
      </w:r>
      <w:bookmarkEnd w:id="7"/>
      <w:bookmarkEnd w:id="8"/>
    </w:p>
    <w:p w14:paraId="3E62E3D8" w14:textId="47D538F9" w:rsidR="000B6622" w:rsidRDefault="000B6622" w:rsidP="000B6622">
      <w:pPr>
        <w:pStyle w:val="Heading2"/>
      </w:pPr>
      <w:bookmarkStart w:id="9" w:name="_Toc447284352"/>
      <w:commentRangeStart w:id="10"/>
      <w:r>
        <w:t>v8.1</w:t>
      </w:r>
      <w:r w:rsidR="007101D0">
        <w:t>5</w:t>
      </w:r>
      <w:r>
        <w:t>.00a-bjj</w:t>
      </w:r>
      <w:commentRangeEnd w:id="10"/>
      <w:r w:rsidR="00FA728E">
        <w:rPr>
          <w:rStyle w:val="CommentReference"/>
          <w:rFonts w:asciiTheme="minorHAnsi" w:eastAsiaTheme="minorHAnsi" w:hAnsiTheme="minorHAnsi" w:cstheme="minorBidi"/>
          <w:b w:val="0"/>
          <w:bCs w:val="0"/>
          <w:color w:val="auto"/>
        </w:rPr>
        <w:commentReference w:id="10"/>
      </w:r>
      <w:bookmarkEnd w:id="9"/>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ToolKit (VTK) output </w:t>
      </w:r>
      <w:r>
        <w:t xml:space="preserve">files that can be read and viewed in standard open-source visualization packages such as </w:t>
      </w:r>
      <w:hyperlink r:id="rId18" w:history="1">
        <w:r w:rsidRPr="003D203B">
          <w:rPr>
            <w:rStyle w:val="Hyperlink"/>
          </w:rPr>
          <w:t>ParaView</w:t>
        </w:r>
      </w:hyperlink>
      <w:r>
        <w:t xml:space="preserve"> or </w:t>
      </w:r>
      <w:hyperlink r:id="rId19" w:history="1">
        <w:r w:rsidRPr="003D203B">
          <w:rPr>
            <w:rStyle w:val="Hyperlink"/>
          </w:rPr>
          <w:t>VisIt</w:t>
        </w:r>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omni-directional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29E59BD7" w:rsidR="000B7FD7" w:rsidRDefault="000B7FD7" w:rsidP="000B6622">
      <w:pPr>
        <w:pStyle w:val="ListParagraph"/>
        <w:numPr>
          <w:ilvl w:val="0"/>
          <w:numId w:val="6"/>
        </w:numPr>
      </w:pPr>
      <w:r>
        <w:t xml:space="preserve">We modified the interfaces of modules in the FAST framework to include a </w:t>
      </w:r>
      <w:r w:rsidR="000C1E34">
        <w:t>new “</w:t>
      </w:r>
      <w:r>
        <w:t>MiscVar</w:t>
      </w:r>
      <w:r w:rsidR="000C1E34">
        <w:t>”</w:t>
      </w:r>
      <w:r>
        <w:t xml:space="preserve"> type</w:t>
      </w:r>
      <w:r w:rsidR="00220BBA">
        <w:t>;</w:t>
      </w:r>
      <w:r w:rsidR="00241375">
        <w:t xml:space="preserve"> most variables contained in the “OtherState” type</w:t>
      </w:r>
      <w:r w:rsidR="00220BBA">
        <w:t>s</w:t>
      </w:r>
      <w:r w:rsidR="00241375">
        <w:t xml:space="preserve"> have been moved to the “MiscVar” type</w:t>
      </w:r>
      <w:r w:rsidR="00220BBA">
        <w:t>s</w:t>
      </w:r>
      <w:r w:rsidR="00241375">
        <w:t xml:space="preserve">. </w:t>
      </w:r>
      <w:r w:rsidR="00FA728E">
        <w:t xml:space="preserve">“OtherState” </w:t>
      </w:r>
      <w:r w:rsidR="00241375">
        <w:t xml:space="preserve">variables </w:t>
      </w:r>
      <w:r w:rsidR="00FA728E">
        <w:t>are now treated like the continuous, discrete, and constraint states in that the states are preserved during a correction step in the FAST glue code and are INTENT(IN)</w:t>
      </w:r>
      <w:r w:rsidR="00241375">
        <w:t xml:space="preserve"> in a module’s CalcOutput routine. “MiscVar” variables are not preserved during a correction step and are INTENT(INOUT) in both a module’s UpdateStates and CalcOutput routines</w:t>
      </w:r>
      <w:r w:rsidR="00FA728E">
        <w:t xml:space="preserve">. </w:t>
      </w:r>
      <w:r>
        <w:t xml:space="preserve">This feature </w:t>
      </w:r>
      <w:r w:rsidR="000C1E34">
        <w:t>is</w:t>
      </w:r>
      <w:r>
        <w:t xml:space="preserve"> invisible to the user, but is essential for developers of new modules. This new </w:t>
      </w:r>
      <w:r w:rsidR="00EB6AE8">
        <w:t xml:space="preserve">MiscVar” </w:t>
      </w:r>
      <w:r>
        <w:t>type will aid in the development of linearization features in future releases.</w:t>
      </w:r>
    </w:p>
    <w:p w14:paraId="1BCF084B" w14:textId="77777777" w:rsidR="00753714" w:rsidRDefault="00753714" w:rsidP="00753714">
      <w:pPr>
        <w:pStyle w:val="ListParagraph"/>
        <w:numPr>
          <w:ilvl w:val="0"/>
          <w:numId w:val="6"/>
        </w:numPr>
      </w:pPr>
      <w:r>
        <w:t xml:space="preserve">We added online documentation of the NWTC_Library source code, generated by </w:t>
      </w:r>
      <w:hyperlink r:id="rId20" w:history="1">
        <w:proofErr w:type="spellStart"/>
        <w:r w:rsidRPr="00311DC5">
          <w:rPr>
            <w:rStyle w:val="Hyperlink"/>
          </w:rPr>
          <w:t>doxygen</w:t>
        </w:r>
        <w:proofErr w:type="spellEnd"/>
      </w:hyperlink>
      <w:r>
        <w:t>.</w:t>
      </w:r>
    </w:p>
    <w:p w14:paraId="33925E37" w14:textId="7AF8085A" w:rsidR="00FE33DE" w:rsidRDefault="00FE33DE" w:rsidP="000B6622">
      <w:pPr>
        <w:pStyle w:val="ListParagraph"/>
        <w:numPr>
          <w:ilvl w:val="0"/>
          <w:numId w:val="6"/>
        </w:numPr>
      </w:pPr>
      <w:r>
        <w:t>We removed the fatal error that occurred when writing text files with simulations longer than 9999.999 seconds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5098DE53" w:rsidR="00241375" w:rsidRDefault="00241375" w:rsidP="00241375">
      <w:pPr>
        <w:pStyle w:val="ListParagraph"/>
        <w:numPr>
          <w:ilvl w:val="0"/>
          <w:numId w:val="6"/>
        </w:num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r>
        <w:t>We fixed a problem with in BeamDyn</w:t>
      </w:r>
      <w:r w:rsidRPr="00506F73">
        <w:t xml:space="preserve"> whereby an initially curved beam induces strain and motion.</w:t>
      </w:r>
    </w:p>
    <w:p w14:paraId="12408D25" w14:textId="1DFEDCA6" w:rsidR="00A35E6C" w:rsidRDefault="00A35E6C" w:rsidP="00241375">
      <w:pPr>
        <w:pStyle w:val="ListParagraph"/>
        <w:numPr>
          <w:ilvl w:val="0"/>
          <w:numId w:val="6"/>
        </w:numPr>
      </w:pPr>
      <w:r>
        <w:t xml:space="preserve">We fixed issues in MAP++ and </w:t>
      </w:r>
      <w:proofErr w:type="spellStart"/>
      <w:r>
        <w:t>MoorDyn</w:t>
      </w:r>
      <w:proofErr w:type="spellEnd"/>
      <w:r>
        <w:t xml:space="preserve"> that prevented simulation of multi-segmented mooring lines.</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OrcaFlex interface that would prevent </w:t>
      </w:r>
      <w:r w:rsidR="000D3D26">
        <w:t>FAST</w:t>
      </w:r>
      <w:r>
        <w:t xml:space="preserve"> from running when </w:t>
      </w:r>
      <w:r>
        <w:rPr>
          <w:b/>
        </w:rPr>
        <w:t>CompMooring</w:t>
      </w:r>
      <w:r w:rsidRPr="006C3228">
        <w:t> = 4</w:t>
      </w:r>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29C7E510" w14:textId="1F83D3FE" w:rsidR="008C3F7C" w:rsidRDefault="008C3F7C" w:rsidP="008C3F7C">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A87DA2">
        <w:t xml:space="preserve">Table </w:t>
      </w:r>
      <w:r w:rsidR="00A87DA2">
        <w:rPr>
          <w:noProof/>
        </w:rPr>
        <w:t>2</w:t>
      </w:r>
      <w:r w:rsidR="00646C14">
        <w:fldChar w:fldCharType="end"/>
      </w:r>
      <w:r>
        <w:t>.</w:t>
      </w:r>
    </w:p>
    <w:p w14:paraId="29033624" w14:textId="77777777" w:rsidR="0055193F" w:rsidRDefault="0055193F" w:rsidP="008C3F7C">
      <w:pPr>
        <w:pStyle w:val="Caption"/>
        <w:keepNext/>
        <w:numPr>
          <w:ilvl w:val="0"/>
          <w:numId w:val="6"/>
        </w:numPr>
        <w:jc w:val="center"/>
      </w:pPr>
      <w:r>
        <w:br w:type="page"/>
      </w:r>
    </w:p>
    <w:p w14:paraId="45375401" w14:textId="1308FA0B" w:rsidR="008C3F7C" w:rsidRDefault="008C3F7C" w:rsidP="006C3228">
      <w:pPr>
        <w:pStyle w:val="Caption"/>
        <w:keepNext/>
        <w:ind w:left="1080"/>
        <w:jc w:val="center"/>
      </w:pPr>
      <w:bookmarkStart w:id="11" w:name="_Ref447128458"/>
      <w:r>
        <w:lastRenderedPageBreak/>
        <w:t xml:space="preserve">Table </w:t>
      </w:r>
      <w:fldSimple w:instr=" SEQ Table \* ARABIC ">
        <w:r w:rsidR="00A87DA2">
          <w:rPr>
            <w:noProof/>
          </w:rPr>
          <w:t>2</w:t>
        </w:r>
      </w:fldSimple>
      <w:bookmarkEnd w:id="11"/>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613951D2" w:rsidR="008C3F7C" w:rsidRPr="0048246B" w:rsidRDefault="00596E01" w:rsidP="00FB2E6F">
            <w:pPr>
              <w:cnfStyle w:val="000000000000" w:firstRow="0" w:lastRow="0" w:firstColumn="0" w:lastColumn="0" w:oddVBand="0" w:evenVBand="0" w:oddHBand="0" w:evenHBand="0" w:firstRowFirstColumn="0" w:firstRowLastColumn="0" w:lastRowFirstColumn="0" w:lastRowLastColumn="0"/>
              <w:rPr>
                <w:highlight w:val="yellow"/>
              </w:rPr>
            </w:pPr>
            <w:ins w:id="12" w:author="Bonnie Jonkman" w:date="2016-04-08T12:04:00Z">
              <w:r w:rsidRPr="00596E01">
                <w:t>v1.03.02a-bjj</w:t>
              </w:r>
            </w:ins>
            <w:del w:id="13" w:author="Bonnie Jonkman" w:date="2016-04-08T12:04:00Z">
              <w:r w:rsidR="008C3F7C" w:rsidRPr="006C3228" w:rsidDel="00596E01">
                <w:rPr>
                  <w:highlight w:val="yellow"/>
                </w:rPr>
                <w:delText>v1.03.00a-bjj</w:delText>
              </w:r>
            </w:del>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52FF67B3" w:rsidR="008C3F7C" w:rsidRPr="0090043E" w:rsidRDefault="00575C17" w:rsidP="00FB2E6F">
            <w:pPr>
              <w:cnfStyle w:val="000000100000" w:firstRow="0" w:lastRow="0" w:firstColumn="0" w:lastColumn="0" w:oddVBand="0" w:evenVBand="0" w:oddHBand="1" w:evenHBand="0" w:firstRowFirstColumn="0" w:firstRowLastColumn="0" w:lastRowFirstColumn="0" w:lastRowLastColumn="0"/>
            </w:pPr>
            <w:r w:rsidRPr="0090043E">
              <w:t>v1.01.02</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v14.04.00a-bjj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12B8309F" w:rsidR="008C3F7C" w:rsidRPr="005C6F8A" w:rsidRDefault="008C3F7C" w:rsidP="0090043E">
            <w:pPr>
              <w:cnfStyle w:val="000000100000" w:firstRow="0" w:lastRow="0" w:firstColumn="0" w:lastColumn="0" w:oddVBand="0" w:evenVBand="0" w:oddHBand="1" w:evenHBand="0" w:firstRowFirstColumn="0" w:firstRowLastColumn="0" w:lastRowFirstColumn="0" w:lastRowLastColumn="0"/>
              <w:rPr>
                <w:highlight w:val="yellow"/>
              </w:rPr>
            </w:pPr>
            <w:del w:id="14" w:author="Bonnie Jonkman" w:date="2016-04-05T10:26:00Z">
              <w:r w:rsidRPr="0090043E" w:rsidDel="00026AC2">
                <w:delText>v15.00.00a-bjj</w:delText>
              </w:r>
            </w:del>
            <w:ins w:id="15" w:author="Bonnie Jonkman" w:date="2016-04-05T10:26:00Z">
              <w:r w:rsidR="00026AC2" w:rsidRPr="0090043E">
                <w:t>v15.02.03</w:t>
              </w:r>
            </w:ins>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v3.01.00a-adp</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45D59017" w:rsidR="008C3F7C" w:rsidRPr="0048246B" w:rsidRDefault="008E03AB" w:rsidP="00FB2E6F">
            <w:pPr>
              <w:cnfStyle w:val="000000100000" w:firstRow="0" w:lastRow="0" w:firstColumn="0" w:lastColumn="0" w:oddVBand="0" w:evenVBand="0" w:oddHBand="1" w:evenHBand="0" w:firstRowFirstColumn="0" w:firstRowLastColumn="0" w:lastRowFirstColumn="0" w:lastRowLastColumn="0"/>
              <w:rPr>
                <w:highlight w:val="yellow"/>
              </w:rPr>
            </w:pPr>
            <w:ins w:id="16" w:author="Bonnie Jonkman" w:date="2016-04-08T21:35:00Z">
              <w:r w:rsidRPr="008E03AB">
                <w:t>v1.05.00a-bjj</w:t>
              </w:r>
            </w:ins>
            <w:del w:id="17" w:author="Bonnie Jonkman" w:date="2016-04-08T21:35:00Z">
              <w:r w:rsidR="008C3F7C" w:rsidRPr="006C3228" w:rsidDel="008E03AB">
                <w:rPr>
                  <w:highlight w:val="yellow"/>
                </w:rPr>
                <w:delText>v1.03.01a-bjj</w:delText>
              </w:r>
            </w:del>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0D16374F"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ins w:id="18" w:author="Bonnie Jonkman" w:date="2016-04-08T21:35:00Z">
              <w:r w:rsidRPr="008E03AB">
                <w:t>v1.02.01-sp</w:t>
              </w:r>
            </w:ins>
            <w:del w:id="19" w:author="Bonnie Jonkman" w:date="2016-04-08T21:35:00Z">
              <w:r w:rsidR="008C3F7C" w:rsidRPr="005C6F8A" w:rsidDel="008E03AB">
                <w:rPr>
                  <w:highlight w:val="yellow"/>
                </w:rPr>
                <w:delText>v1.00.01-wgl</w:delText>
              </w:r>
            </w:del>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v2.03.00c-adp</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v1.02.00a-rrd</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E3C977B"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ins w:id="20" w:author="Bonnie Jonkman" w:date="2016-04-04T14:02:00Z">
              <w:r>
                <w:t>1.2</w:t>
              </w:r>
            </w:ins>
            <w:ins w:id="21" w:author="Bonnie Jonkman" w:date="2016-04-04T14:10:00Z">
              <w:r w:rsidR="00E965E2">
                <w:t>0</w:t>
              </w:r>
            </w:ins>
            <w:ins w:id="22" w:author="Bonnie Jonkman" w:date="2016-04-04T14:02:00Z">
              <w:r>
                <w:t>.10</w:t>
              </w:r>
            </w:ins>
            <w:del w:id="23" w:author="Bonnie Jonkman" w:date="2016-04-04T14:02:00Z">
              <w:r w:rsidR="008C3F7C" w:rsidRPr="0090043E" w:rsidDel="00246AC2">
                <w:delText>1.10.01</w:delText>
              </w:r>
            </w:del>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v1.01.02-yhb</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2E349F93" w:rsidR="008C3F7C" w:rsidRPr="0048246B" w:rsidRDefault="00E860E1" w:rsidP="00E860E1">
            <w:pPr>
              <w:cnfStyle w:val="000000100000" w:firstRow="0" w:lastRow="0" w:firstColumn="0" w:lastColumn="0" w:oddVBand="0" w:evenVBand="0" w:oddHBand="1" w:evenHBand="0" w:firstRowFirstColumn="0" w:firstRowLastColumn="0" w:lastRowFirstColumn="0" w:lastRowLastColumn="0"/>
              <w:rPr>
                <w:highlight w:val="yellow"/>
              </w:rPr>
            </w:pPr>
            <w:r w:rsidRPr="00E860E1">
              <w:t>v1.01.02F</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21B84732" w:rsidR="008C3F7C" w:rsidRPr="005C6F8A" w:rsidRDefault="008E03AB" w:rsidP="00FB2E6F">
            <w:pPr>
              <w:cnfStyle w:val="000000000000" w:firstRow="0" w:lastRow="0" w:firstColumn="0" w:lastColumn="0" w:oddVBand="0" w:evenVBand="0" w:oddHBand="0" w:evenHBand="0" w:firstRowFirstColumn="0" w:firstRowLastColumn="0" w:lastRowFirstColumn="0" w:lastRowLastColumn="0"/>
              <w:rPr>
                <w:highlight w:val="yellow"/>
              </w:rPr>
            </w:pPr>
            <w:ins w:id="24" w:author="Bonnie Jonkman" w:date="2016-04-08T21:36:00Z">
              <w:r w:rsidRPr="008E03AB">
                <w:t>v1.01.00</w:t>
              </w:r>
            </w:ins>
            <w:del w:id="25" w:author="Bonnie Jonkman" w:date="2016-04-08T21:36:00Z">
              <w:r w:rsidR="008C3F7C" w:rsidRPr="005C6F8A" w:rsidDel="008E03AB">
                <w:rPr>
                  <w:highlight w:val="yellow"/>
                </w:rPr>
                <w:delText>v1.00.00a-adp</w:delText>
              </w:r>
            </w:del>
            <w:bookmarkStart w:id="26" w:name="_GoBack"/>
            <w:bookmarkEnd w:id="26"/>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v1.00.01</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v1.01.01-by</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77777777"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3556B8E6"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ins w:id="27" w:author="Bonnie Jonkman" w:date="2016-04-04T14:03:00Z">
              <w:r>
                <w:t>v</w:t>
              </w:r>
            </w:ins>
            <w:ins w:id="28" w:author="Bonnie Jonkman" w:date="2016-04-04T14:02:00Z">
              <w:r w:rsidR="00F201C8" w:rsidRPr="0090043E">
                <w:t>2</w:t>
              </w:r>
              <w:r w:rsidR="00ED6864">
                <w:t>.08.0</w:t>
              </w:r>
            </w:ins>
            <w:ins w:id="29" w:author="Bonnie Jonkman" w:date="2016-04-05T21:42:00Z">
              <w:r w:rsidR="00ED6864">
                <w:t>0</w:t>
              </w:r>
            </w:ins>
            <w:del w:id="30" w:author="Bonnie Jonkman" w:date="2016-04-04T14:02:00Z">
              <w:r w:rsidR="008C3F7C" w:rsidRPr="0090043E" w:rsidDel="00F201C8">
                <w:delText>v2.06.05a-bjj</w:delText>
              </w:r>
            </w:del>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4945C3CC" w:rsidR="008C3F7C" w:rsidRPr="0048246B" w:rsidRDefault="0003288E" w:rsidP="00FB2E6F">
            <w:pPr>
              <w:cnfStyle w:val="000000100000" w:firstRow="0" w:lastRow="0" w:firstColumn="0" w:lastColumn="0" w:oddVBand="0" w:evenVBand="0" w:oddHBand="1" w:evenHBand="0" w:firstRowFirstColumn="0" w:firstRowLastColumn="0" w:lastRowFirstColumn="0" w:lastRowLastColumn="0"/>
              <w:rPr>
                <w:highlight w:val="yellow"/>
              </w:rPr>
            </w:pPr>
            <w:ins w:id="31" w:author="Bonnie Jonkman" w:date="2016-04-08T12:24:00Z">
              <w:r w:rsidRPr="0003288E">
                <w:t>v3.01.00</w:t>
              </w:r>
            </w:ins>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32" w:name="_Toc447284353"/>
      <w:r>
        <w:t>v8.1</w:t>
      </w:r>
      <w:r w:rsidR="001A0C92">
        <w:t>2</w:t>
      </w:r>
      <w:r>
        <w:t>.00a-bjj</w:t>
      </w:r>
      <w:bookmarkEnd w:id="32"/>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1"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w:t>
      </w:r>
      <w:r w:rsidR="000A6F08">
        <w:lastRenderedPageBreak/>
        <w:t xml:space="preserve">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2"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23"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4"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A87DA2">
        <w:t>Checkpoint Files (Restart Capability)</w:t>
      </w:r>
      <w:r>
        <w:fldChar w:fldCharType="end"/>
      </w:r>
      <w:r>
        <w:t>” and “</w:t>
      </w:r>
      <w:r>
        <w:fldChar w:fldCharType="begin"/>
      </w:r>
      <w:r>
        <w:instrText xml:space="preserve"> REF _Ref431889076 \h </w:instrText>
      </w:r>
      <w:r>
        <w:fldChar w:fldCharType="separate"/>
      </w:r>
      <w:r w:rsidR="00A87DA2">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33" w:name="_Toc447284354"/>
      <w:r>
        <w:lastRenderedPageBreak/>
        <w:t>v8.10.00a-bjj</w:t>
      </w:r>
      <w:bookmarkEnd w:id="33"/>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5"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A87DA2">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6"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7"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8"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9"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34" w:name="_Toc447284355"/>
      <w:r>
        <w:t>v8.09.00a-bjj</w:t>
      </w:r>
      <w:bookmarkEnd w:id="34"/>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lastRenderedPageBreak/>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30"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35" w:name="_Ref412116139"/>
      <w:bookmarkStart w:id="36" w:name="_Toc447284356"/>
      <w:r>
        <w:t>v8.08.00c-bjj</w:t>
      </w:r>
      <w:bookmarkEnd w:id="35"/>
      <w:bookmarkEnd w:id="36"/>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1"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2"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37" w:name="_Ref391841077"/>
      <w:r w:rsidR="002C1FAC" w:rsidRPr="00AC31AB">
        <w:rPr>
          <w:rStyle w:val="FootnoteReference"/>
          <w:rFonts w:eastAsia="Times New Roman" w:cs="Times New Roman"/>
          <w:color w:val="000000"/>
        </w:rPr>
        <w:footnoteReference w:id="6"/>
      </w:r>
      <w:bookmarkEnd w:id="37"/>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A87DA2">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A87DA2">
        <w:t xml:space="preserve">Figure </w:t>
      </w:r>
      <w:r w:rsidR="00A87DA2">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lastRenderedPageBreak/>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38" w:name="_Toc447284357"/>
      <w:r>
        <w:t>v8.03.02b-bjj</w:t>
      </w:r>
      <w:bookmarkEnd w:id="38"/>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3"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39" w:name="_Ref415574957"/>
      <w:bookmarkStart w:id="40" w:name="_Toc447284358"/>
      <w:r>
        <w:lastRenderedPageBreak/>
        <w:t>FAST v8 Input and Output Files</w:t>
      </w:r>
      <w:bookmarkEnd w:id="39"/>
      <w:bookmarkEnd w:id="40"/>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A87DA2">
        <w:t xml:space="preserve">Figure </w:t>
      </w:r>
      <w:r w:rsidR="00A87DA2">
        <w:rPr>
          <w:noProof/>
        </w:rPr>
        <w:t>4</w:t>
      </w:r>
      <w:r>
        <w:fldChar w:fldCharType="end"/>
      </w:r>
      <w:r>
        <w:t>.</w:t>
      </w:r>
      <w:r w:rsidR="00604402">
        <w:t xml:space="preserve"> </w:t>
      </w:r>
    </w:p>
    <w:p w14:paraId="1A9166D1" w14:textId="37CBCBA3" w:rsidR="00604402" w:rsidRDefault="00604402" w:rsidP="00AD1B9B">
      <w:pPr>
        <w:pStyle w:val="Heading2"/>
      </w:pPr>
      <w:bookmarkStart w:id="41" w:name="_Toc447284359"/>
      <w:r>
        <w:t>File Naming Conventions</w:t>
      </w:r>
      <w:bookmarkEnd w:id="41"/>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&lt;RootName&gt;.&lt;ext&gt;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 xml:space="preserve">&lt;RootName&gt;.&lt;ModName&gt;.&lt;ext&gt; </w:t>
      </w:r>
      <w:r w:rsidR="00604402">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A87DA2">
        <w:t xml:space="preserve">Table </w:t>
      </w:r>
      <w:r w:rsidR="00A87DA2">
        <w:rPr>
          <w:noProof/>
        </w:rPr>
        <w:t>2</w:t>
      </w:r>
      <w:r w:rsidR="006C3228">
        <w:fldChar w:fldCharType="end"/>
      </w:r>
      <w:r w:rsidR="006A694B">
        <w:t>)</w:t>
      </w:r>
      <w:r w:rsidR="00604402">
        <w:t>, and &lt;</w:t>
      </w:r>
      <w:proofErr w:type="spellStart"/>
      <w:r w:rsidR="00604402">
        <w:t>ext</w:t>
      </w:r>
      <w:proofErr w:type="spellEnd"/>
      <w:r w:rsidR="00604402">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r w:rsidRPr="002119FB">
              <w:rPr>
                <w:b w:val="0"/>
              </w:rPr>
              <w:t>vtp</w:t>
            </w:r>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&lt;RootName&gt;.SFunc.&lt;ext&gt;</w:t>
      </w:r>
      <w:r>
        <w:br/>
        <w:t>and</w:t>
      </w:r>
      <w:r>
        <w:br/>
      </w:r>
      <w:r>
        <w:tab/>
      </w:r>
      <w:r>
        <w:tab/>
      </w:r>
      <w:r>
        <w:tab/>
        <w:t>&lt;RootName&gt;.SFunc.&lt;ModName&gt;.&lt;ext&gt;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&lt;RootName&gt;.&lt;timeStep&gt;.dll.chkp</w:t>
      </w:r>
    </w:p>
    <w:p w14:paraId="38B5B5B8" w14:textId="55321183" w:rsidR="00AB47F4" w:rsidRDefault="00AB47F4" w:rsidP="00AB47F4">
      <w:pPr>
        <w:pStyle w:val="Heading3"/>
      </w:pPr>
      <w:commentRangeStart w:id="42"/>
      <w:r>
        <w:t>Visualization File Naming Convention</w:t>
      </w:r>
      <w:commentRangeEnd w:id="42"/>
      <w:r w:rsidR="00791D80">
        <w:rPr>
          <w:rStyle w:val="CommentReference"/>
          <w:rFonts w:asciiTheme="minorHAnsi" w:eastAsiaTheme="minorHAnsi" w:hAnsiTheme="minorHAnsi" w:cstheme="minorBidi"/>
          <w:b w:val="0"/>
          <w:bCs w:val="0"/>
          <w:color w:val="auto"/>
        </w:rPr>
        <w:commentReference w:id="42"/>
      </w:r>
    </w:p>
    <w:p w14:paraId="7CD6A1AF" w14:textId="1461AE5E" w:rsidR="00AB47F4" w:rsidRDefault="00AB47F4" w:rsidP="002119FB">
      <w:r>
        <w:t xml:space="preserve">When FAST generates visualization files, it generates many .vtp files. There is one file per mesh per </w:t>
      </w:r>
      <w:r w:rsidR="00E32D88">
        <w:t xml:space="preserve">output time step (as specified by </w:t>
      </w:r>
      <w:r w:rsidR="006729B2">
        <w:t xml:space="preserve">input parameter </w:t>
      </w:r>
      <w:r w:rsidR="00E32D88" w:rsidRPr="002119FB">
        <w:rPr>
          <w:b/>
        </w:rPr>
        <w:t>VTK_fps</w:t>
      </w:r>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&lt;RootName&gt;.&lt;MeshName&gt;.t&lt;step#&gt;.vtp</w:t>
      </w:r>
    </w:p>
    <w:p w14:paraId="0A82ECD2" w14:textId="77777777" w:rsidR="00791D80" w:rsidRPr="00AB47F4" w:rsidRDefault="00791D80" w:rsidP="002119FB"/>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43" w:name="_Ref352753427"/>
      <w:r>
        <w:t xml:space="preserve">Figure </w:t>
      </w:r>
      <w:fldSimple w:instr=" SEQ Figure \* ARABIC ">
        <w:r w:rsidR="007E3E3B">
          <w:rPr>
            <w:noProof/>
          </w:rPr>
          <w:t>4</w:t>
        </w:r>
      </w:fldSimple>
      <w:bookmarkEnd w:id="43"/>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44" w:name="_Ref391883796"/>
      <w:bookmarkStart w:id="45" w:name="_Toc447284360"/>
      <w:bookmarkStart w:id="46" w:name="_Ref352702959"/>
      <w:r>
        <w:lastRenderedPageBreak/>
        <w:t xml:space="preserve">Variables Specified in the </w:t>
      </w:r>
      <w:r w:rsidR="007A051E">
        <w:t>FAST Primary Input File</w:t>
      </w:r>
      <w:bookmarkEnd w:id="44"/>
      <w:bookmarkEnd w:id="45"/>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A87DA2">
        <w:t xml:space="preserve">Appendix </w:t>
      </w:r>
      <w:r w:rsidR="00A87DA2">
        <w:rPr>
          <w:noProof/>
        </w:rPr>
        <w:t>A</w:t>
      </w:r>
      <w:r w:rsidR="00A87DA2">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r w:rsidR="005C6F8A">
        <w:t xml:space="preserve">is </w:t>
      </w:r>
      <w:r>
        <w:t>always used when running FAST.</w:t>
      </w:r>
    </w:p>
    <w:p w14:paraId="2733C1BD" w14:textId="0FD20019" w:rsidR="004D65DE" w:rsidRDefault="004D65DE" w:rsidP="004A39F6">
      <w:r>
        <w:t xml:space="preserve">If </w:t>
      </w:r>
      <w:r w:rsidRPr="004C70AA">
        <w:rPr>
          <w:b/>
        </w:rPr>
        <w:t>CompElast</w:t>
      </w:r>
      <w:r>
        <w:t xml:space="preserve"> is set to 2, the blade-related inputs and outputs from the ElastoDyn module are unused, replaced with those available in the BeamDyn module.</w:t>
      </w:r>
      <w:r w:rsidR="00C26C84">
        <w:t xml:space="preserve"> That is, if </w:t>
      </w:r>
      <w:r w:rsidR="00C26C84" w:rsidRPr="004C70AA">
        <w:rPr>
          <w:b/>
        </w:rPr>
        <w:t>CompElast</w:t>
      </w:r>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r w:rsidR="00C26C84">
        <w:rPr>
          <w:b/>
        </w:rPr>
        <w:t>Edge</w:t>
      </w:r>
      <w:r w:rsidR="00C26C84" w:rsidRPr="00957F38">
        <w:rPr>
          <w:b/>
        </w:rPr>
        <w:t>DOF</w:t>
      </w:r>
      <w:r w:rsidR="00C26C84">
        <w:t>,</w:t>
      </w:r>
      <w:r w:rsidR="00C26C84" w:rsidRPr="00957F38">
        <w:rPr>
          <w:b/>
        </w:rPr>
        <w:t xml:space="preserve"> </w:t>
      </w:r>
      <w:r w:rsidR="00C26C84">
        <w:rPr>
          <w:b/>
        </w:rPr>
        <w:t>OoPDefl</w:t>
      </w:r>
      <w:r w:rsidR="00C26C84">
        <w:t>,</w:t>
      </w:r>
      <w:r w:rsidR="00C26C84" w:rsidRPr="00957F38">
        <w:rPr>
          <w:b/>
        </w:rPr>
        <w:t xml:space="preserve"> </w:t>
      </w:r>
      <w:r w:rsidR="00C26C84">
        <w:rPr>
          <w:b/>
        </w:rPr>
        <w:t>IPDefl</w:t>
      </w:r>
      <w:r w:rsidR="00C26C84">
        <w:t>,</w:t>
      </w:r>
      <w:r w:rsidR="00C26C84" w:rsidRPr="00957F38">
        <w:rPr>
          <w:b/>
        </w:rPr>
        <w:t xml:space="preserve"> </w:t>
      </w:r>
      <w:r w:rsidR="00C26C84">
        <w:rPr>
          <w:b/>
        </w:rPr>
        <w:t>TipRad</w:t>
      </w:r>
      <w:r w:rsidR="00C26C84">
        <w:t>,</w:t>
      </w:r>
      <w:r w:rsidR="00C26C84" w:rsidRPr="00957F38">
        <w:rPr>
          <w:b/>
        </w:rPr>
        <w:t xml:space="preserve"> </w:t>
      </w:r>
      <w:r w:rsidR="00C26C84">
        <w:rPr>
          <w:b/>
        </w:rPr>
        <w:t>TipMass(1-3)</w:t>
      </w:r>
      <w:r w:rsidR="00C26C84">
        <w:t>,</w:t>
      </w:r>
      <w:r w:rsidR="00C26C84" w:rsidRPr="00957F38">
        <w:rPr>
          <w:b/>
        </w:rPr>
        <w:t xml:space="preserve"> </w:t>
      </w:r>
      <w:r w:rsidR="00C26C84">
        <w:rPr>
          <w:b/>
        </w:rPr>
        <w:t>BldNodes</w:t>
      </w:r>
      <w:r w:rsidR="00C26C84">
        <w:t>,</w:t>
      </w:r>
      <w:r w:rsidR="00C26C84" w:rsidRPr="00957F38">
        <w:rPr>
          <w:b/>
        </w:rPr>
        <w:t xml:space="preserve"> </w:t>
      </w:r>
      <w:r w:rsidR="00C26C84">
        <w:rPr>
          <w:b/>
        </w:rPr>
        <w:t>BldFile(1-3)</w:t>
      </w:r>
      <w:r w:rsidR="00C26C84">
        <w:t>,</w:t>
      </w:r>
      <w:r w:rsidR="00C26C84" w:rsidRPr="00957F38">
        <w:rPr>
          <w:b/>
        </w:rPr>
        <w:t xml:space="preserve"> </w:t>
      </w:r>
      <w:r w:rsidR="00C26C84">
        <w:rPr>
          <w:b/>
        </w:rPr>
        <w:t>NblGages</w:t>
      </w:r>
      <w:r w:rsidR="00C26C84">
        <w:t xml:space="preserve">, and </w:t>
      </w:r>
      <w:r w:rsidR="00C26C84">
        <w:rPr>
          <w:b/>
        </w:rPr>
        <w:t>BldGagNd</w:t>
      </w:r>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r>
        <w:t xml:space="preserve">CompInflow: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r w:rsidRPr="00306F41">
        <w:rPr>
          <w:b/>
        </w:rPr>
        <w:t>CompElast</w:t>
      </w:r>
      <w:r>
        <w:t xml:space="preserve"> is set to 1 and </w:t>
      </w:r>
      <w:r w:rsidRPr="00306F41">
        <w:rPr>
          <w:b/>
        </w:rPr>
        <w:t>CompAero</w:t>
      </w:r>
      <w:r>
        <w:t xml:space="preserve"> is set to 1, the blade discretization specified in AeroDyn v14 will be used for discretization of the blade structural model of ElastoDyn (in this case, input </w:t>
      </w:r>
      <w:r w:rsidRPr="00306F41">
        <w:rPr>
          <w:b/>
        </w:rPr>
        <w:t>BldNodes</w:t>
      </w:r>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r w:rsidRPr="00306F41">
        <w:rPr>
          <w:b/>
        </w:rPr>
        <w:t>CompAero</w:t>
      </w:r>
      <w:r>
        <w:t xml:space="preserve"> is set to 2,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r w:rsidRPr="00306F41">
        <w:rPr>
          <w:b/>
        </w:rPr>
        <w:t>CompElast</w:t>
      </w:r>
      <w:r>
        <w:t xml:space="preserve"> is set to 1 and </w:t>
      </w:r>
      <w:r w:rsidRPr="00306F41">
        <w:rPr>
          <w:b/>
        </w:rPr>
        <w:t>CompAero</w:t>
      </w:r>
      <w:r>
        <w:t xml:space="preserve"> is set to 2, input </w:t>
      </w:r>
      <w:r w:rsidRPr="00957F38">
        <w:rPr>
          <w:b/>
        </w:rPr>
        <w:t>PitchAxis</w:t>
      </w:r>
      <w:r>
        <w:t xml:space="preserve"> in the ElastoDyn blade input file is unused because the specification of aerodynamic center in AeroDyn v15 replaces the need for </w:t>
      </w:r>
      <w:r w:rsidRPr="00957F38">
        <w:rPr>
          <w:b/>
        </w:rPr>
        <w:t>PitchAxis</w:t>
      </w:r>
      <w:r>
        <w:t>.</w:t>
      </w:r>
    </w:p>
    <w:p w14:paraId="3420D7B5" w14:textId="6309F54E" w:rsidR="004C70AA" w:rsidRDefault="004C70AA" w:rsidP="00460C71">
      <w:r>
        <w:t xml:space="preserve">If </w:t>
      </w:r>
      <w:r w:rsidRPr="004C70AA">
        <w:rPr>
          <w:b/>
        </w:rPr>
        <w:t>CompElast</w:t>
      </w:r>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A87DA2">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A87DA2">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r w:rsidR="00A06914">
        <w:t xml:space="preserve">Python code to read </w:t>
      </w:r>
      <w:r w:rsidR="00FE33DE">
        <w:t>FAST output</w:t>
      </w:r>
      <w:r w:rsidR="00A06914">
        <w:t xml:space="preserve"> files exists in WISDEM’s </w:t>
      </w:r>
      <w:hyperlink r:id="rId36" w:history="1">
        <w:r w:rsidR="00A06914" w:rsidRPr="00A06914">
          <w:rPr>
            <w:rStyle w:val="Hyperlink"/>
          </w:rPr>
          <w:t xml:space="preserve">AeroelasticSE </w:t>
        </w:r>
      </w:hyperlink>
      <w:r w:rsidR="00A06914">
        <w:t xml:space="preserve">repository. </w:t>
      </w:r>
      <w:r w:rsidR="00352D3A">
        <w:t xml:space="preserve">The NREL post-processors </w:t>
      </w:r>
      <w:hyperlink r:id="rId37" w:history="1">
        <w:r w:rsidR="00352D3A" w:rsidRPr="008429AE">
          <w:rPr>
            <w:rStyle w:val="Hyperlink"/>
          </w:rPr>
          <w:t>Crunch</w:t>
        </w:r>
      </w:hyperlink>
      <w:r w:rsidR="00352D3A">
        <w:t xml:space="preserve"> and </w:t>
      </w:r>
      <w:hyperlink r:id="rId38" w:history="1">
        <w:r w:rsidR="00352D3A" w:rsidRPr="008429AE">
          <w:rPr>
            <w:rStyle w:val="Hyperlink"/>
          </w:rPr>
          <w:t>MCrunch</w:t>
        </w:r>
      </w:hyperlink>
      <w:r w:rsidR="002119FB">
        <w:t xml:space="preserve"> </w:t>
      </w:r>
      <w:r w:rsidR="00352D3A">
        <w:t>can also read these binary files.</w:t>
      </w:r>
    </w:p>
    <w:p w14:paraId="2164B3DA" w14:textId="77777777" w:rsidR="00441220" w:rsidRDefault="00441220" w:rsidP="00AD1B9B">
      <w:pPr>
        <w:pStyle w:val="Heading4"/>
      </w:pPr>
      <w:r>
        <w:t>TabDelim: Use tab delimiters in text tabular output file? [T/F]</w:t>
      </w:r>
    </w:p>
    <w:p w14:paraId="2164B3DB" w14:textId="10A5FC6D" w:rsidR="00441220" w:rsidRPr="00441220" w:rsidRDefault="00AB6BDA" w:rsidP="00441220">
      <w:r>
        <w:t xml:space="preserve">When </w:t>
      </w:r>
      <w:r w:rsidR="00441220">
        <w:rPr>
          <w:b/>
        </w:rPr>
        <w:t>OutFileFmt</w:t>
      </w:r>
      <w:r w:rsidR="00D173FD">
        <w:rPr>
          <w:b/>
        </w:rPr>
        <w:t> </w:t>
      </w:r>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9" w:history="1">
        <w:r w:rsidR="003D203B" w:rsidRPr="003D203B">
          <w:rPr>
            <w:rStyle w:val="Hyperlink"/>
          </w:rPr>
          <w:t>Visualization ToolKit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40" w:history="1">
        <w:r w:rsidR="007567BB" w:rsidRPr="003D203B">
          <w:rPr>
            <w:rStyle w:val="Hyperlink"/>
          </w:rPr>
          <w:t>ParaView</w:t>
        </w:r>
      </w:hyperlink>
      <w:r w:rsidR="007567BB">
        <w:t xml:space="preserve"> </w:t>
      </w:r>
      <w:r w:rsidR="003D203B">
        <w:t>or</w:t>
      </w:r>
      <w:r w:rsidR="007567BB">
        <w:t xml:space="preserve"> </w:t>
      </w:r>
      <w:hyperlink r:id="rId41" w:history="1">
        <w:r w:rsidR="007567BB" w:rsidRPr="003D203B">
          <w:rPr>
            <w:rStyle w:val="Hyperlink"/>
          </w:rPr>
          <w:t>VisIt</w:t>
        </w:r>
      </w:hyperlink>
      <w:r w:rsidR="007567BB">
        <w:t>.</w:t>
      </w:r>
    </w:p>
    <w:p w14:paraId="3C84C0EA" w14:textId="4A6DCA6F" w:rsidR="00B16FD8" w:rsidRDefault="00B16FD8" w:rsidP="008B7E20">
      <w:pPr>
        <w:pStyle w:val="Heading4"/>
      </w:pPr>
      <w:r w:rsidRPr="00B16FD8">
        <w:t>WrVTK</w:t>
      </w:r>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08A7BA4E" w:rsidR="00B16FD8" w:rsidRDefault="00B16FD8">
      <w:r>
        <w:t xml:space="preserve">When </w:t>
      </w:r>
      <w:r w:rsidR="00C202D9" w:rsidRPr="008B7E20">
        <w:rPr>
          <w:b/>
        </w:rPr>
        <w:t>WrVTK</w:t>
      </w:r>
      <w:r w:rsidR="00C202D9">
        <w:t xml:space="preserve"> = 0,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r w:rsidR="00C202D9" w:rsidRPr="00126F92">
        <w:rPr>
          <w:b/>
        </w:rPr>
        <w:t>WrVTK</w:t>
      </w:r>
      <w:r w:rsidR="00C202D9">
        <w:t> = 1, FAST will generate visualization data only at the initialization step</w:t>
      </w:r>
      <w:r w:rsidR="00FC5E0C">
        <w:t xml:space="preserve"> for visualizing the reference and initial configurations</w:t>
      </w:r>
      <w:del w:id="47" w:author="jjonkman" w:date="2016-04-07T13:55:00Z">
        <w:r w:rsidR="005C6F8A" w:rsidDel="00532B6F">
          <w:delText xml:space="preserve"> (or debugging output)</w:delText>
        </w:r>
      </w:del>
      <w:r w:rsidR="001F200C">
        <w:t xml:space="preserve">. When </w:t>
      </w:r>
      <w:r w:rsidR="001F200C" w:rsidRPr="00126F92">
        <w:rPr>
          <w:b/>
        </w:rPr>
        <w:t>WrVTK</w:t>
      </w:r>
      <w:r w:rsidR="001F200C">
        <w:t xml:space="preserve"> = 2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r w:rsidR="001F200C" w:rsidRPr="008B7E20">
        <w:rPr>
          <w:b/>
        </w:rPr>
        <w:t>VTK_fps</w:t>
      </w:r>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r w:rsidRPr="00B16FD8">
        <w:t>VTK_type</w:t>
      </w:r>
      <w:r>
        <w:t xml:space="preserve">: </w:t>
      </w:r>
      <w:r w:rsidRPr="00B16FD8">
        <w:t>Type of VTK visualization data</w:t>
      </w:r>
      <w:r>
        <w:t xml:space="preserve"> [1, 2, or 3]</w:t>
      </w:r>
    </w:p>
    <w:p w14:paraId="0FB0C0A6" w14:textId="3CFD81BB" w:rsidR="00B16FD8" w:rsidRDefault="007567BB">
      <w:r>
        <w:rPr>
          <w:b/>
        </w:rPr>
        <w:t>VTK_type</w:t>
      </w:r>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r w:rsidR="001F200C" w:rsidRPr="00126F92">
        <w:rPr>
          <w:b/>
        </w:rPr>
        <w:t>WrVTK</w:t>
      </w:r>
      <w:r w:rsidR="001F200C">
        <w:t> = 0.</w:t>
      </w:r>
    </w:p>
    <w:p w14:paraId="1E8229EA" w14:textId="32EBF0AC" w:rsidR="00765337" w:rsidRDefault="007567BB" w:rsidP="00765337">
      <w:r w:rsidRPr="008B7E20">
        <w:lastRenderedPageBreak/>
        <w:t xml:space="preserve">When </w:t>
      </w:r>
      <w:r>
        <w:rPr>
          <w:b/>
        </w:rPr>
        <w:t xml:space="preserve">VTK_type </w:t>
      </w:r>
      <w:r>
        <w:t xml:space="preserve">is </w:t>
      </w:r>
      <w:proofErr w:type="gramStart"/>
      <w:r>
        <w:t>1</w:t>
      </w:r>
      <w:proofErr w:type="gramEnd"/>
      <w:r>
        <w:t>,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A87DA2">
        <w:t xml:space="preserve">Table </w:t>
      </w:r>
      <w:r w:rsidR="00A87DA2">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r w:rsidR="008B7E20">
        <w:rPr>
          <w:b/>
        </w:rPr>
        <w:t xml:space="preserve">CompAero </w:t>
      </w:r>
      <w:r w:rsidR="008B7E20" w:rsidRPr="008B7E20">
        <w:t>must be</w:t>
      </w:r>
      <w:r w:rsidR="008B7E20">
        <w:rPr>
          <w:b/>
        </w:rPr>
        <w:t xml:space="preserve"> </w:t>
      </w:r>
      <w:r w:rsidR="008B7E20">
        <w:t>2)</w:t>
      </w:r>
      <w:r w:rsidR="000F360F">
        <w:t>,</w:t>
      </w:r>
      <w:r w:rsidR="008B7E20">
        <w:t xml:space="preserve"> and AeroDyn’s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r>
        <w:rPr>
          <w:b/>
        </w:rPr>
        <w:t xml:space="preserve">VTK_type </w:t>
      </w:r>
      <w:r>
        <w:t xml:space="preserve">is 2,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A87DA2">
        <w:t xml:space="preserve">Table </w:t>
      </w:r>
      <w:r w:rsidR="00A87DA2">
        <w:rPr>
          <w:noProof/>
        </w:rPr>
        <w:t>4</w:t>
      </w:r>
      <w:r>
        <w:fldChar w:fldCharType="end"/>
      </w:r>
      <w:r>
        <w:t>.</w:t>
      </w:r>
    </w:p>
    <w:p w14:paraId="2B9FB5B6" w14:textId="63612732" w:rsidR="00765337" w:rsidRDefault="00765337" w:rsidP="00765337">
      <w:r w:rsidRPr="000F5694">
        <w:t xml:space="preserve">When </w:t>
      </w:r>
      <w:r>
        <w:rPr>
          <w:b/>
        </w:rPr>
        <w:t xml:space="preserve">VTK_type </w:t>
      </w:r>
      <w:r>
        <w:t xml:space="preserve">is 3,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A87DA2">
        <w:t xml:space="preserve">Table </w:t>
      </w:r>
      <w:r w:rsidR="00A87DA2">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48" w:name="_Ref446682547"/>
      <w:r>
        <w:t xml:space="preserve">Table </w:t>
      </w:r>
      <w:fldSimple w:instr=" SEQ Table \* ARABIC ">
        <w:r w:rsidR="00A87DA2">
          <w:rPr>
            <w:noProof/>
          </w:rPr>
          <w:t>3</w:t>
        </w:r>
      </w:fldSimple>
      <w:bookmarkEnd w:id="48"/>
      <w:r>
        <w:t>: Surface</w:t>
      </w:r>
      <w:r>
        <w:rPr>
          <w:noProof/>
        </w:rPr>
        <w:t xml:space="preserve"> Visualization Features</w:t>
      </w:r>
    </w:p>
    <w:tbl>
      <w:tblPr>
        <w:tblStyle w:val="LightList-Accent1"/>
        <w:tblW w:w="0" w:type="auto"/>
        <w:tblLook w:val="04A0" w:firstRow="1" w:lastRow="0" w:firstColumn="1" w:lastColumn="0" w:noHBand="0" w:noVBand="1"/>
      </w:tblPr>
      <w:tblGrid>
        <w:gridCol w:w="1908"/>
        <w:gridCol w:w="7668"/>
      </w:tblGrid>
      <w:tr w:rsidR="00702138" w14:paraId="52A16595" w14:textId="77777777" w:rsidTr="00020E5F">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1908" w:type="dxa"/>
          </w:tcPr>
          <w:p w14:paraId="5A890438" w14:textId="620176F7" w:rsidR="00702138" w:rsidRDefault="00702138">
            <w:r>
              <w:t>Surface</w:t>
            </w:r>
          </w:p>
        </w:tc>
        <w:tc>
          <w:tcPr>
            <w:tcW w:w="7668" w:type="dxa"/>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ElastoDyn’s hub mesh. The radius of the sphere is determined by ElastoDyn’s </w:t>
            </w:r>
            <w:r w:rsidRPr="00445F52">
              <w:rPr>
                <w:b/>
              </w:rPr>
              <w:t>HubRad</w:t>
            </w:r>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ElastoDyn’s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the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TowerHt-TowerBsHt</m:t>
                  </m:r>
                </m:e>
              </m:d>
            </m:oMath>
            <w:r w:rsidR="00493693">
              <w:t>. T</w:t>
            </w:r>
            <w:r w:rsidR="00A3746E" w:rsidRPr="00445F52">
              <w:t>hese</w:t>
            </w:r>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HydroDyn’s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49" w:name="_Ref446682695"/>
      <w:r>
        <w:t xml:space="preserve">Table </w:t>
      </w:r>
      <w:fldSimple w:instr=" SEQ Table \* ARABIC ">
        <w:r w:rsidR="00A87DA2">
          <w:rPr>
            <w:noProof/>
          </w:rPr>
          <w:t>4</w:t>
        </w:r>
      </w:fldSimple>
      <w:bookmarkEnd w:id="49"/>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25A2EBD9"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proofErr w:type="spellStart"/>
            <w:r>
              <w:rPr>
                <w:b w:val="0"/>
              </w:rPr>
              <w:t>VTK_type</w:t>
            </w:r>
            <w:proofErr w:type="spellEnd"/>
            <w:r>
              <w:rPr>
                <w:sz w:val="20"/>
                <w:szCs w:val="20"/>
              </w:rPr>
              <w:t xml:space="preserve"> is </w:t>
            </w:r>
            <w:r w:rsidR="00532B6F">
              <w:rPr>
                <w:sz w:val="20"/>
                <w:szCs w:val="20"/>
              </w:rPr>
              <w:t xml:space="preserve">1 or </w:t>
            </w:r>
            <w:r>
              <w:rPr>
                <w:sz w:val="20"/>
                <w:szCs w:val="20"/>
              </w:rPr>
              <w:t>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50" w:name="_Ref446709827"/>
            <w:r>
              <w:rPr>
                <w:sz w:val="20"/>
                <w:szCs w:val="20"/>
              </w:rPr>
              <w:sym w:font="Wingdings" w:char="F0FC"/>
            </w:r>
            <w:bookmarkStart w:id="51" w:name="_Ref447133564"/>
            <w:r w:rsidR="00375813">
              <w:rPr>
                <w:rStyle w:val="FootnoteReference"/>
                <w:sz w:val="20"/>
                <w:szCs w:val="20"/>
              </w:rPr>
              <w:footnoteReference w:id="8"/>
            </w:r>
            <w:bookmarkEnd w:id="50"/>
            <w:bookmarkEnd w:id="51"/>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r w:rsidRPr="000F5694">
              <w:rPr>
                <w:sz w:val="20"/>
                <w:szCs w:val="20"/>
              </w:rPr>
              <w:t>ED_BladePtLoads</w:t>
            </w:r>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r w:rsidRPr="000F5694">
              <w:rPr>
                <w:sz w:val="20"/>
                <w:szCs w:val="20"/>
              </w:rPr>
              <w:t>ED_BladeRootMotion</w:t>
            </w:r>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r w:rsidRPr="000F5694">
              <w:rPr>
                <w:sz w:val="20"/>
                <w:szCs w:val="20"/>
              </w:rPr>
              <w:t>ED_Hub</w:t>
            </w:r>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r w:rsidRPr="000F5694">
              <w:rPr>
                <w:sz w:val="20"/>
                <w:szCs w:val="20"/>
              </w:rPr>
              <w:t>ED_Nacelle</w:t>
            </w:r>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r w:rsidRPr="00A27F24">
              <w:rPr>
                <w:sz w:val="20"/>
                <w:szCs w:val="20"/>
              </w:rPr>
              <w:t>ED_TowerPtLoads</w:t>
            </w:r>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r w:rsidRPr="000F5694">
              <w:rPr>
                <w:sz w:val="20"/>
                <w:szCs w:val="20"/>
              </w:rPr>
              <w:t>ED_PlatformPtMesh</w:t>
            </w:r>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r w:rsidRPr="0078613A">
              <w:rPr>
                <w:sz w:val="20"/>
                <w:szCs w:val="20"/>
              </w:rPr>
              <w:t>BD_BldMotion</w:t>
            </w:r>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A87DA2">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r w:rsidRPr="0078613A">
              <w:rPr>
                <w:sz w:val="20"/>
                <w:szCs w:val="20"/>
              </w:rPr>
              <w:t>BD_HubMotion</w:t>
            </w:r>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53" w:name="_Ref447132571"/>
            <w:r w:rsidR="00FD3247">
              <w:rPr>
                <w:rStyle w:val="FootnoteReference"/>
                <w:sz w:val="20"/>
                <w:szCs w:val="20"/>
              </w:rPr>
              <w:footnoteReference w:id="9"/>
            </w:r>
            <w:bookmarkEnd w:id="53"/>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A87DA2">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r w:rsidRPr="00857401">
              <w:rPr>
                <w:sz w:val="20"/>
                <w:szCs w:val="20"/>
              </w:rPr>
              <w:t>BD_DistrLoad</w:t>
            </w:r>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r w:rsidRPr="00857401">
              <w:rPr>
                <w:sz w:val="20"/>
                <w:szCs w:val="20"/>
              </w:rPr>
              <w:t>BD_ReactionForce_RootMotion</w:t>
            </w:r>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r w:rsidRPr="00857401">
              <w:rPr>
                <w:sz w:val="20"/>
                <w:szCs w:val="20"/>
              </w:rPr>
              <w:t>SrvD_NTMD</w:t>
            </w:r>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r w:rsidRPr="000F5694">
              <w:rPr>
                <w:sz w:val="20"/>
                <w:szCs w:val="20"/>
              </w:rPr>
              <w:t>SrvD_</w:t>
            </w:r>
            <w:r>
              <w:rPr>
                <w:sz w:val="20"/>
                <w:szCs w:val="20"/>
              </w:rPr>
              <w:t>T</w:t>
            </w:r>
            <w:r w:rsidRPr="000F5694">
              <w:rPr>
                <w:sz w:val="20"/>
                <w:szCs w:val="20"/>
              </w:rPr>
              <w:t>TMD</w:t>
            </w:r>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r w:rsidRPr="000F5694">
              <w:rPr>
                <w:sz w:val="20"/>
                <w:szCs w:val="20"/>
              </w:rPr>
              <w:t>AD_Blade</w:t>
            </w:r>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A87DA2">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r w:rsidRPr="00857401">
              <w:rPr>
                <w:sz w:val="20"/>
                <w:szCs w:val="20"/>
              </w:rPr>
              <w:t>AD_BladeRootMotion</w:t>
            </w:r>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A87DA2">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r w:rsidRPr="00857401">
              <w:rPr>
                <w:sz w:val="20"/>
                <w:szCs w:val="20"/>
              </w:rPr>
              <w:t>AD_HubMotion</w:t>
            </w:r>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A87DA2">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A87DA2">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r w:rsidRPr="00857401">
              <w:rPr>
                <w:sz w:val="20"/>
                <w:szCs w:val="20"/>
              </w:rPr>
              <w:t>AD_Tower</w:t>
            </w:r>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r w:rsidRPr="000F5694">
              <w:rPr>
                <w:sz w:val="20"/>
                <w:szCs w:val="20"/>
              </w:rPr>
              <w:lastRenderedPageBreak/>
              <w:t>HD_AllHdroOrigin</w:t>
            </w:r>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r w:rsidRPr="00857401">
              <w:rPr>
                <w:sz w:val="20"/>
                <w:szCs w:val="20"/>
              </w:rPr>
              <w:t>HD_Mesh</w:t>
            </w:r>
            <w:bookmarkStart w:id="54" w:name="_Ref447273210"/>
            <w:r w:rsidR="00B81F0F">
              <w:rPr>
                <w:rStyle w:val="FootnoteReference"/>
                <w:sz w:val="20"/>
                <w:szCs w:val="20"/>
              </w:rPr>
              <w:footnoteReference w:id="11"/>
            </w:r>
            <w:bookmarkEnd w:id="54"/>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r w:rsidRPr="00857401">
              <w:rPr>
                <w:sz w:val="20"/>
                <w:szCs w:val="20"/>
              </w:rPr>
              <w:t>HD_MorisonLumped</w:t>
            </w:r>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r w:rsidRPr="000F5694">
              <w:rPr>
                <w:sz w:val="20"/>
                <w:szCs w:val="20"/>
              </w:rPr>
              <w:t>HD_MorisonDistrib</w:t>
            </w:r>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Pr>
                <w:sz w:val="20"/>
                <w:szCs w:val="20"/>
                <w:vertAlign w:val="superscript"/>
              </w:rPr>
              <w:instrText xml:space="preserve"> \* MERGEFORMAT </w:instrText>
            </w:r>
            <w:r w:rsidR="00B81F0F" w:rsidRPr="00B81F0F">
              <w:rPr>
                <w:sz w:val="20"/>
                <w:szCs w:val="20"/>
                <w:vertAlign w:val="superscript"/>
              </w:rPr>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55" w:name="_Ref447256594"/>
            <w:r w:rsidR="00A45E41">
              <w:rPr>
                <w:rStyle w:val="FootnoteReference"/>
                <w:sz w:val="20"/>
                <w:szCs w:val="20"/>
              </w:rPr>
              <w:footnoteReference w:id="12"/>
            </w:r>
            <w:bookmarkEnd w:id="55"/>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rsidP="00020E5F">
            <w:pP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r w:rsidRPr="00857401">
              <w:rPr>
                <w:sz w:val="20"/>
                <w:szCs w:val="20"/>
              </w:rPr>
              <w:t>MAP_PtFairlead</w:t>
            </w:r>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proofErr w:type="spellStart"/>
            <w:r>
              <w:rPr>
                <w:sz w:val="20"/>
                <w:szCs w:val="20"/>
              </w:rPr>
              <w:t>MoorDyn</w:t>
            </w:r>
            <w:proofErr w:type="spellEnd"/>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87DA2">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r w:rsidRPr="00857401">
              <w:rPr>
                <w:sz w:val="20"/>
                <w:szCs w:val="20"/>
              </w:rPr>
              <w:t>MD_PtFairlead</w:t>
            </w:r>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r w:rsidRPr="00857401">
              <w:rPr>
                <w:sz w:val="20"/>
                <w:szCs w:val="20"/>
              </w:rPr>
              <w:t>FEAM_PtFairlead</w:t>
            </w:r>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proofErr w:type="spellStart"/>
            <w:r>
              <w:rPr>
                <w:sz w:val="20"/>
                <w:szCs w:val="20"/>
              </w:rPr>
              <w:t>OrcaFlex</w:t>
            </w:r>
            <w:proofErr w:type="spellEnd"/>
            <w:r>
              <w:rPr>
                <w:sz w:val="20"/>
                <w:szCs w:val="20"/>
              </w:rPr>
              <w:t xml:space="preserve">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r w:rsidRPr="00857401">
              <w:rPr>
                <w:sz w:val="20"/>
                <w:szCs w:val="20"/>
              </w:rPr>
              <w:t>Orca_PtfmMesh</w:t>
            </w:r>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r w:rsidRPr="00857401">
              <w:rPr>
                <w:sz w:val="20"/>
                <w:szCs w:val="20"/>
              </w:rPr>
              <w:t>IceF_iceMesh</w:t>
            </w:r>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r w:rsidRPr="00857401">
              <w:rPr>
                <w:sz w:val="20"/>
                <w:szCs w:val="20"/>
              </w:rPr>
              <w:t>IceD_PointMesh</w:t>
            </w:r>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r w:rsidRPr="00B16FD8">
        <w:t>VTK_fields</w:t>
      </w:r>
      <w:r>
        <w:t xml:space="preserve">: </w:t>
      </w:r>
      <w:r w:rsidRPr="00B16FD8">
        <w:t>Write mesh fields to VTK data files?</w:t>
      </w:r>
      <w:r>
        <w:t xml:space="preserve"> [T/F]</w:t>
      </w:r>
    </w:p>
    <w:p w14:paraId="2C3B4C7D" w14:textId="6FA02E8A" w:rsidR="00610AF8" w:rsidRDefault="009F741E">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r w:rsidR="0044241D">
        <w:rPr>
          <w:b/>
        </w:rPr>
        <w:t>VTK_fields</w:t>
      </w:r>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r w:rsidR="0044241D" w:rsidRPr="00857401">
        <w:rPr>
          <w:b/>
        </w:rPr>
        <w:t>VTK_fields</w:t>
      </w:r>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A87DA2">
        <w:t xml:space="preserve">Table </w:t>
      </w:r>
      <w:r w:rsidR="00A87DA2">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r w:rsidR="008B0B08" w:rsidRPr="00857401">
        <w:rPr>
          <w:b/>
        </w:rPr>
        <w:t>VTK_fields</w:t>
      </w:r>
      <w:r w:rsidR="008B0B08">
        <w:t xml:space="preserve"> is “False”</w:t>
      </w:r>
      <w:r w:rsidR="0044241D">
        <w:t xml:space="preserve">. The reference </w:t>
      </w:r>
      <w:r w:rsidR="00CA1C5B">
        <w:t xml:space="preserve">configuration </w:t>
      </w:r>
      <w:r w:rsidR="0044241D">
        <w:t xml:space="preserve">meshes always contain the reference orientation fields, even when </w:t>
      </w:r>
      <w:r w:rsidR="0044241D">
        <w:rPr>
          <w:b/>
        </w:rPr>
        <w:t>VTK_fields</w:t>
      </w:r>
      <w:r w:rsidR="0044241D" w:rsidRPr="00857401">
        <w:t xml:space="preserve"> is </w:t>
      </w:r>
      <w:r w:rsidR="00072DCD">
        <w:t>“F</w:t>
      </w:r>
      <w:r w:rsidR="0044241D" w:rsidRPr="00857401">
        <w:t>alse</w:t>
      </w:r>
      <w:r w:rsidR="00072DCD">
        <w:t>”</w:t>
      </w:r>
      <w:r w:rsidR="001F200C">
        <w:t>.</w:t>
      </w:r>
      <w:r w:rsidR="00B45E32">
        <w:t xml:space="preserve"> </w:t>
      </w:r>
    </w:p>
    <w:p w14:paraId="6CF3E328" w14:textId="77777777" w:rsidR="000C05E6" w:rsidRDefault="00610AF8">
      <w:r>
        <w:t>When FAST is generating surface visualization data (</w:t>
      </w:r>
      <w:r w:rsidR="004A0C4B">
        <w:rPr>
          <w:b/>
        </w:rPr>
        <w:t>VTK_type</w:t>
      </w:r>
      <w:r>
        <w:rPr>
          <w:b/>
        </w:rPr>
        <w:t> </w:t>
      </w:r>
      <w:r>
        <w:t xml:space="preserve">= 1), field data will be generated on the basic meshes instead of surfaces (this will generate all of the files </w:t>
      </w:r>
      <w:r w:rsidR="00176209">
        <w:t>that are generated</w:t>
      </w:r>
      <w:r>
        <w:t xml:space="preserve"> when </w:t>
      </w:r>
      <w:r w:rsidR="004A0C4B">
        <w:rPr>
          <w:b/>
        </w:rPr>
        <w:t>VTK_type</w:t>
      </w:r>
      <w:r>
        <w:t> = 2</w:t>
      </w:r>
      <w:r w:rsidR="00176209">
        <w:t xml:space="preserve"> as well as the files normally generated with </w:t>
      </w:r>
      <w:proofErr w:type="spellStart"/>
      <w:r w:rsidR="004A0C4B">
        <w:rPr>
          <w:b/>
        </w:rPr>
        <w:t>VTK_type</w:t>
      </w:r>
      <w:proofErr w:type="spellEnd"/>
      <w:r w:rsidR="004A0C4B">
        <w:t> = 1</w:t>
      </w:r>
      <w:r>
        <w:t>).</w:t>
      </w:r>
    </w:p>
    <w:p w14:paraId="58AF6CE5" w14:textId="64933833" w:rsidR="00B16FD8" w:rsidRDefault="000C05E6">
      <w:proofErr w:type="spellStart"/>
      <w:r w:rsidRPr="00857401">
        <w:rPr>
          <w:b/>
        </w:rPr>
        <w:lastRenderedPageBreak/>
        <w:t>VTK_fields</w:t>
      </w:r>
      <w:proofErr w:type="spellEnd"/>
      <w:r w:rsidR="00B45E32">
        <w:t xml:space="preserve"> is not used when </w:t>
      </w:r>
      <w:r w:rsidR="00B45E32" w:rsidRPr="00126F92">
        <w:rPr>
          <w:b/>
        </w:rPr>
        <w:t>WrVTK</w:t>
      </w:r>
      <w:r w:rsidR="00B45E32">
        <w:t> = </w:t>
      </w:r>
      <w:proofErr w:type="gramStart"/>
      <w:r w:rsidR="00B45E32">
        <w:t>0</w:t>
      </w:r>
      <w:proofErr w:type="gramEnd"/>
      <w:r w:rsidR="00B45E32">
        <w:t>.</w:t>
      </w:r>
    </w:p>
    <w:p w14:paraId="5CF16BE6" w14:textId="1D3CE2F3" w:rsidR="00B16FD8" w:rsidRDefault="00B16FD8" w:rsidP="008B7E20">
      <w:pPr>
        <w:pStyle w:val="Heading4"/>
      </w:pPr>
      <w:r w:rsidRPr="00B16FD8">
        <w:t>VTK_fps</w:t>
      </w:r>
      <w:r>
        <w:t xml:space="preserve">: </w:t>
      </w:r>
      <w:r w:rsidRPr="00B16FD8">
        <w:t>Frame rate for VTK output</w:t>
      </w:r>
      <w:r>
        <w:t xml:space="preserve"> [fps]</w:t>
      </w:r>
    </w:p>
    <w:p w14:paraId="7E9D9EAF" w14:textId="1AD9BFE3" w:rsidR="00B16FD8" w:rsidRPr="0044241D" w:rsidRDefault="0044241D">
      <w:r>
        <w:t>W</w:t>
      </w:r>
      <w:r w:rsidR="001F200C">
        <w:t xml:space="preserve">hen </w:t>
      </w:r>
      <w:r w:rsidR="001F200C" w:rsidRPr="00126F92">
        <w:rPr>
          <w:b/>
        </w:rPr>
        <w:t>WrVTK</w:t>
      </w:r>
      <w:r w:rsidR="001F200C">
        <w:t> = 2</w:t>
      </w:r>
      <w:r>
        <w:t xml:space="preserve">, the rate at which the VTK files are output is determined by </w:t>
      </w:r>
      <w:r>
        <w:rPr>
          <w:b/>
        </w:rPr>
        <w:t>VTK_fps</w:t>
      </w:r>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r w:rsidR="00ED57F8">
        <w:rPr>
          <w:b/>
        </w:rPr>
        <w:t>VTK_fps</w:t>
      </w:r>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r w:rsidR="00B45E32" w:rsidRPr="00126F92">
        <w:rPr>
          <w:b/>
        </w:rPr>
        <w:t>WrVTK</w:t>
      </w:r>
      <w:r w:rsidR="00B45E32">
        <w:t> = 2.</w:t>
      </w:r>
    </w:p>
    <w:p w14:paraId="71CCFC02" w14:textId="2CCE53FE" w:rsidR="00053AB0" w:rsidRDefault="00053AB0" w:rsidP="00241AB7">
      <w:pPr>
        <w:pStyle w:val="Heading2"/>
      </w:pPr>
      <w:bookmarkStart w:id="56" w:name="_Ref416868785"/>
      <w:bookmarkStart w:id="57" w:name="_Toc447284361"/>
      <w:r>
        <w:t>Checkpoint Files (Restart Capability)</w:t>
      </w:r>
      <w:bookmarkEnd w:id="56"/>
      <w:bookmarkEnd w:id="57"/>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A87DA2">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(avrSwap)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CertTests 11-13 won’t work)</w:t>
      </w:r>
      <w:r w:rsidR="00B405B9">
        <w:t>.</w:t>
      </w:r>
    </w:p>
    <w:p w14:paraId="7CD3C4A7" w14:textId="7EDFEA8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likely that 32-bit simulations will not be able to create checkpoint files. </w:t>
      </w:r>
    </w:p>
    <w:p w14:paraId="59F77BED" w14:textId="623280E3" w:rsidR="007101D0" w:rsidRDefault="008E1EC9" w:rsidP="00857401">
      <w:pPr>
        <w:pStyle w:val="Heading2"/>
      </w:pPr>
      <w:bookmarkStart w:id="58" w:name="_Toc447284362"/>
      <w:r>
        <w:t>Visualization Toolkit Files (</w:t>
      </w:r>
      <w:r w:rsidR="007101D0">
        <w:t xml:space="preserve">Visualization </w:t>
      </w:r>
      <w:r w:rsidR="00930284">
        <w:t>Capability</w:t>
      </w:r>
      <w:r>
        <w:t>)</w:t>
      </w:r>
      <w:bookmarkEnd w:id="58"/>
    </w:p>
    <w:p w14:paraId="4C4604DD" w14:textId="40F67394" w:rsidR="0087574F" w:rsidRDefault="005070C1" w:rsidP="00857401">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2" w:history="1">
        <w:r w:rsidR="002F1E94" w:rsidRPr="00746BE1">
          <w:rPr>
            <w:rStyle w:val="Hyperlink"/>
          </w:rPr>
          <w:t>Visualization Toolkit</w:t>
        </w:r>
      </w:hyperlink>
      <w:r w:rsidR="002F1E94">
        <w:t xml:space="preserve"> (VTK) is an open-source, freely available software system for 3D computer </w:t>
      </w:r>
      <w:r w:rsidR="002F1E94">
        <w:lastRenderedPageBreak/>
        <w:t>graphics, image processing, and visualization</w:t>
      </w:r>
      <w:r w:rsidR="003D203B">
        <w:t>.</w:t>
      </w:r>
      <w:r>
        <w:t xml:space="preserve"> The VTK files generated by FAST can be read with standard open-source visualization packages such as </w:t>
      </w:r>
      <w:hyperlink r:id="rId43" w:history="1">
        <w:proofErr w:type="spellStart"/>
        <w:r w:rsidRPr="003D203B">
          <w:rPr>
            <w:rStyle w:val="Hyperlink"/>
          </w:rPr>
          <w:t>ParaView</w:t>
        </w:r>
        <w:proofErr w:type="spellEnd"/>
      </w:hyperlink>
      <w:r>
        <w:t xml:space="preserve"> or </w:t>
      </w:r>
      <w:hyperlink r:id="rId44" w:history="1">
        <w:proofErr w:type="spellStart"/>
        <w:r w:rsidRPr="003D203B">
          <w:rPr>
            <w:rStyle w:val="Hyperlink"/>
          </w:rPr>
          <w:t>VisIt</w:t>
        </w:r>
        <w:proofErr w:type="spellEnd"/>
      </w:hyperlink>
      <w:r>
        <w:t>.</w:t>
      </w:r>
      <w:r w:rsidR="000C05E6" w:rsidDel="000C05E6">
        <w:t xml:space="preserve"> </w:t>
      </w:r>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A87DA2">
        <w:t xml:space="preserve">Figure </w:t>
      </w:r>
      <w:r w:rsidR="00A87DA2">
        <w:rPr>
          <w:noProof/>
        </w:rPr>
        <w:t>5</w:t>
      </w:r>
      <w:r>
        <w:fldChar w:fldCharType="end"/>
      </w:r>
      <w:r w:rsidR="00637831">
        <w:t>.</w:t>
      </w:r>
      <w:r w:rsidR="00A45E41">
        <w:t xml:space="preserve"> </w:t>
      </w:r>
      <w:r w:rsidR="00E4575A">
        <w:t xml:space="preserve">Examples of stick-figure visualization are shown in </w:t>
      </w:r>
      <w:r w:rsidR="00E4575A">
        <w:fldChar w:fldCharType="begin"/>
      </w:r>
      <w:r w:rsidR="00E4575A">
        <w:instrText xml:space="preserve"> REF _Ref447534877 \h </w:instrText>
      </w:r>
      <w:r w:rsidR="00E4575A">
        <w:fldChar w:fldCharType="separate"/>
      </w:r>
      <w:r w:rsidR="00E4575A">
        <w:t xml:space="preserve">Figure </w:t>
      </w:r>
      <w:r w:rsidR="00E4575A">
        <w:rPr>
          <w:noProof/>
        </w:rPr>
        <w:t>6</w:t>
      </w:r>
      <w:r w:rsidR="00E4575A">
        <w:fldChar w:fldCharType="end"/>
      </w:r>
      <w:r w:rsidR="00E4575A">
        <w:t xml:space="preserve"> and </w:t>
      </w:r>
      <w:r w:rsidR="00E4575A">
        <w:fldChar w:fldCharType="begin"/>
      </w:r>
      <w:r w:rsidR="00E4575A">
        <w:instrText xml:space="preserve"> REF _Ref447534885 \h </w:instrText>
      </w:r>
      <w:r w:rsidR="00E4575A">
        <w:fldChar w:fldCharType="separate"/>
      </w:r>
      <w:r w:rsidR="00E4575A">
        <w:t xml:space="preserve">Figure </w:t>
      </w:r>
      <w:r w:rsidR="00E4575A">
        <w:rPr>
          <w:noProof/>
        </w:rPr>
        <w:t>7</w:t>
      </w:r>
      <w:r w:rsidR="00E4575A">
        <w:fldChar w:fldCharType="end"/>
      </w:r>
      <w:r w:rsidR="00E4575A">
        <w:t xml:space="preserve">. </w:t>
      </w:r>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r>
        <w:rPr>
          <w:b/>
        </w:rPr>
        <w:t>WrVTK</w:t>
      </w:r>
      <w:r>
        <w:t xml:space="preserve"> &gt; 0. This </w:t>
      </w:r>
      <w:r w:rsidR="001252CC">
        <w:t>can take a long time, especially when generating surface data with fields.</w:t>
      </w:r>
    </w:p>
    <w:p w14:paraId="1F4A0228" w14:textId="3B13403F" w:rsidR="00637831" w:rsidRPr="000E3B15" w:rsidRDefault="00637831" w:rsidP="00637831">
      <w:commentRangeStart w:id="59"/>
      <w:r>
        <w:t xml:space="preserve">If a FAST simulation encounters an error when </w:t>
      </w:r>
      <w:r>
        <w:rPr>
          <w:b/>
        </w:rPr>
        <w:t>WrVTK </w:t>
      </w:r>
      <w:r>
        <w:t xml:space="preserve">&gt; 0, </w:t>
      </w:r>
      <w:r w:rsidR="00791D80">
        <w:t xml:space="preserve">for debugging purposes, </w:t>
      </w:r>
      <w:r>
        <w:t xml:space="preserve">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xml:space="preserve"> = TRUE when the program ends). These output files will include “.DebugError.” in their file names and may not be generated at the exact time step that VTK files would normally be written. </w:t>
      </w:r>
      <w:commentRangeEnd w:id="59"/>
      <w:r w:rsidR="005F5DCE">
        <w:rPr>
          <w:rStyle w:val="CommentReference"/>
        </w:rPr>
        <w:commentReference w:id="59"/>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pPr>
      <w:bookmarkStart w:id="60" w:name="_Ref447134879"/>
      <w:bookmarkStart w:id="61" w:name="_Ref447134875"/>
      <w:r>
        <w:t xml:space="preserve">Figure </w:t>
      </w:r>
      <w:fldSimple w:instr=" SEQ Figure \* ARABIC ">
        <w:r w:rsidR="007E3E3B">
          <w:rPr>
            <w:noProof/>
          </w:rPr>
          <w:t>5</w:t>
        </w:r>
      </w:fldSimple>
      <w:bookmarkEnd w:id="60"/>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ParaView</w:t>
      </w:r>
      <w:bookmarkEnd w:id="61"/>
    </w:p>
    <w:p w14:paraId="2B58D319" w14:textId="2BAFDC9A" w:rsidR="00832B3D" w:rsidRDefault="00832B3D" w:rsidP="00020E5F">
      <w:pPr>
        <w:keepNext/>
      </w:pPr>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34890"/>
                    </a:xfrm>
                    <a:prstGeom prst="rect">
                      <a:avLst/>
                    </a:prstGeom>
                  </pic:spPr>
                </pic:pic>
              </a:graphicData>
            </a:graphic>
          </wp:inline>
        </w:drawing>
      </w:r>
    </w:p>
    <w:p w14:paraId="18FF6346" w14:textId="6E52E17C" w:rsidR="00832B3D" w:rsidRDefault="00832B3D" w:rsidP="00832B3D">
      <w:pPr>
        <w:pStyle w:val="Caption"/>
        <w:jc w:val="center"/>
      </w:pPr>
      <w:bookmarkStart w:id="62" w:name="_Ref447534877"/>
      <w:r>
        <w:t xml:space="preserve">Figure </w:t>
      </w:r>
      <w:fldSimple w:instr=" SEQ Figure \* ARABIC ">
        <w:r w:rsidR="007E3E3B">
          <w:rPr>
            <w:noProof/>
          </w:rPr>
          <w:t>6</w:t>
        </w:r>
      </w:fldSimple>
      <w:bookmarkEnd w:id="62"/>
      <w:r>
        <w:t>: F</w:t>
      </w:r>
      <w:r w:rsidRPr="00F44277">
        <w:t xml:space="preserve">AST </w:t>
      </w:r>
      <w:r>
        <w:t>basic mesh stick-figure</w:t>
      </w:r>
      <w:r w:rsidRPr="00F44277">
        <w:t xml:space="preserve"> visualization generated from Certification Test #25 as displayed in ParaView</w:t>
      </w:r>
      <w:r w:rsidR="0087574F">
        <w:t>. Glyphs were added to visualize the hub and nacelle point meshes.</w:t>
      </w:r>
    </w:p>
    <w:p w14:paraId="37CA0AE7" w14:textId="77777777" w:rsidR="007E3E3B" w:rsidRDefault="007E3E3B" w:rsidP="00020E5F">
      <w:pPr>
        <w:keepNext/>
      </w:pPr>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4821555"/>
                    </a:xfrm>
                    <a:prstGeom prst="rect">
                      <a:avLst/>
                    </a:prstGeom>
                  </pic:spPr>
                </pic:pic>
              </a:graphicData>
            </a:graphic>
          </wp:inline>
        </w:drawing>
      </w:r>
    </w:p>
    <w:p w14:paraId="12508774" w14:textId="4122E147" w:rsidR="00832B3D" w:rsidRPr="00832B3D" w:rsidRDefault="007E3E3B" w:rsidP="007E3E3B">
      <w:pPr>
        <w:pStyle w:val="Caption"/>
        <w:jc w:val="center"/>
      </w:pPr>
      <w:bookmarkStart w:id="63" w:name="_Ref447534885"/>
      <w:r>
        <w:t xml:space="preserve">Figure </w:t>
      </w:r>
      <w:fldSimple w:instr=" SEQ Figure \* ARABIC ">
        <w:r>
          <w:rPr>
            <w:noProof/>
          </w:rPr>
          <w:t>7</w:t>
        </w:r>
      </w:fldSimple>
      <w:bookmarkEnd w:id="63"/>
      <w:r>
        <w:t xml:space="preserve">: </w:t>
      </w:r>
      <w:r w:rsidRPr="004539EE">
        <w:t xml:space="preserve">FAST stick-figure visualization </w:t>
      </w:r>
      <w:r>
        <w:t xml:space="preserve">of all meshes </w:t>
      </w:r>
      <w:r w:rsidRPr="004539EE">
        <w:t>generated from Certification Test #25 as displayed in ParaView</w:t>
      </w:r>
      <w:r>
        <w:rPr>
          <w:noProof/>
        </w:rPr>
        <w:t>. Nodes on ElastoDyn</w:t>
      </w:r>
      <w:r w:rsidR="00E4575A">
        <w:rPr>
          <w:noProof/>
        </w:rPr>
        <w:t>’s</w:t>
      </w:r>
      <w:r>
        <w:rPr>
          <w:noProof/>
        </w:rPr>
        <w:t xml:space="preserve"> blade 2 mesh are </w:t>
      </w:r>
      <w:r w:rsidR="00E4575A">
        <w:rPr>
          <w:noProof/>
        </w:rPr>
        <w:t xml:space="preserve">displayed in </w:t>
      </w:r>
      <w:r>
        <w:rPr>
          <w:noProof/>
        </w:rPr>
        <w:t>orange; Nodes on AeroDyn</w:t>
      </w:r>
      <w:r w:rsidR="000C05E6">
        <w:rPr>
          <w:noProof/>
        </w:rPr>
        <w:t xml:space="preserve"> v15</w:t>
      </w:r>
      <w:r>
        <w:rPr>
          <w:noProof/>
        </w:rPr>
        <w:t>'s blade 2 mesh are blue.</w:t>
      </w:r>
    </w:p>
    <w:p w14:paraId="2164B3FA" w14:textId="267C50EE" w:rsidR="00CA74B5" w:rsidRDefault="00CA74B5" w:rsidP="00992CCA">
      <w:pPr>
        <w:pStyle w:val="Heading1"/>
      </w:pPr>
      <w:bookmarkStart w:id="64" w:name="_Ref352670793"/>
      <w:bookmarkStart w:id="65" w:name="_Toc447284363"/>
      <w:bookmarkEnd w:id="46"/>
      <w:r>
        <w:t>Converting to FAST v8.</w:t>
      </w:r>
      <w:r w:rsidR="00673035">
        <w:t>1</w:t>
      </w:r>
      <w:r w:rsidR="007101D0">
        <w:t>5</w:t>
      </w:r>
      <w:r>
        <w:t>.x</w:t>
      </w:r>
      <w:bookmarkEnd w:id="64"/>
      <w:bookmarkEnd w:id="65"/>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A87DA2">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A87DA2">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66" w:name="_Toc447284364"/>
      <w:r>
        <w:t>Summary of Changes to Inputs</w:t>
      </w:r>
      <w:bookmarkEnd w:id="66"/>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commentRangeStart w:id="67"/>
      <w:r>
        <w:lastRenderedPageBreak/>
        <w:t>Changes in FAST v8.1</w:t>
      </w:r>
      <w:r w:rsidR="007101D0">
        <w:t>5</w:t>
      </w:r>
      <w:r>
        <w:t>.00a-bjj</w:t>
      </w:r>
      <w:commentRangeEnd w:id="67"/>
      <w:r w:rsidR="00EA1CDB">
        <w:rPr>
          <w:rStyle w:val="CommentReference"/>
          <w:rFonts w:asciiTheme="minorHAnsi" w:eastAsiaTheme="minorHAnsi" w:hAnsiTheme="minorHAnsi" w:cstheme="minorBidi"/>
          <w:b w:val="0"/>
          <w:bCs w:val="0"/>
          <w:color w:val="auto"/>
        </w:rPr>
        <w:commentReference w:id="67"/>
      </w:r>
    </w:p>
    <w:p w14:paraId="4F86ABC5" w14:textId="77777777" w:rsidR="002247E9" w:rsidRDefault="002247E9" w:rsidP="002247E9">
      <w:pPr>
        <w:pStyle w:val="ListParagraph"/>
        <w:numPr>
          <w:ilvl w:val="0"/>
          <w:numId w:val="28"/>
        </w:numPr>
      </w:pPr>
      <w:r w:rsidRPr="000F122F">
        <w:t>The following</w:t>
      </w:r>
      <w:r>
        <w:t xml:space="preserve"> differences occur in the FAST primary output 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r w:rsidRPr="000F122F">
        <w:rPr>
          <w:b/>
        </w:rPr>
        <w:t>WrVTK</w:t>
      </w:r>
      <w:r>
        <w:t xml:space="preserve">, </w:t>
      </w:r>
      <w:r w:rsidRPr="000F122F">
        <w:rPr>
          <w:b/>
        </w:rPr>
        <w:t>VTK_type</w:t>
      </w:r>
      <w:r>
        <w:t xml:space="preserve">, </w:t>
      </w:r>
      <w:r w:rsidRPr="000F122F">
        <w:rPr>
          <w:b/>
        </w:rPr>
        <w:t>VTK_fields</w:t>
      </w:r>
      <w:r>
        <w:t xml:space="preserve">, and </w:t>
      </w:r>
      <w:r w:rsidRPr="000F122F">
        <w:rPr>
          <w:b/>
        </w:rPr>
        <w:t>VTK_fps</w:t>
      </w:r>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r w:rsidRPr="000F122F">
        <w:rPr>
          <w:b/>
        </w:rPr>
        <w:t>CompTTMD</w:t>
      </w:r>
      <w:r>
        <w:t xml:space="preserve"> and </w:t>
      </w:r>
      <w:r w:rsidRPr="000F122F">
        <w:rPr>
          <w:b/>
        </w:rPr>
        <w:t>TTMDfile</w:t>
      </w:r>
      <w:r>
        <w:t xml:space="preserve"> were added</w:t>
      </w:r>
      <w:r w:rsidR="0079309D">
        <w:t xml:space="preserve"> to enable the modeling of tower-based tuned mass dampers, which are akin to </w:t>
      </w:r>
      <w:r w:rsidR="0079309D" w:rsidRPr="0079309D">
        <w:rPr>
          <w:b/>
        </w:rPr>
        <w:t>CompNTMD</w:t>
      </w:r>
      <w:r w:rsidR="0079309D">
        <w:t xml:space="preserve"> and </w:t>
      </w:r>
      <w:r w:rsidR="0079309D" w:rsidRPr="0079309D">
        <w:rPr>
          <w:b/>
        </w:rPr>
        <w:t>NTMDfile</w:t>
      </w:r>
      <w:r w:rsidR="0079309D">
        <w:t xml:space="preserve"> available for nacelle-based tuned mass dampers</w:t>
      </w:r>
      <w:r>
        <w:t>.</w:t>
      </w:r>
    </w:p>
    <w:p w14:paraId="68331754" w14:textId="3ADDF3B4" w:rsidR="00AB47F4" w:rsidRDefault="00AB47F4" w:rsidP="000F122F">
      <w:pPr>
        <w:pStyle w:val="ListParagraph"/>
        <w:numPr>
          <w:ilvl w:val="1"/>
          <w:numId w:val="28"/>
        </w:numPr>
      </w:pPr>
      <w:r w:rsidRPr="000F122F">
        <w:rPr>
          <w:b/>
        </w:rPr>
        <w:t>DLL_ProcName</w:t>
      </w:r>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commentRangeStart w:id="68"/>
      <w:r>
        <w:t>The following differences occur in the ServoDyn TMD input file (for both nacelle</w:t>
      </w:r>
      <w:r w:rsidR="00EA1CDB">
        <w:t>-</w:t>
      </w:r>
      <w:r>
        <w:t xml:space="preserve"> and tower</w:t>
      </w:r>
      <w:r w:rsidR="00EA1CDB">
        <w:t>-based</w:t>
      </w:r>
      <w:r>
        <w:t xml:space="preserve"> tuned mass dampers):</w:t>
      </w:r>
      <w:commentRangeEnd w:id="68"/>
      <w:r w:rsidR="00215E39">
        <w:rPr>
          <w:rStyle w:val="CommentReference"/>
        </w:rPr>
        <w:commentReference w:id="68"/>
      </w:r>
    </w:p>
    <w:p w14:paraId="1CEBA855" w14:textId="11462858"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p>
    <w:p w14:paraId="59BC7E7F" w14:textId="6C84EE9E" w:rsidR="00461825" w:rsidRPr="000F122F"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lastRenderedPageBreak/>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lastRenderedPageBreak/>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48"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lastRenderedPageBreak/>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A87DA2">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69" w:name="_Ref391845139"/>
      <w:bookmarkStart w:id="70" w:name="_Ref391845887"/>
      <w:bookmarkStart w:id="71" w:name="_Toc447284365"/>
      <w:r>
        <w:t xml:space="preserve">MATLAB </w:t>
      </w:r>
      <w:r w:rsidR="00583AAD">
        <w:t>Conversion Script</w:t>
      </w:r>
      <w:bookmarkEnd w:id="69"/>
      <w:r w:rsidR="00F1616B">
        <w:t>s</w:t>
      </w:r>
      <w:bookmarkEnd w:id="70"/>
      <w:bookmarkEnd w:id="71"/>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lastRenderedPageBreak/>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A87DA2">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t>
      </w:r>
      <w:r>
        <w:lastRenderedPageBreak/>
        <w:t xml:space="preserve">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r>
        <w:t>12</w:t>
      </w:r>
      <w:r w:rsidRPr="00583013">
        <w:t>to</w:t>
      </w:r>
      <w:r>
        <w:t>15</w:t>
      </w:r>
      <w:r w:rsidRPr="00583013">
        <w:t>(</w:t>
      </w:r>
      <w:r>
        <w:t xml:space="preserve"> </w:t>
      </w:r>
      <w:r w:rsidRPr="00583013">
        <w:t>inputfile,</w:t>
      </w:r>
      <w:r>
        <w:t xml:space="preserve"> </w:t>
      </w:r>
      <w:r w:rsidRPr="00583013">
        <w:t>newDir</w:t>
      </w:r>
      <w:r>
        <w:t xml:space="preserve"> </w:t>
      </w:r>
      <w:r w:rsidRPr="00583013">
        <w:t>);</w:t>
      </w:r>
    </w:p>
    <w:p w14:paraId="5E277EFB" w14:textId="5DFB3426" w:rsidR="000958F6" w:rsidRDefault="000958F6" w:rsidP="000958F6">
      <w:r>
        <w:t xml:space="preserve">This script </w:t>
      </w:r>
      <w:r w:rsidRPr="00D700DB">
        <w:t>c</w:t>
      </w:r>
      <w:r>
        <w:t xml:space="preserve">hanges the primary FAST input file as well as the </w:t>
      </w:r>
      <w:commentRangeStart w:id="72"/>
      <w:r>
        <w:t xml:space="preserve">ServoDyn </w:t>
      </w:r>
      <w:commentRangeEnd w:id="72"/>
      <w:r w:rsidR="00220BBA">
        <w:rPr>
          <w:rStyle w:val="CommentReference"/>
        </w:rPr>
        <w:commentReference w:id="72"/>
      </w:r>
      <w:r>
        <w:t>and TMD input files.</w:t>
      </w:r>
      <w:ins w:id="73" w:author="Bonnie Jonkman" w:date="2016-04-06T09:22:00Z">
        <w:r w:rsidR="008D3521">
          <w:t xml:space="preserve"> </w:t>
        </w:r>
        <w:commentRangeStart w:id="74"/>
        <w:r w:rsidR="008D3521">
          <w:t>It does not change the airfoil files.</w:t>
        </w:r>
      </w:ins>
      <w:commentRangeEnd w:id="74"/>
      <w:r w:rsidR="000C05E6">
        <w:rPr>
          <w:rStyle w:val="CommentReference"/>
        </w:rPr>
        <w:commentReference w:id="74"/>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lastRenderedPageBreak/>
        <w:t>ConvertFAST7to8(oldFSTName, newDir, YawManRat, PitManRat, usedBladedDLL)</w:t>
      </w:r>
    </w:p>
    <w:p w14:paraId="2164B47C" w14:textId="2E88CA11" w:rsidR="0051119D" w:rsidRDefault="007F152F" w:rsidP="00992CCA">
      <w:pPr>
        <w:pStyle w:val="Heading1"/>
      </w:pPr>
      <w:bookmarkStart w:id="75" w:name="_Toc447284366"/>
      <w:r>
        <w:t>Running FAST</w:t>
      </w:r>
      <w:bookmarkEnd w:id="75"/>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76" w:name="_Toc447284367"/>
      <w:r>
        <w:t>Normal Simulation: Starting FAST from an input file</w:t>
      </w:r>
      <w:bookmarkEnd w:id="76"/>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9"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77" w:name="_Ref431810105"/>
      <w:bookmarkStart w:id="78" w:name="_Ref431889076"/>
      <w:bookmarkStart w:id="79" w:name="_Ref431893368"/>
      <w:bookmarkStart w:id="80" w:name="_Toc447284368"/>
      <w:r>
        <w:t>Restart: Starting FAST from a checkpoint file</w:t>
      </w:r>
      <w:bookmarkEnd w:id="77"/>
      <w:bookmarkEnd w:id="78"/>
      <w:bookmarkEnd w:id="79"/>
      <w:bookmarkEnd w:id="80"/>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A87DA2">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lastRenderedPageBreak/>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81" w:name="_Toc447284369"/>
      <w:r>
        <w:t>Modeling Tips</w:t>
      </w:r>
      <w:bookmarkEnd w:id="81"/>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may not run on 32-bit Windows® systems. </w:t>
      </w:r>
      <w:r w:rsidR="005672B6">
        <w:t xml:space="preserve">All of the included </w:t>
      </w:r>
      <w:r>
        <w:t>model</w:t>
      </w:r>
      <w:r w:rsidR="005672B6">
        <w:t>s</w:t>
      </w:r>
      <w:r>
        <w:t xml:space="preserve"> do run using FAST_Win32.exe on a 64-bit Windows® system.</w:t>
      </w:r>
    </w:p>
    <w:p w14:paraId="78C1E840" w14:textId="4A43CA70" w:rsidR="00204924" w:rsidRDefault="00981753" w:rsidP="00204924">
      <w:r>
        <w:t xml:space="preserve">For simulations involving BeamDyn, you may want </w:t>
      </w:r>
      <w:commentRangeStart w:id="82"/>
      <w:r>
        <w:t>to recompile in double precision for better results</w:t>
      </w:r>
      <w:commentRangeEnd w:id="82"/>
      <w:r w:rsidR="00220BBA">
        <w:rPr>
          <w:rStyle w:val="CommentReference"/>
        </w:rPr>
        <w:commentReference w:id="82"/>
      </w:r>
      <w:r>
        <w:t>.</w:t>
      </w:r>
    </w:p>
    <w:p w14:paraId="762E6553" w14:textId="0D509AE5" w:rsidR="00B55CAB" w:rsidRDefault="00B55CAB" w:rsidP="009B7C07">
      <w:pPr>
        <w:pStyle w:val="Heading2"/>
        <w:numPr>
          <w:ilvl w:val="0"/>
          <w:numId w:val="0"/>
        </w:numPr>
      </w:pPr>
      <w:bookmarkStart w:id="83" w:name="_Ref417469673"/>
      <w:bookmarkStart w:id="84" w:name="_Ref417469763"/>
      <w:bookmarkStart w:id="85" w:name="_Ref417470230"/>
      <w:bookmarkStart w:id="86" w:name="_Toc447284370"/>
      <w:r>
        <w:t>Certification Tests</w:t>
      </w:r>
      <w:bookmarkEnd w:id="83"/>
      <w:bookmarkEnd w:id="84"/>
      <w:bookmarkEnd w:id="85"/>
      <w:bookmarkEnd w:id="86"/>
    </w:p>
    <w:p w14:paraId="6CF21032" w14:textId="260890D3" w:rsidR="00B55CAB" w:rsidRDefault="009B7C07" w:rsidP="00B55CAB">
      <w:r>
        <w:fldChar w:fldCharType="begin"/>
      </w:r>
      <w:r>
        <w:instrText xml:space="preserve"> REF _Ref417469358 \h </w:instrText>
      </w:r>
      <w:r>
        <w:fldChar w:fldCharType="separate"/>
      </w:r>
      <w:r w:rsidR="00A87DA2">
        <w:t xml:space="preserve">Table </w:t>
      </w:r>
      <w:r w:rsidR="00A87DA2">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87" w:name="_Ref417469358"/>
      <w:r>
        <w:t xml:space="preserve">Table </w:t>
      </w:r>
      <w:fldSimple w:instr=" SEQ Table \* ARABIC ">
        <w:r w:rsidR="00A87DA2">
          <w:rPr>
            <w:noProof/>
          </w:rPr>
          <w:t>5</w:t>
        </w:r>
      </w:fldSimple>
      <w:bookmarkEnd w:id="87"/>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lastRenderedPageBreak/>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88" w:name="_Ref417470012"/>
      <w:bookmarkStart w:id="89" w:name="_Toc447284371"/>
      <w:r>
        <w:t>Compiling</w:t>
      </w:r>
      <w:bookmarkEnd w:id="88"/>
      <w:r w:rsidR="001165AB">
        <w:t xml:space="preserve"> FAST</w:t>
      </w:r>
      <w:bookmarkEnd w:id="89"/>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w:t>
      </w:r>
      <w:r>
        <w:lastRenderedPageBreak/>
        <w:t>“FAST_dev_Win32.exe”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Future releases may replace these tools with cmake build tools.</w:t>
      </w:r>
    </w:p>
    <w:p w14:paraId="2164B485" w14:textId="77777777" w:rsidR="00D0774B" w:rsidRDefault="00D0774B" w:rsidP="00D0774B">
      <w:pPr>
        <w:pStyle w:val="Heading1"/>
      </w:pPr>
      <w:bookmarkStart w:id="90" w:name="_Ref413700469"/>
      <w:bookmarkStart w:id="91" w:name="_Toc447284372"/>
      <w:r>
        <w:t>FAST v8 Interface to Simulink</w:t>
      </w:r>
      <w:bookmarkEnd w:id="90"/>
      <w:bookmarkEnd w:id="91"/>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92" w:name="_Toc447284373"/>
      <w:bookmarkStart w:id="93" w:name="_Ref412115319"/>
      <w:r>
        <w:t>Major Changes Between the FAST v7 and v8 Interfaces to Simulink</w:t>
      </w:r>
      <w:bookmarkEnd w:id="92"/>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A87DA2">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lastRenderedPageBreak/>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94" w:name="_Toc447284374"/>
      <w:r>
        <w:t>Definition of the FAST v8 Interface to Simulink</w:t>
      </w:r>
      <w:bookmarkEnd w:id="93"/>
      <w:bookmarkEnd w:id="94"/>
    </w:p>
    <w:p w14:paraId="2164B491" w14:textId="540FD78E"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A87DA2">
        <w:t xml:space="preserve">Figure </w:t>
      </w:r>
      <w:r w:rsidR="00A87DA2">
        <w:rPr>
          <w:noProof/>
        </w:rPr>
        <w:t>6</w:t>
      </w:r>
      <w:r w:rsidR="00351DEB">
        <w:fldChar w:fldCharType="end"/>
      </w:r>
      <w:r w:rsidR="00351DEB">
        <w:t>.</w:t>
      </w:r>
    </w:p>
    <w:p w14:paraId="2164B492" w14:textId="77777777" w:rsidR="003F0FFD" w:rsidRDefault="00D0774B" w:rsidP="008233CD">
      <w:pPr>
        <w:keepNext/>
        <w:jc w:val="center"/>
      </w:pPr>
      <w:r>
        <w:rPr>
          <w:noProof/>
        </w:rPr>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596E01" w:rsidRPr="00CF75BB" w:rsidRDefault="00596E01"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596E01" w:rsidRPr="00CF75BB" w:rsidRDefault="00596E01"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596E01" w:rsidRPr="00CF75BB" w:rsidRDefault="00596E01"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596E01" w:rsidRPr="00CF75BB" w:rsidRDefault="00596E01"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49BCCA1C" w:rsidR="00D0774B" w:rsidRDefault="003F0FFD" w:rsidP="003D5EA3">
      <w:pPr>
        <w:pStyle w:val="Caption"/>
        <w:jc w:val="center"/>
      </w:pPr>
      <w:bookmarkStart w:id="95" w:name="_Ref412536543"/>
      <w:r>
        <w:t xml:space="preserve">Figure </w:t>
      </w:r>
      <w:fldSimple w:instr=" SEQ Figure \* ARABIC ">
        <w:r w:rsidR="007E3E3B">
          <w:rPr>
            <w:noProof/>
          </w:rPr>
          <w:t>8</w:t>
        </w:r>
      </w:fldSimple>
      <w:bookmarkEnd w:id="95"/>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96" w:name="_Ref411514591"/>
      <w:r>
        <w:t>S-Function Parameters</w:t>
      </w:r>
      <w:bookmarkEnd w:id="96"/>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34640" cy="2718151"/>
                    </a:xfrm>
                    <a:prstGeom prst="rect">
                      <a:avLst/>
                    </a:prstGeom>
                  </pic:spPr>
                </pic:pic>
              </a:graphicData>
            </a:graphic>
          </wp:inline>
        </w:drawing>
      </w:r>
    </w:p>
    <w:p w14:paraId="2164B498" w14:textId="6AA269BD" w:rsidR="00D0774B" w:rsidRPr="00681E4B" w:rsidRDefault="003D5EA3" w:rsidP="007C0572">
      <w:pPr>
        <w:pStyle w:val="Caption"/>
        <w:jc w:val="center"/>
      </w:pPr>
      <w:r>
        <w:t xml:space="preserve">Figure </w:t>
      </w:r>
      <w:fldSimple w:instr=" SEQ Figure \* ARABIC ">
        <w:r w:rsidR="007E3E3B">
          <w:rPr>
            <w:noProof/>
          </w:rPr>
          <w:t>9</w:t>
        </w:r>
      </w:fldSimple>
      <w:r>
        <w:t xml:space="preserve">: </w:t>
      </w:r>
      <w:proofErr w:type="spellStart"/>
      <w:r>
        <w:t>FAST_SFunc</w:t>
      </w:r>
      <w:proofErr w:type="spellEnd"/>
      <w:r>
        <w:t xml:space="preserve"> Block Parameters</w:t>
      </w:r>
    </w:p>
    <w:p w14:paraId="2164B499" w14:textId="77777777" w:rsidR="00D0774B" w:rsidRDefault="00D0774B" w:rsidP="003F0FFD">
      <w:pPr>
        <w:pStyle w:val="Heading4"/>
      </w:pPr>
      <w:r>
        <w:lastRenderedPageBreak/>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3BF6221" w:rsidR="00D0774B" w:rsidRDefault="007C0572" w:rsidP="007C0572">
      <w:pPr>
        <w:pStyle w:val="Caption"/>
        <w:jc w:val="center"/>
      </w:pPr>
      <w:r>
        <w:t xml:space="preserve">Figure </w:t>
      </w:r>
      <w:fldSimple w:instr=" SEQ Figure \* ARABIC ">
        <w:r w:rsidR="007E3E3B">
          <w:rPr>
            <w:noProof/>
          </w:rPr>
          <w:t>10</w:t>
        </w:r>
      </w:fldSimple>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97" w:name="_Ref412806082"/>
      <w:r>
        <w:t xml:space="preserve">S-Function </w:t>
      </w:r>
      <w:r w:rsidR="00D0774B">
        <w:t>Inputs</w:t>
      </w:r>
      <w:bookmarkEnd w:id="97"/>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A87DA2">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w:t>
      </w:r>
      <w:r>
        <w:lastRenderedPageBreak/>
        <w:t xml:space="preserve">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282950"/>
                    </a:xfrm>
                    <a:prstGeom prst="rect">
                      <a:avLst/>
                    </a:prstGeom>
                  </pic:spPr>
                </pic:pic>
              </a:graphicData>
            </a:graphic>
          </wp:inline>
        </w:drawing>
      </w:r>
    </w:p>
    <w:p w14:paraId="2164B4B1" w14:textId="10249077" w:rsidR="002A6D2A" w:rsidRDefault="002A6D2A" w:rsidP="002A6D2A">
      <w:pPr>
        <w:pStyle w:val="Caption"/>
        <w:jc w:val="center"/>
      </w:pPr>
      <w:r>
        <w:t xml:space="preserve">Figure </w:t>
      </w:r>
      <w:fldSimple w:instr=" SEQ Figure \* ARABIC ">
        <w:r w:rsidR="007E3E3B">
          <w:rPr>
            <w:noProof/>
          </w:rPr>
          <w:t>11</w:t>
        </w:r>
      </w:fldSimple>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98" w:name="_Ref415562525"/>
      <w:r>
        <w:t xml:space="preserve">S-Function </w:t>
      </w:r>
      <w:r w:rsidR="00D0774B">
        <w:t>States</w:t>
      </w:r>
      <w:bookmarkEnd w:id="98"/>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99" w:name="_Toc447284375"/>
      <w:r>
        <w:t>Converting FAST v7 Simulink Models to FAST v8</w:t>
      </w:r>
      <w:bookmarkEnd w:id="99"/>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A87DA2">
        <w:t>Converting to FAST v8.15.x</w:t>
      </w:r>
      <w:r>
        <w:fldChar w:fldCharType="end"/>
      </w:r>
      <w:r>
        <w:t>” for help with this conversion.</w:t>
      </w:r>
    </w:p>
    <w:p w14:paraId="2164B4B9" w14:textId="77777777" w:rsidR="00D0774B" w:rsidRDefault="00D0774B" w:rsidP="003F0FFD">
      <w:pPr>
        <w:pStyle w:val="Heading3"/>
      </w:pPr>
      <w:r>
        <w:lastRenderedPageBreak/>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A87DA2">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A87DA2">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A87DA2">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100" w:name="_Toc447284376"/>
      <w:r>
        <w:lastRenderedPageBreak/>
        <w:t>Running FAST in Simulink</w:t>
      </w:r>
      <w:bookmarkEnd w:id="100"/>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4029710"/>
                    </a:xfrm>
                    <a:prstGeom prst="rect">
                      <a:avLst/>
                    </a:prstGeom>
                  </pic:spPr>
                </pic:pic>
              </a:graphicData>
            </a:graphic>
          </wp:inline>
        </w:drawing>
      </w:r>
    </w:p>
    <w:p w14:paraId="2164B4D0" w14:textId="65C6DE19" w:rsidR="003F0FFD" w:rsidRDefault="003F0FFD" w:rsidP="00BC064B">
      <w:pPr>
        <w:pStyle w:val="Caption"/>
        <w:jc w:val="center"/>
        <w:rPr>
          <w:noProof/>
        </w:rPr>
      </w:pPr>
      <w:r>
        <w:t xml:space="preserve">Figure </w:t>
      </w:r>
      <w:fldSimple w:instr=" SEQ Figure \* ARABIC ">
        <w:r w:rsidR="007E3E3B">
          <w:rPr>
            <w:noProof/>
          </w:rPr>
          <w:t>12</w:t>
        </w:r>
      </w:fldSimple>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lastRenderedPageBreak/>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55340"/>
                    </a:xfrm>
                    <a:prstGeom prst="rect">
                      <a:avLst/>
                    </a:prstGeom>
                  </pic:spPr>
                </pic:pic>
              </a:graphicData>
            </a:graphic>
          </wp:inline>
        </w:drawing>
      </w:r>
    </w:p>
    <w:p w14:paraId="2164B4D4" w14:textId="1943601E" w:rsidR="003F0FFD" w:rsidRDefault="003F0FFD" w:rsidP="00BC064B">
      <w:pPr>
        <w:pStyle w:val="Caption"/>
        <w:jc w:val="center"/>
      </w:pPr>
      <w:r>
        <w:t xml:space="preserve">Figure </w:t>
      </w:r>
      <w:fldSimple w:instr=" SEQ Figure \* ARABIC ">
        <w:r w:rsidR="007E3E3B">
          <w:rPr>
            <w:noProof/>
          </w:rPr>
          <w:t>13</w:t>
        </w:r>
      </w:fldSimple>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101" w:name="_Toc447284377"/>
      <w:r>
        <w:t xml:space="preserve">Compiling </w:t>
      </w:r>
      <w:r w:rsidR="008509E5">
        <w:t xml:space="preserve">FAST </w:t>
      </w:r>
      <w:r>
        <w:t>for Simulink</w:t>
      </w:r>
      <w:bookmarkEnd w:id="101"/>
    </w:p>
    <w:p w14:paraId="2164B4D8" w14:textId="33A26BAC"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FAST_Library </w:t>
      </w:r>
      <w:r w:rsidR="003951E8">
        <w:t>DLL</w:t>
      </w:r>
      <w:r w:rsidR="001B3FFF">
        <w:t>.</w:t>
      </w:r>
    </w:p>
    <w:p w14:paraId="2164B4D9" w14:textId="77777777" w:rsidR="00D0774B" w:rsidRDefault="00D0774B" w:rsidP="003F0FFD">
      <w:pPr>
        <w:pStyle w:val="Heading3"/>
      </w:pPr>
      <w:r>
        <w:t>FAST_Library</w:t>
      </w:r>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A87DA2">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lastRenderedPageBreak/>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4" w14:textId="48CB1C1D" w:rsidR="00B7075F" w:rsidRDefault="00B7075F" w:rsidP="0027571D">
      <w:pPr>
        <w:pStyle w:val="Caption"/>
        <w:jc w:val="center"/>
        <w:rPr>
          <w:noProof/>
        </w:rPr>
      </w:pPr>
      <w:r>
        <w:t xml:space="preserve">Figure </w:t>
      </w:r>
      <w:fldSimple w:instr=" SEQ Figure \* ARABIC ">
        <w:r w:rsidR="007E3E3B">
          <w:rPr>
            <w:noProof/>
          </w:rPr>
          <w:t>14</w:t>
        </w:r>
      </w:fldSimple>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41420"/>
                    </a:xfrm>
                    <a:prstGeom prst="rect">
                      <a:avLst/>
                    </a:prstGeom>
                  </pic:spPr>
                </pic:pic>
              </a:graphicData>
            </a:graphic>
          </wp:inline>
        </w:drawing>
      </w:r>
    </w:p>
    <w:p w14:paraId="2164B4E6" w14:textId="33026DBC" w:rsidR="00B7075F" w:rsidRPr="00066FEC" w:rsidRDefault="00B7075F" w:rsidP="0027571D">
      <w:pPr>
        <w:pStyle w:val="Caption"/>
        <w:jc w:val="center"/>
      </w:pPr>
      <w:r>
        <w:t xml:space="preserve">Figure </w:t>
      </w:r>
      <w:fldSimple w:instr=" SEQ Figure \* ARABIC ">
        <w:r w:rsidR="007E3E3B">
          <w:rPr>
            <w:noProof/>
          </w:rPr>
          <w:t>15</w:t>
        </w:r>
      </w:fldSimple>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102" w:name="_Toc447284378"/>
      <w:r>
        <w:t>Future Work</w:t>
      </w:r>
      <w:bookmarkEnd w:id="102"/>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Distribute cmake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103" w:name="_Toc447284379"/>
      <w:r>
        <w:t>Feedback</w:t>
      </w:r>
      <w:bookmarkEnd w:id="103"/>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7" w:history="1">
        <w:r>
          <w:rPr>
            <w:rStyle w:val="Hyperlink"/>
          </w:rPr>
          <w:t>https://wind.nrel.gov/forum/wind/</w:t>
        </w:r>
      </w:hyperlink>
      <w:r>
        <w:t xml:space="preserve"> </w:t>
      </w:r>
    </w:p>
    <w:p w14:paraId="2164B4F3" w14:textId="06813F77" w:rsidR="00452E60" w:rsidRDefault="006D7B34" w:rsidP="007D7E91">
      <w:pPr>
        <w:pStyle w:val="Heading1"/>
      </w:pPr>
      <w:bookmarkStart w:id="104" w:name="_Ref392062682"/>
      <w:bookmarkStart w:id="105" w:name="_Toc447284380"/>
      <w:r>
        <w:lastRenderedPageBreak/>
        <w:t>Appendix</w:t>
      </w:r>
      <w:r w:rsidR="00185772">
        <w:t xml:space="preserve"> </w:t>
      </w:r>
      <w:fldSimple w:instr=" SEQ Appendix \* MERGEFORMAT \* ALPHABETIC \* MERGEFORMAT ">
        <w:r w:rsidR="00A87DA2">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104"/>
      <w:bookmarkEnd w:id="105"/>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596E01" w:rsidRDefault="00596E01"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596E01" w:rsidRDefault="00596E01"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596E01" w:rsidRPr="00C914B8" w:rsidRDefault="00596E01"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100F583A"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596E01" w:rsidRPr="00C914B8"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596E01" w:rsidRDefault="00596E01"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596E01" w:rsidRPr="007C35D4"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596E01" w:rsidRPr="007C35D4" w:rsidRDefault="00596E01"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p>
                    <w:p w14:paraId="7D11801E" w14:textId="57AEF58A" w:rsidR="00596E01" w:rsidRPr="00C914B8" w:rsidRDefault="00596E01"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p>
                  </w:txbxContent>
                </v:textbox>
                <w10:anchorlock/>
              </v:shape>
            </w:pict>
          </mc:Fallback>
        </mc:AlternateContent>
      </w:r>
    </w:p>
    <w:p w14:paraId="2164B4F6" w14:textId="7F38A008" w:rsidR="007F2710" w:rsidRDefault="001017C7" w:rsidP="001017C7">
      <w:pPr>
        <w:pStyle w:val="Caption"/>
        <w:jc w:val="center"/>
      </w:pPr>
      <w:r>
        <w:t xml:space="preserve">Figure </w:t>
      </w:r>
      <w:fldSimple w:instr=" SEQ Figure \* ARABIC ">
        <w:r w:rsidR="007E3E3B">
          <w:rPr>
            <w:noProof/>
          </w:rPr>
          <w:t>16</w:t>
        </w:r>
      </w:fldSimple>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jjonkman" w:date="2016-04-04T12:14:00Z" w:initials="jmj">
    <w:p w14:paraId="17E31002" w14:textId="5AB1058D" w:rsidR="00596E01" w:rsidRDefault="00596E01">
      <w:pPr>
        <w:pStyle w:val="CommentText"/>
      </w:pPr>
      <w:r>
        <w:rPr>
          <w:rStyle w:val="CommentReference"/>
        </w:rPr>
        <w:annotationRef/>
      </w:r>
      <w:r>
        <w:t>Bug fix in HydroDyn causing slow simulations and a time-step delay?</w:t>
      </w:r>
    </w:p>
  </w:comment>
  <w:comment w:id="42" w:author="jjonkman" w:date="2016-04-07T13:47:00Z" w:initials="jmj">
    <w:p w14:paraId="6F2515BD" w14:textId="7F3FF19B" w:rsidR="00596E01" w:rsidRDefault="00596E01">
      <w:pPr>
        <w:pStyle w:val="CommentText"/>
      </w:pPr>
      <w:r>
        <w:rPr>
          <w:rStyle w:val="CommentReference"/>
        </w:rPr>
        <w:annotationRef/>
      </w:r>
      <w:r>
        <w:t>Should the debug files upon error be mentioned here?</w:t>
      </w:r>
    </w:p>
  </w:comment>
  <w:comment w:id="59" w:author="jjonkman" w:date="2016-04-04T12:14:00Z" w:initials="jmj">
    <w:p w14:paraId="4CC4D9A1" w14:textId="3A77F457" w:rsidR="00596E01" w:rsidRDefault="00596E01">
      <w:pPr>
        <w:pStyle w:val="CommentText"/>
      </w:pPr>
      <w:r>
        <w:rPr>
          <w:rStyle w:val="CommentReference"/>
        </w:rPr>
        <w:annotationRef/>
      </w:r>
      <w:r>
        <w:t>Move this paragraph to the output naming section above?</w:t>
      </w:r>
    </w:p>
  </w:comment>
  <w:comment w:id="67" w:author="jjonkman" w:date="2016-04-04T12:14:00Z" w:initials="jmj">
    <w:p w14:paraId="0C8C6A13" w14:textId="589D35D3" w:rsidR="00596E01" w:rsidRDefault="00596E01">
      <w:pPr>
        <w:pStyle w:val="CommentText"/>
      </w:pPr>
      <w:r>
        <w:rPr>
          <w:rStyle w:val="CommentReference"/>
        </w:rPr>
        <w:annotationRef/>
      </w:r>
      <w:r>
        <w:t>AeroDyn TBD</w:t>
      </w:r>
    </w:p>
  </w:comment>
  <w:comment w:id="68" w:author="jjonkman" w:date="2016-04-04T12:14:00Z" w:initials="jmj">
    <w:p w14:paraId="77CF8E03" w14:textId="427A39CE" w:rsidR="00596E01" w:rsidRDefault="00596E01">
      <w:pPr>
        <w:pStyle w:val="CommentText"/>
      </w:pPr>
      <w:r>
        <w:rPr>
          <w:rStyle w:val="CommentReference"/>
        </w:rPr>
        <w:annotationRef/>
      </w:r>
      <w:r>
        <w:t>Do we have updated TMD documentation for this?</w:t>
      </w:r>
    </w:p>
  </w:comment>
  <w:comment w:id="72" w:author="jjonkman" w:date="2016-04-04T12:14:00Z" w:initials="jmj">
    <w:p w14:paraId="1C794BF2" w14:textId="1F667DC5" w:rsidR="00596E01" w:rsidRDefault="00596E01">
      <w:pPr>
        <w:pStyle w:val="CommentText"/>
      </w:pPr>
      <w:r>
        <w:rPr>
          <w:rStyle w:val="CommentReference"/>
        </w:rPr>
        <w:annotationRef/>
      </w:r>
      <w:r>
        <w:t>And AeroDyn TBD?</w:t>
      </w:r>
    </w:p>
  </w:comment>
  <w:comment w:id="74" w:author="jjonkman" w:date="2016-04-07T13:51:00Z" w:initials="jmj">
    <w:p w14:paraId="7229407A" w14:textId="6C873FD4" w:rsidR="00596E01" w:rsidRDefault="00596E01">
      <w:pPr>
        <w:pStyle w:val="CommentText"/>
      </w:pPr>
      <w:r>
        <w:rPr>
          <w:rStyle w:val="CommentReference"/>
        </w:rPr>
        <w:annotationRef/>
      </w:r>
      <w:r>
        <w:t>Not even between AD v15 and AD v15?</w:t>
      </w:r>
    </w:p>
  </w:comment>
  <w:comment w:id="82" w:author="jjonkman" w:date="2016-04-04T12:14:00Z" w:initials="jmj">
    <w:p w14:paraId="39F3A1BE" w14:textId="5467BD01" w:rsidR="00596E01" w:rsidRDefault="00596E01">
      <w:pPr>
        <w:pStyle w:val="CommentText"/>
      </w:pPr>
      <w:r>
        <w:rPr>
          <w:rStyle w:val="CommentReference"/>
        </w:rPr>
        <w:annotationRef/>
      </w:r>
      <w:r>
        <w:t>Should we supply this executable?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A02184" w14:textId="77777777" w:rsidR="00FA3316" w:rsidRDefault="00FA3316" w:rsidP="0032059E">
      <w:pPr>
        <w:spacing w:after="0" w:line="240" w:lineRule="auto"/>
      </w:pPr>
      <w:r>
        <w:separator/>
      </w:r>
    </w:p>
  </w:endnote>
  <w:endnote w:type="continuationSeparator" w:id="0">
    <w:p w14:paraId="1C8FFF9D" w14:textId="77777777" w:rsidR="00FA3316" w:rsidRDefault="00FA3316"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596E01" w:rsidRPr="006228F7" w:rsidRDefault="00596E01" w:rsidP="008A0C65">
    <w:pPr>
      <w:pStyle w:val="Footer"/>
      <w:jc w:val="center"/>
    </w:pPr>
    <w:r>
      <w:fldChar w:fldCharType="begin"/>
    </w:r>
    <w:r>
      <w:instrText xml:space="preserve"> PAGE  \* Arabic  \* MERGEFORMAT </w:instrText>
    </w:r>
    <w:r>
      <w:fldChar w:fldCharType="separate"/>
    </w:r>
    <w:r w:rsidR="008E03AB">
      <w:rPr>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19C446" w14:textId="77777777" w:rsidR="00FA3316" w:rsidRDefault="00FA3316" w:rsidP="0032059E">
      <w:pPr>
        <w:spacing w:after="0" w:line="240" w:lineRule="auto"/>
      </w:pPr>
      <w:r>
        <w:separator/>
      </w:r>
    </w:p>
  </w:footnote>
  <w:footnote w:type="continuationSeparator" w:id="0">
    <w:p w14:paraId="3768A16B" w14:textId="77777777" w:rsidR="00FA3316" w:rsidRDefault="00FA3316" w:rsidP="0032059E">
      <w:pPr>
        <w:spacing w:after="0" w:line="240" w:lineRule="auto"/>
      </w:pPr>
      <w:r>
        <w:continuationSeparator/>
      </w:r>
    </w:p>
  </w:footnote>
  <w:footnote w:id="1">
    <w:p w14:paraId="1741D502" w14:textId="77777777" w:rsidR="00596E01" w:rsidRDefault="00596E01"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596E01" w:rsidRDefault="00596E01">
      <w:pPr>
        <w:pStyle w:val="FootnoteText"/>
      </w:pPr>
      <w:r>
        <w:rPr>
          <w:rStyle w:val="FootnoteReference"/>
        </w:rPr>
        <w:footnoteRef/>
      </w:r>
      <w:r>
        <w:t xml:space="preserve"> These steps must be integer multiples of the structural time step.</w:t>
      </w:r>
    </w:p>
  </w:footnote>
  <w:footnote w:id="3">
    <w:p w14:paraId="2164B56F" w14:textId="77777777" w:rsidR="00596E01" w:rsidRDefault="00596E01"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596E01" w:rsidRDefault="00596E01">
      <w:pPr>
        <w:pStyle w:val="FootnoteText"/>
      </w:pPr>
      <w:r>
        <w:rPr>
          <w:rStyle w:val="FootnoteReference"/>
        </w:rPr>
        <w:footnoteRef/>
      </w:r>
      <w:r>
        <w:t xml:space="preserve"> FAST v7 is limited to one correction step and this correction step only applies to some modules.</w:t>
      </w:r>
    </w:p>
  </w:footnote>
  <w:footnote w:id="5">
    <w:p w14:paraId="708D5162" w14:textId="2B8EE678" w:rsidR="00596E01" w:rsidRDefault="00596E01"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w:t>
      </w:r>
      <w:r>
        <w:t xml:space="preserve">matically </w:t>
      </w:r>
      <w:r w:rsidRPr="00435832">
        <w:t>generate the *_Types.f90 files</w:t>
      </w:r>
      <w:r>
        <w:t xml:space="preserve"> required for the FAST framework</w:t>
      </w:r>
      <w:r w:rsidRPr="00435832">
        <w:t>.</w:t>
      </w:r>
    </w:p>
  </w:footnote>
  <w:footnote w:id="6">
    <w:p w14:paraId="2164B573" w14:textId="6227E7BC" w:rsidR="00596E01" w:rsidRDefault="00596E01"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596E01" w:rsidRDefault="00596E01">
      <w:pPr>
        <w:pStyle w:val="FootnoteText"/>
      </w:pPr>
      <w:r>
        <w:rPr>
          <w:rStyle w:val="FootnoteReference"/>
        </w:rPr>
        <w:footnoteRef/>
      </w:r>
      <w:r>
        <w:t xml:space="preserve"> </w:t>
      </w:r>
      <w:proofErr w:type="spellStart"/>
      <w:r>
        <w:t>OrcaFlex</w:t>
      </w:r>
      <w:proofErr w:type="spellEnd"/>
      <w:r>
        <w:t xml:space="preserve"> and the user routines in ServoDyn or ElastoDyn may end the simulation abruptly when encountering errors. When this happens, FAST cannot write a binary file.</w:t>
      </w:r>
    </w:p>
  </w:footnote>
  <w:footnote w:id="8">
    <w:p w14:paraId="280B28B0" w14:textId="763EAF6F" w:rsidR="00596E01" w:rsidRDefault="00596E01">
      <w:pPr>
        <w:pStyle w:val="FootnoteText"/>
      </w:pPr>
      <w:bookmarkStart w:id="52" w:name="BasicMeshNote"/>
      <w:r>
        <w:rPr>
          <w:rStyle w:val="FootnoteReference"/>
        </w:rPr>
        <w:footnoteRef/>
      </w:r>
      <w:bookmarkEnd w:id="52"/>
      <w:r>
        <w:t xml:space="preserve"> Only one of the three blade meshes will be output when </w:t>
      </w:r>
      <w:proofErr w:type="spellStart"/>
      <w:r>
        <w:rPr>
          <w:b/>
        </w:rPr>
        <w:t>VTK_type</w:t>
      </w:r>
      <w:proofErr w:type="spellEnd"/>
      <w:r>
        <w:rPr>
          <w:b/>
        </w:rPr>
        <w:t xml:space="preserve"> </w:t>
      </w:r>
      <w:r>
        <w:t xml:space="preserve">is 1 or 2. If AeroDyn v15 is used, </w:t>
      </w:r>
      <w:proofErr w:type="spellStart"/>
      <w:r w:rsidRPr="000F5694">
        <w:t>AD_Blade</w:t>
      </w:r>
      <w:proofErr w:type="spellEnd"/>
      <w:r>
        <w:t xml:space="preserve"> will be output. Otherwise if BeamDyn is used, </w:t>
      </w:r>
      <w:proofErr w:type="spellStart"/>
      <w:r w:rsidRPr="000F5694">
        <w:t>BD_BldMotion</w:t>
      </w:r>
      <w:proofErr w:type="spellEnd"/>
      <w:r>
        <w:t xml:space="preserve"> will be output. If neither AeroDyn v15 nor BeamDyn are used, the ElastoDyn mesh, </w:t>
      </w:r>
      <w:r w:rsidRPr="000F5694">
        <w:t>ED_BladeLn2Mesh_motion</w:t>
      </w:r>
      <w:r>
        <w:t>, will be output.</w:t>
      </w:r>
    </w:p>
  </w:footnote>
  <w:footnote w:id="9">
    <w:p w14:paraId="5075BA97" w14:textId="5DDD19BA" w:rsidR="00596E01" w:rsidRDefault="00596E01"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this field </w:t>
      </w:r>
      <w:proofErr w:type="gramStart"/>
      <w:r>
        <w:t>is</w:t>
      </w:r>
      <w:proofErr w:type="gramEnd"/>
      <w:r>
        <w:t xml:space="preserve"> not used by the module.</w:t>
      </w:r>
    </w:p>
  </w:footnote>
  <w:footnote w:id="10">
    <w:p w14:paraId="14BEB9B6" w14:textId="1015FDB2" w:rsidR="00596E01" w:rsidRDefault="00596E01">
      <w:pPr>
        <w:pStyle w:val="FootnoteText"/>
      </w:pPr>
      <w:r>
        <w:rPr>
          <w:rStyle w:val="FootnoteReference"/>
        </w:rPr>
        <w:footnoteRef/>
      </w:r>
      <w:r>
        <w:t xml:space="preserve"> For fixed-bottom offshore systems, </w:t>
      </w:r>
      <w:proofErr w:type="spellStart"/>
      <w:r>
        <w:t>HD_AllHdroOrigin</w:t>
      </w:r>
      <w:proofErr w:type="spellEnd"/>
      <w:r>
        <w:t xml:space="preserve"> is not output.</w:t>
      </w:r>
    </w:p>
  </w:footnote>
  <w:footnote w:id="11">
    <w:p w14:paraId="3117E951" w14:textId="2FD4971C" w:rsidR="00596E01" w:rsidRDefault="00596E01" w:rsidP="00B81F0F">
      <w:pPr>
        <w:pStyle w:val="FootnoteText"/>
      </w:pPr>
      <w:r>
        <w:rPr>
          <w:rStyle w:val="FootnoteReference"/>
        </w:rPr>
        <w:footnoteRef/>
      </w:r>
      <w:r>
        <w:t xml:space="preserve"> For floating offshore systems, </w:t>
      </w:r>
      <w:proofErr w:type="spellStart"/>
      <w:r>
        <w:t>HD_Mesh</w:t>
      </w:r>
      <w:proofErr w:type="spellEnd"/>
      <w:r>
        <w:t xml:space="preserve"> is not output and the </w:t>
      </w:r>
      <w:proofErr w:type="spellStart"/>
      <w:r>
        <w:t>HD_MorisonLumped</w:t>
      </w:r>
      <w:proofErr w:type="spellEnd"/>
      <w:r>
        <w:t xml:space="preserve"> and </w:t>
      </w:r>
      <w:proofErr w:type="spellStart"/>
      <w:r>
        <w:t>HD_MorisonDistrib</w:t>
      </w:r>
      <w:proofErr w:type="spellEnd"/>
      <w:r>
        <w:t xml:space="preserve"> meshes never include fields.</w:t>
      </w:r>
    </w:p>
  </w:footnote>
  <w:footnote w:id="12">
    <w:p w14:paraId="12804111" w14:textId="4098017E" w:rsidR="00596E01" w:rsidRDefault="00596E01"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596E01" w:rsidRDefault="00596E01">
      <w:pPr>
        <w:pStyle w:val="FootnoteText"/>
      </w:pPr>
      <w:r>
        <w:rPr>
          <w:rStyle w:val="FootnoteReference"/>
        </w:rPr>
        <w:footnoteRef/>
      </w:r>
      <w:r>
        <w:t xml:space="preserve"> Note that the LabVIEW interface for FAST v8 has not yet been developed.</w:t>
      </w:r>
    </w:p>
  </w:footnote>
  <w:footnote w:id="14">
    <w:p w14:paraId="5B21839F" w14:textId="2F62B0B8" w:rsidR="00596E01" w:rsidRDefault="00596E01"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5">
    <w:p w14:paraId="39D6B433" w14:textId="2E5FA20A" w:rsidR="00596E01" w:rsidRDefault="00596E01">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4"/>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0"/>
    <w:rsid w:val="000078AB"/>
    <w:rsid w:val="0001471D"/>
    <w:rsid w:val="000151C3"/>
    <w:rsid w:val="00017CF5"/>
    <w:rsid w:val="0002006B"/>
    <w:rsid w:val="00020E5F"/>
    <w:rsid w:val="000210A1"/>
    <w:rsid w:val="00021903"/>
    <w:rsid w:val="00022BE0"/>
    <w:rsid w:val="00024A69"/>
    <w:rsid w:val="00025CA6"/>
    <w:rsid w:val="00026604"/>
    <w:rsid w:val="00026AC2"/>
    <w:rsid w:val="00030E30"/>
    <w:rsid w:val="00031503"/>
    <w:rsid w:val="0003288E"/>
    <w:rsid w:val="000341D0"/>
    <w:rsid w:val="00034E12"/>
    <w:rsid w:val="00035EC8"/>
    <w:rsid w:val="00036B0F"/>
    <w:rsid w:val="0004326B"/>
    <w:rsid w:val="00044FBC"/>
    <w:rsid w:val="00047E90"/>
    <w:rsid w:val="00050F5C"/>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6F08"/>
    <w:rsid w:val="000A7AE6"/>
    <w:rsid w:val="000B1BE3"/>
    <w:rsid w:val="000B268A"/>
    <w:rsid w:val="000B5913"/>
    <w:rsid w:val="000B645A"/>
    <w:rsid w:val="000B6622"/>
    <w:rsid w:val="000B7FD7"/>
    <w:rsid w:val="000C05E6"/>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1D20"/>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3D6D"/>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1DC5"/>
    <w:rsid w:val="00316C58"/>
    <w:rsid w:val="003176BD"/>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2F"/>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6F73"/>
    <w:rsid w:val="005070C1"/>
    <w:rsid w:val="00507F7F"/>
    <w:rsid w:val="00510B11"/>
    <w:rsid w:val="0051119D"/>
    <w:rsid w:val="00523E1B"/>
    <w:rsid w:val="005248A0"/>
    <w:rsid w:val="00526596"/>
    <w:rsid w:val="00532B6F"/>
    <w:rsid w:val="005408C3"/>
    <w:rsid w:val="00540E39"/>
    <w:rsid w:val="005416DF"/>
    <w:rsid w:val="00543B79"/>
    <w:rsid w:val="005509D5"/>
    <w:rsid w:val="0055193F"/>
    <w:rsid w:val="005556B1"/>
    <w:rsid w:val="005602EF"/>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BC1"/>
    <w:rsid w:val="005960BC"/>
    <w:rsid w:val="00596C1F"/>
    <w:rsid w:val="00596E01"/>
    <w:rsid w:val="00597FB7"/>
    <w:rsid w:val="005A19B8"/>
    <w:rsid w:val="005A2B54"/>
    <w:rsid w:val="005A3AA5"/>
    <w:rsid w:val="005A3F42"/>
    <w:rsid w:val="005B0E6E"/>
    <w:rsid w:val="005B3078"/>
    <w:rsid w:val="005B33D7"/>
    <w:rsid w:val="005B3D51"/>
    <w:rsid w:val="005B5316"/>
    <w:rsid w:val="005B630C"/>
    <w:rsid w:val="005B6929"/>
    <w:rsid w:val="005B7522"/>
    <w:rsid w:val="005C01C1"/>
    <w:rsid w:val="005C51E0"/>
    <w:rsid w:val="005C5A0C"/>
    <w:rsid w:val="005C697F"/>
    <w:rsid w:val="005C6F8A"/>
    <w:rsid w:val="005D2AF6"/>
    <w:rsid w:val="005D3EE2"/>
    <w:rsid w:val="005D7EC4"/>
    <w:rsid w:val="005E3A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714"/>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35D4"/>
    <w:rsid w:val="007C61F5"/>
    <w:rsid w:val="007D09CB"/>
    <w:rsid w:val="007D0EDD"/>
    <w:rsid w:val="007D1304"/>
    <w:rsid w:val="007D20B2"/>
    <w:rsid w:val="007D2FC0"/>
    <w:rsid w:val="007D43FA"/>
    <w:rsid w:val="007D7E91"/>
    <w:rsid w:val="007E0629"/>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574F"/>
    <w:rsid w:val="008768D5"/>
    <w:rsid w:val="00882C88"/>
    <w:rsid w:val="008831F1"/>
    <w:rsid w:val="008875E5"/>
    <w:rsid w:val="008908C2"/>
    <w:rsid w:val="008949F6"/>
    <w:rsid w:val="008A0BA3"/>
    <w:rsid w:val="008A0C65"/>
    <w:rsid w:val="008A5B4E"/>
    <w:rsid w:val="008B0119"/>
    <w:rsid w:val="008B0813"/>
    <w:rsid w:val="008B0B08"/>
    <w:rsid w:val="008B1C3A"/>
    <w:rsid w:val="008B306F"/>
    <w:rsid w:val="008B5549"/>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03AB"/>
    <w:rsid w:val="008E1EC9"/>
    <w:rsid w:val="008E4072"/>
    <w:rsid w:val="008E67A2"/>
    <w:rsid w:val="008E706F"/>
    <w:rsid w:val="008E79AA"/>
    <w:rsid w:val="008E7F9C"/>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42E"/>
    <w:rsid w:val="009F2717"/>
    <w:rsid w:val="009F34BC"/>
    <w:rsid w:val="009F43D1"/>
    <w:rsid w:val="009F741E"/>
    <w:rsid w:val="009F7B14"/>
    <w:rsid w:val="00A03338"/>
    <w:rsid w:val="00A035AB"/>
    <w:rsid w:val="00A037C3"/>
    <w:rsid w:val="00A06914"/>
    <w:rsid w:val="00A075A4"/>
    <w:rsid w:val="00A10B4F"/>
    <w:rsid w:val="00A1183D"/>
    <w:rsid w:val="00A1232C"/>
    <w:rsid w:val="00A12679"/>
    <w:rsid w:val="00A13995"/>
    <w:rsid w:val="00A140A1"/>
    <w:rsid w:val="00A14C69"/>
    <w:rsid w:val="00A16467"/>
    <w:rsid w:val="00A209DF"/>
    <w:rsid w:val="00A21FD3"/>
    <w:rsid w:val="00A24410"/>
    <w:rsid w:val="00A27F24"/>
    <w:rsid w:val="00A337F1"/>
    <w:rsid w:val="00A35E6C"/>
    <w:rsid w:val="00A367DE"/>
    <w:rsid w:val="00A36E2F"/>
    <w:rsid w:val="00A3746E"/>
    <w:rsid w:val="00A45E41"/>
    <w:rsid w:val="00A45F7B"/>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52D0"/>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2C8"/>
    <w:rsid w:val="00DA7448"/>
    <w:rsid w:val="00DA779C"/>
    <w:rsid w:val="00DB0DFE"/>
    <w:rsid w:val="00DB234A"/>
    <w:rsid w:val="00DB2E82"/>
    <w:rsid w:val="00DB3191"/>
    <w:rsid w:val="00DB33B3"/>
    <w:rsid w:val="00DB403A"/>
    <w:rsid w:val="00DB55A3"/>
    <w:rsid w:val="00DB7CE5"/>
    <w:rsid w:val="00DC2532"/>
    <w:rsid w:val="00DC3480"/>
    <w:rsid w:val="00DC49AD"/>
    <w:rsid w:val="00DC6034"/>
    <w:rsid w:val="00DC6217"/>
    <w:rsid w:val="00DC658B"/>
    <w:rsid w:val="00DC6859"/>
    <w:rsid w:val="00DD0379"/>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9ED"/>
    <w:rsid w:val="00E76264"/>
    <w:rsid w:val="00E76DCF"/>
    <w:rsid w:val="00E821C7"/>
    <w:rsid w:val="00E841BB"/>
    <w:rsid w:val="00E855CE"/>
    <w:rsid w:val="00E860E1"/>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3316"/>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paraview.org/" TargetMode="External"/><Relationship Id="rId26" Type="http://schemas.openxmlformats.org/officeDocument/2006/relationships/hyperlink" Target="https://nwtc.nrel.gov/TMD" TargetMode="External"/><Relationship Id="rId39" Type="http://schemas.openxmlformats.org/officeDocument/2006/relationships/hyperlink" Target="http://www.vtk.org/" TargetMode="External"/><Relationship Id="rId21" Type="http://schemas.openxmlformats.org/officeDocument/2006/relationships/hyperlink" Target="https://nwtc.nrel.gov/BeamDyn" TargetMode="External"/><Relationship Id="rId34" Type="http://schemas.openxmlformats.org/officeDocument/2006/relationships/image" Target="media/image4.png"/><Relationship Id="rId42" Type="http://schemas.openxmlformats.org/officeDocument/2006/relationships/hyperlink" Target="http://www.vtk.org/" TargetMode="External"/><Relationship Id="rId47" Type="http://schemas.openxmlformats.org/officeDocument/2006/relationships/image" Target="media/image8.png"/><Relationship Id="rId50" Type="http://schemas.openxmlformats.org/officeDocument/2006/relationships/image" Target="media/image9.png"/><Relationship Id="rId55"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hyperlink" Target="https://nwtc.nrel.gov/MAP" TargetMode="External"/><Relationship Id="rId33" Type="http://schemas.openxmlformats.org/officeDocument/2006/relationships/hyperlink" Target="http://wind.nrel.gov/designcodes/simulators/developers/" TargetMode="External"/><Relationship Id="rId38" Type="http://schemas.openxmlformats.org/officeDocument/2006/relationships/hyperlink" Target="https://nwtc.nrel.gov/MCrunch" TargetMode="External"/><Relationship Id="rId46" Type="http://schemas.openxmlformats.org/officeDocument/2006/relationships/image" Target="media/image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www.doxygen.org" TargetMode="External"/><Relationship Id="rId29" Type="http://schemas.openxmlformats.org/officeDocument/2006/relationships/hyperlink" Target="https://nwtc.nrel.gov/DWM" TargetMode="External"/><Relationship Id="rId41" Type="http://schemas.openxmlformats.org/officeDocument/2006/relationships/hyperlink" Target="https://wci.llnl.gov/simulation/computer-codes/visit/" TargetMode="External"/><Relationship Id="rId54"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IceDyn" TargetMode="External"/><Relationship Id="rId32" Type="http://schemas.openxmlformats.org/officeDocument/2006/relationships/hyperlink" Target="http://www.nrel.gov/docs/fy14osti/60742.pdf" TargetMode="External"/><Relationship Id="rId37" Type="http://schemas.openxmlformats.org/officeDocument/2006/relationships/hyperlink" Target="https://nwtc.nrel.gov/crunch" TargetMode="External"/><Relationship Id="rId40" Type="http://schemas.openxmlformats.org/officeDocument/2006/relationships/hyperlink" Target="http://www.paraview.org/" TargetMode="External"/><Relationship Id="rId45" Type="http://schemas.openxmlformats.org/officeDocument/2006/relationships/image" Target="media/image6.png"/><Relationship Id="rId53" Type="http://schemas.openxmlformats.org/officeDocument/2006/relationships/image" Target="media/image12.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OrcaFlexInterface" TargetMode="External"/><Relationship Id="rId28" Type="http://schemas.openxmlformats.org/officeDocument/2006/relationships/hyperlink" Target="https://nwtc.nrel.gov/FEAMooring" TargetMode="External"/><Relationship Id="rId36" Type="http://schemas.openxmlformats.org/officeDocument/2006/relationships/hyperlink" Target="https://nwtc.nrel.gov/AeroelasticSE" TargetMode="External"/><Relationship Id="rId49" Type="http://schemas.openxmlformats.org/officeDocument/2006/relationships/hyperlink" Target="https://nwtc.nrel.gov/system/files/Setup_NWTC_Windows.pdf" TargetMode="External"/><Relationship Id="rId57" Type="http://schemas.openxmlformats.org/officeDocument/2006/relationships/hyperlink" Target="https://wind.nrel.gov/forum/wind/" TargetMode="External"/><Relationship Id="rId10" Type="http://schemas.openxmlformats.org/officeDocument/2006/relationships/hyperlink" Target="https://nwtc.nrel.gov/FAST-Developers" TargetMode="External"/><Relationship Id="rId19" Type="http://schemas.openxmlformats.org/officeDocument/2006/relationships/hyperlink" Target="https://wci.llnl.gov/simulation/computer-codes/visit/" TargetMode="External"/><Relationship Id="rId31" Type="http://schemas.openxmlformats.org/officeDocument/2006/relationships/hyperlink" Target="http://www.nrel.gov/docs/fy14osti/60742.pdf" TargetMode="External"/><Relationship Id="rId44" Type="http://schemas.openxmlformats.org/officeDocument/2006/relationships/hyperlink" Target="https://wci.llnl.gov/simulation/computer-codes/visit/" TargetMode="External"/><Relationship Id="rId52"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AeroDyn" TargetMode="External"/><Relationship Id="rId27" Type="http://schemas.openxmlformats.org/officeDocument/2006/relationships/hyperlink" Target="https://nwtc.nrel.gov/IceFloe" TargetMode="External"/><Relationship Id="rId30" Type="http://schemas.openxmlformats.org/officeDocument/2006/relationships/hyperlink" Target="https://nwtc.nrel.gov/DWM" TargetMode="External"/><Relationship Id="rId35" Type="http://schemas.openxmlformats.org/officeDocument/2006/relationships/image" Target="media/image5.png"/><Relationship Id="rId43" Type="http://schemas.openxmlformats.org/officeDocument/2006/relationships/hyperlink" Target="http://www.paraview.org/" TargetMode="External"/><Relationship Id="rId48" Type="http://schemas.openxmlformats.org/officeDocument/2006/relationships/hyperlink" Target="https://nwtc.nrel.gov/MAP" TargetMode="External"/><Relationship Id="rId56" Type="http://schemas.openxmlformats.org/officeDocument/2006/relationships/image" Target="media/image15.png"/><Relationship Id="rId8" Type="http://schemas.openxmlformats.org/officeDocument/2006/relationships/endnotes" Target="endnotes.xml"/><Relationship Id="rId51" Type="http://schemas.openxmlformats.org/officeDocument/2006/relationships/image" Target="media/image1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98DFA1-5499-40BA-B878-0061269EF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51</Pages>
  <Words>15182</Words>
  <Characters>86541</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101520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12</cp:revision>
  <dcterms:created xsi:type="dcterms:W3CDTF">2016-04-07T19:31:00Z</dcterms:created>
  <dcterms:modified xsi:type="dcterms:W3CDTF">2016-04-09T03:36:00Z</dcterms:modified>
</cp:coreProperties>
</file>