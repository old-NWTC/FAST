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4F7E96DD" w:rsidR="00143EBA" w:rsidRDefault="00D65682" w:rsidP="005847A9">
      <w:pPr>
        <w:pStyle w:val="Title"/>
      </w:pPr>
      <w:r>
        <w:t>F</w:t>
      </w:r>
      <w:r w:rsidR="00CA74B5">
        <w:t>AST v8.</w:t>
      </w:r>
      <w:del w:id="0" w:author="Bonnie Jonkman" w:date="2015-12-08T14:49:00Z">
        <w:r w:rsidR="00B92E37" w:rsidDel="0010636D">
          <w:delText>1</w:delText>
        </w:r>
        <w:r w:rsidR="001A0C92" w:rsidDel="0010636D">
          <w:delText>2</w:delText>
        </w:r>
      </w:del>
      <w:ins w:id="1" w:author="Bonnie Jonkman" w:date="2015-12-08T14:49:00Z">
        <w:r w:rsidR="0010636D">
          <w:t>1</w:t>
        </w:r>
      </w:ins>
      <w:ins w:id="2" w:author="Bonnie Jonkman" w:date="2016-03-23T14:45:00Z">
        <w:r w:rsidR="006729B2">
          <w:t>5</w:t>
        </w:r>
      </w:ins>
      <w:r w:rsidR="00CA74B5">
        <w:t>.</w:t>
      </w:r>
      <w:del w:id="3" w:author="Bonnie Jonkman" w:date="2015-12-08T14:49:00Z">
        <w:r w:rsidR="005D7EC4" w:rsidDel="0010636D">
          <w:delText>0</w:delText>
        </w:r>
        <w:r w:rsidR="00F45A49" w:rsidDel="0010636D">
          <w:delText>0</w:delText>
        </w:r>
        <w:r w:rsidR="00E759ED" w:rsidDel="0010636D">
          <w:delText>a</w:delText>
        </w:r>
      </w:del>
      <w:ins w:id="4" w:author="Bonnie Jonkman" w:date="2015-12-08T14:49:00Z">
        <w:r w:rsidR="0010636D">
          <w:t>0</w:t>
        </w:r>
      </w:ins>
      <w:ins w:id="5" w:author="Bonnie Jonkman" w:date="2016-03-23T14:45:00Z">
        <w:r w:rsidR="006729B2">
          <w:t>0</w:t>
        </w:r>
      </w:ins>
      <w:ins w:id="6" w:author="Bonnie Jonkman" w:date="2015-12-08T14:49:00Z">
        <w:r w:rsidR="0010636D">
          <w:t>a</w:t>
        </w:r>
      </w:ins>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0BB8A004" w:rsidR="00CA74B5" w:rsidRDefault="00B63E95" w:rsidP="00CA74B5">
      <w:pPr>
        <w:pStyle w:val="Subtitle"/>
      </w:pPr>
      <w:del w:id="7" w:author="Bonnie Jonkman" w:date="2015-12-08T14:49:00Z">
        <w:r w:rsidDel="0010636D">
          <w:delText>October 5</w:delText>
        </w:r>
        <w:r w:rsidR="00F45A49" w:rsidDel="0010636D">
          <w:delText>, 201</w:delText>
        </w:r>
        <w:r w:rsidR="002A6E11" w:rsidDel="0010636D">
          <w:delText>5</w:delText>
        </w:r>
      </w:del>
      <w:ins w:id="8" w:author="Bonnie Jonkman" w:date="2016-03-23T14:44:00Z">
        <w:r w:rsidR="006729B2">
          <w:t>March</w:t>
        </w:r>
      </w:ins>
      <w:ins w:id="9" w:author="Bonnie Jonkman" w:date="2015-12-08T14:49:00Z">
        <w:r w:rsidR="0010636D">
          <w:t xml:space="preserve"> </w:t>
        </w:r>
      </w:ins>
      <w:ins w:id="10" w:author="Bonnie Jonkman" w:date="2016-03-23T14:45:00Z">
        <w:r w:rsidR="006729B2">
          <w:t>3</w:t>
        </w:r>
      </w:ins>
      <w:ins w:id="11" w:author="Bonnie Jonkman" w:date="2016-03-30T21:29:00Z">
        <w:r w:rsidR="00266CDC">
          <w:t>0</w:t>
        </w:r>
      </w:ins>
      <w:bookmarkStart w:id="12" w:name="_GoBack"/>
      <w:bookmarkEnd w:id="12"/>
      <w:ins w:id="13" w:author="Bonnie Jonkman" w:date="2015-12-08T14:49:00Z">
        <w:r w:rsidR="0010636D">
          <w:t>, 201</w:t>
        </w:r>
      </w:ins>
      <w:ins w:id="14" w:author="Bonnie Jonkman" w:date="2016-03-23T14:45:00Z">
        <w:r w:rsidR="006729B2">
          <w:t>6</w:t>
        </w:r>
      </w:ins>
      <w:ins w:id="15" w:author="Bonnie Jonkman" w:date="2015-12-08T14:49:00Z">
        <w:r w:rsidR="0010636D">
          <w:t xml:space="preserve"> </w:t>
        </w:r>
      </w:ins>
      <w:ins w:id="16" w:author="Bonnie Jonkman" w:date="2015-12-08T14:50:00Z">
        <w:r w:rsidR="0010636D">
          <w:t>–</w:t>
        </w:r>
      </w:ins>
      <w:ins w:id="17" w:author="Bonnie Jonkman" w:date="2015-12-08T14:49:00Z">
        <w:r w:rsidR="0010636D">
          <w:t xml:space="preserve"> DRAFT </w:t>
        </w:r>
      </w:ins>
      <w:ins w:id="18" w:author="Bonnie Jonkman" w:date="2015-12-08T14:50:00Z">
        <w:r w:rsidR="0010636D">
          <w:t>VERSION</w:t>
        </w:r>
      </w:ins>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19" w:name="_Toc447133163"/>
      <w:r>
        <w:lastRenderedPageBreak/>
        <w:t>Table of Contents</w:t>
      </w:r>
      <w:bookmarkEnd w:id="19"/>
    </w:p>
    <w:p w14:paraId="12B32969" w14:textId="77777777" w:rsidR="006C3228"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133163" w:history="1">
        <w:r w:rsidR="006C3228" w:rsidRPr="00D65A38">
          <w:rPr>
            <w:rStyle w:val="Hyperlink"/>
            <w:noProof/>
          </w:rPr>
          <w:t>Table of Contents</w:t>
        </w:r>
        <w:r w:rsidR="006C3228">
          <w:rPr>
            <w:noProof/>
            <w:webHidden/>
          </w:rPr>
          <w:tab/>
        </w:r>
        <w:r w:rsidR="006C3228">
          <w:rPr>
            <w:noProof/>
            <w:webHidden/>
          </w:rPr>
          <w:fldChar w:fldCharType="begin"/>
        </w:r>
        <w:r w:rsidR="006C3228">
          <w:rPr>
            <w:noProof/>
            <w:webHidden/>
          </w:rPr>
          <w:instrText xml:space="preserve"> PAGEREF _Toc447133163 \h </w:instrText>
        </w:r>
        <w:r w:rsidR="006C3228">
          <w:rPr>
            <w:noProof/>
            <w:webHidden/>
          </w:rPr>
        </w:r>
        <w:r w:rsidR="006C3228">
          <w:rPr>
            <w:noProof/>
            <w:webHidden/>
          </w:rPr>
          <w:fldChar w:fldCharType="separate"/>
        </w:r>
        <w:r w:rsidR="006C3228">
          <w:rPr>
            <w:noProof/>
            <w:webHidden/>
          </w:rPr>
          <w:t>2</w:t>
        </w:r>
        <w:r w:rsidR="006C3228">
          <w:rPr>
            <w:noProof/>
            <w:webHidden/>
          </w:rPr>
          <w:fldChar w:fldCharType="end"/>
        </w:r>
      </w:hyperlink>
    </w:p>
    <w:p w14:paraId="7E484D20" w14:textId="77777777" w:rsidR="006C3228" w:rsidRDefault="00C86C0B">
      <w:pPr>
        <w:pStyle w:val="TOC1"/>
        <w:tabs>
          <w:tab w:val="right" w:leader="dot" w:pos="9350"/>
        </w:tabs>
        <w:rPr>
          <w:rFonts w:eastAsiaTheme="minorEastAsia"/>
          <w:noProof/>
        </w:rPr>
      </w:pPr>
      <w:hyperlink w:anchor="_Toc447133164" w:history="1">
        <w:r w:rsidR="006C3228" w:rsidRPr="00D65A38">
          <w:rPr>
            <w:rStyle w:val="Hyperlink"/>
            <w:noProof/>
          </w:rPr>
          <w:t>Introduction</w:t>
        </w:r>
        <w:r w:rsidR="006C3228">
          <w:rPr>
            <w:noProof/>
            <w:webHidden/>
          </w:rPr>
          <w:tab/>
        </w:r>
        <w:r w:rsidR="006C3228">
          <w:rPr>
            <w:noProof/>
            <w:webHidden/>
          </w:rPr>
          <w:fldChar w:fldCharType="begin"/>
        </w:r>
        <w:r w:rsidR="006C3228">
          <w:rPr>
            <w:noProof/>
            <w:webHidden/>
          </w:rPr>
          <w:instrText xml:space="preserve"> PAGEREF _Toc447133164 \h </w:instrText>
        </w:r>
        <w:r w:rsidR="006C3228">
          <w:rPr>
            <w:noProof/>
            <w:webHidden/>
          </w:rPr>
        </w:r>
        <w:r w:rsidR="006C3228">
          <w:rPr>
            <w:noProof/>
            <w:webHidden/>
          </w:rPr>
          <w:fldChar w:fldCharType="separate"/>
        </w:r>
        <w:r w:rsidR="006C3228">
          <w:rPr>
            <w:noProof/>
            <w:webHidden/>
          </w:rPr>
          <w:t>4</w:t>
        </w:r>
        <w:r w:rsidR="006C3228">
          <w:rPr>
            <w:noProof/>
            <w:webHidden/>
          </w:rPr>
          <w:fldChar w:fldCharType="end"/>
        </w:r>
      </w:hyperlink>
    </w:p>
    <w:p w14:paraId="36C3B65E" w14:textId="77777777" w:rsidR="006C3228" w:rsidRDefault="00C86C0B">
      <w:pPr>
        <w:pStyle w:val="TOC1"/>
        <w:tabs>
          <w:tab w:val="right" w:leader="dot" w:pos="9350"/>
        </w:tabs>
        <w:rPr>
          <w:rFonts w:eastAsiaTheme="minorEastAsia"/>
          <w:noProof/>
        </w:rPr>
      </w:pPr>
      <w:hyperlink w:anchor="_Toc447133165" w:history="1">
        <w:r w:rsidR="006C3228" w:rsidRPr="00D65A38">
          <w:rPr>
            <w:rStyle w:val="Hyperlink"/>
            <w:noProof/>
          </w:rPr>
          <w:t>Major changes in FAST</w:t>
        </w:r>
        <w:r w:rsidR="006C3228">
          <w:rPr>
            <w:noProof/>
            <w:webHidden/>
          </w:rPr>
          <w:tab/>
        </w:r>
        <w:r w:rsidR="006C3228">
          <w:rPr>
            <w:noProof/>
            <w:webHidden/>
          </w:rPr>
          <w:fldChar w:fldCharType="begin"/>
        </w:r>
        <w:r w:rsidR="006C3228">
          <w:rPr>
            <w:noProof/>
            <w:webHidden/>
          </w:rPr>
          <w:instrText xml:space="preserve"> PAGEREF _Toc447133165 \h </w:instrText>
        </w:r>
        <w:r w:rsidR="006C3228">
          <w:rPr>
            <w:noProof/>
            <w:webHidden/>
          </w:rPr>
        </w:r>
        <w:r w:rsidR="006C3228">
          <w:rPr>
            <w:noProof/>
            <w:webHidden/>
          </w:rPr>
          <w:fldChar w:fldCharType="separate"/>
        </w:r>
        <w:r w:rsidR="006C3228">
          <w:rPr>
            <w:noProof/>
            <w:webHidden/>
          </w:rPr>
          <w:t>9</w:t>
        </w:r>
        <w:r w:rsidR="006C3228">
          <w:rPr>
            <w:noProof/>
            <w:webHidden/>
          </w:rPr>
          <w:fldChar w:fldCharType="end"/>
        </w:r>
      </w:hyperlink>
    </w:p>
    <w:p w14:paraId="0D3803CD" w14:textId="77777777" w:rsidR="006C3228" w:rsidRDefault="00C86C0B">
      <w:pPr>
        <w:pStyle w:val="TOC2"/>
        <w:tabs>
          <w:tab w:val="right" w:leader="dot" w:pos="9350"/>
        </w:tabs>
        <w:rPr>
          <w:rFonts w:eastAsiaTheme="minorEastAsia"/>
          <w:noProof/>
        </w:rPr>
      </w:pPr>
      <w:hyperlink w:anchor="_Toc447133166" w:history="1">
        <w:r w:rsidR="006C3228" w:rsidRPr="00D65A38">
          <w:rPr>
            <w:rStyle w:val="Hyperlink"/>
            <w:noProof/>
          </w:rPr>
          <w:t>v8.15.00a-bjj</w:t>
        </w:r>
        <w:r w:rsidR="006C3228">
          <w:rPr>
            <w:noProof/>
            <w:webHidden/>
          </w:rPr>
          <w:tab/>
        </w:r>
        <w:r w:rsidR="006C3228">
          <w:rPr>
            <w:noProof/>
            <w:webHidden/>
          </w:rPr>
          <w:fldChar w:fldCharType="begin"/>
        </w:r>
        <w:r w:rsidR="006C3228">
          <w:rPr>
            <w:noProof/>
            <w:webHidden/>
          </w:rPr>
          <w:instrText xml:space="preserve"> PAGEREF _Toc447133166 \h </w:instrText>
        </w:r>
        <w:r w:rsidR="006C3228">
          <w:rPr>
            <w:noProof/>
            <w:webHidden/>
          </w:rPr>
        </w:r>
        <w:r w:rsidR="006C3228">
          <w:rPr>
            <w:noProof/>
            <w:webHidden/>
          </w:rPr>
          <w:fldChar w:fldCharType="separate"/>
        </w:r>
        <w:r w:rsidR="006C3228">
          <w:rPr>
            <w:noProof/>
            <w:webHidden/>
          </w:rPr>
          <w:t>9</w:t>
        </w:r>
        <w:r w:rsidR="006C3228">
          <w:rPr>
            <w:noProof/>
            <w:webHidden/>
          </w:rPr>
          <w:fldChar w:fldCharType="end"/>
        </w:r>
      </w:hyperlink>
    </w:p>
    <w:p w14:paraId="38F6862C" w14:textId="77777777" w:rsidR="006C3228" w:rsidRDefault="00C86C0B">
      <w:pPr>
        <w:pStyle w:val="TOC2"/>
        <w:tabs>
          <w:tab w:val="right" w:leader="dot" w:pos="9350"/>
        </w:tabs>
        <w:rPr>
          <w:rFonts w:eastAsiaTheme="minorEastAsia"/>
          <w:noProof/>
        </w:rPr>
      </w:pPr>
      <w:hyperlink w:anchor="_Toc447133167" w:history="1">
        <w:r w:rsidR="006C3228" w:rsidRPr="00D65A38">
          <w:rPr>
            <w:rStyle w:val="Hyperlink"/>
            <w:noProof/>
          </w:rPr>
          <w:t>v8.12.00a-bjj</w:t>
        </w:r>
        <w:r w:rsidR="006C3228">
          <w:rPr>
            <w:noProof/>
            <w:webHidden/>
          </w:rPr>
          <w:tab/>
        </w:r>
        <w:r w:rsidR="006C3228">
          <w:rPr>
            <w:noProof/>
            <w:webHidden/>
          </w:rPr>
          <w:fldChar w:fldCharType="begin"/>
        </w:r>
        <w:r w:rsidR="006C3228">
          <w:rPr>
            <w:noProof/>
            <w:webHidden/>
          </w:rPr>
          <w:instrText xml:space="preserve"> PAGEREF _Toc447133167 \h </w:instrText>
        </w:r>
        <w:r w:rsidR="006C3228">
          <w:rPr>
            <w:noProof/>
            <w:webHidden/>
          </w:rPr>
        </w:r>
        <w:r w:rsidR="006C3228">
          <w:rPr>
            <w:noProof/>
            <w:webHidden/>
          </w:rPr>
          <w:fldChar w:fldCharType="separate"/>
        </w:r>
        <w:r w:rsidR="006C3228">
          <w:rPr>
            <w:noProof/>
            <w:webHidden/>
          </w:rPr>
          <w:t>11</w:t>
        </w:r>
        <w:r w:rsidR="006C3228">
          <w:rPr>
            <w:noProof/>
            <w:webHidden/>
          </w:rPr>
          <w:fldChar w:fldCharType="end"/>
        </w:r>
      </w:hyperlink>
    </w:p>
    <w:p w14:paraId="64861063" w14:textId="77777777" w:rsidR="006C3228" w:rsidRDefault="00C86C0B">
      <w:pPr>
        <w:pStyle w:val="TOC2"/>
        <w:tabs>
          <w:tab w:val="right" w:leader="dot" w:pos="9350"/>
        </w:tabs>
        <w:rPr>
          <w:rFonts w:eastAsiaTheme="minorEastAsia"/>
          <w:noProof/>
        </w:rPr>
      </w:pPr>
      <w:hyperlink w:anchor="_Toc447133168" w:history="1">
        <w:r w:rsidR="006C3228" w:rsidRPr="00D65A38">
          <w:rPr>
            <w:rStyle w:val="Hyperlink"/>
            <w:noProof/>
          </w:rPr>
          <w:t>v8.10.00a-bjj</w:t>
        </w:r>
        <w:r w:rsidR="006C3228">
          <w:rPr>
            <w:noProof/>
            <w:webHidden/>
          </w:rPr>
          <w:tab/>
        </w:r>
        <w:r w:rsidR="006C3228">
          <w:rPr>
            <w:noProof/>
            <w:webHidden/>
          </w:rPr>
          <w:fldChar w:fldCharType="begin"/>
        </w:r>
        <w:r w:rsidR="006C3228">
          <w:rPr>
            <w:noProof/>
            <w:webHidden/>
          </w:rPr>
          <w:instrText xml:space="preserve"> PAGEREF _Toc447133168 \h </w:instrText>
        </w:r>
        <w:r w:rsidR="006C3228">
          <w:rPr>
            <w:noProof/>
            <w:webHidden/>
          </w:rPr>
        </w:r>
        <w:r w:rsidR="006C3228">
          <w:rPr>
            <w:noProof/>
            <w:webHidden/>
          </w:rPr>
          <w:fldChar w:fldCharType="separate"/>
        </w:r>
        <w:r w:rsidR="006C3228">
          <w:rPr>
            <w:noProof/>
            <w:webHidden/>
          </w:rPr>
          <w:t>13</w:t>
        </w:r>
        <w:r w:rsidR="006C3228">
          <w:rPr>
            <w:noProof/>
            <w:webHidden/>
          </w:rPr>
          <w:fldChar w:fldCharType="end"/>
        </w:r>
      </w:hyperlink>
    </w:p>
    <w:p w14:paraId="062F8DF8" w14:textId="77777777" w:rsidR="006C3228" w:rsidRDefault="00C86C0B">
      <w:pPr>
        <w:pStyle w:val="TOC2"/>
        <w:tabs>
          <w:tab w:val="right" w:leader="dot" w:pos="9350"/>
        </w:tabs>
        <w:rPr>
          <w:rFonts w:eastAsiaTheme="minorEastAsia"/>
          <w:noProof/>
        </w:rPr>
      </w:pPr>
      <w:hyperlink w:anchor="_Toc447133169" w:history="1">
        <w:r w:rsidR="006C3228" w:rsidRPr="00D65A38">
          <w:rPr>
            <w:rStyle w:val="Hyperlink"/>
            <w:noProof/>
          </w:rPr>
          <w:t>v8.09.00a-bjj</w:t>
        </w:r>
        <w:r w:rsidR="006C3228">
          <w:rPr>
            <w:noProof/>
            <w:webHidden/>
          </w:rPr>
          <w:tab/>
        </w:r>
        <w:r w:rsidR="006C3228">
          <w:rPr>
            <w:noProof/>
            <w:webHidden/>
          </w:rPr>
          <w:fldChar w:fldCharType="begin"/>
        </w:r>
        <w:r w:rsidR="006C3228">
          <w:rPr>
            <w:noProof/>
            <w:webHidden/>
          </w:rPr>
          <w:instrText xml:space="preserve"> PAGEREF _Toc447133169 \h </w:instrText>
        </w:r>
        <w:r w:rsidR="006C3228">
          <w:rPr>
            <w:noProof/>
            <w:webHidden/>
          </w:rPr>
        </w:r>
        <w:r w:rsidR="006C3228">
          <w:rPr>
            <w:noProof/>
            <w:webHidden/>
          </w:rPr>
          <w:fldChar w:fldCharType="separate"/>
        </w:r>
        <w:r w:rsidR="006C3228">
          <w:rPr>
            <w:noProof/>
            <w:webHidden/>
          </w:rPr>
          <w:t>13</w:t>
        </w:r>
        <w:r w:rsidR="006C3228">
          <w:rPr>
            <w:noProof/>
            <w:webHidden/>
          </w:rPr>
          <w:fldChar w:fldCharType="end"/>
        </w:r>
      </w:hyperlink>
    </w:p>
    <w:p w14:paraId="69661B10" w14:textId="77777777" w:rsidR="006C3228" w:rsidRDefault="00C86C0B">
      <w:pPr>
        <w:pStyle w:val="TOC2"/>
        <w:tabs>
          <w:tab w:val="right" w:leader="dot" w:pos="9350"/>
        </w:tabs>
        <w:rPr>
          <w:rFonts w:eastAsiaTheme="minorEastAsia"/>
          <w:noProof/>
        </w:rPr>
      </w:pPr>
      <w:hyperlink w:anchor="_Toc447133170" w:history="1">
        <w:r w:rsidR="006C3228" w:rsidRPr="00D65A38">
          <w:rPr>
            <w:rStyle w:val="Hyperlink"/>
            <w:noProof/>
          </w:rPr>
          <w:t>v8.08.00c-bjj</w:t>
        </w:r>
        <w:r w:rsidR="006C3228">
          <w:rPr>
            <w:noProof/>
            <w:webHidden/>
          </w:rPr>
          <w:tab/>
        </w:r>
        <w:r w:rsidR="006C3228">
          <w:rPr>
            <w:noProof/>
            <w:webHidden/>
          </w:rPr>
          <w:fldChar w:fldCharType="begin"/>
        </w:r>
        <w:r w:rsidR="006C3228">
          <w:rPr>
            <w:noProof/>
            <w:webHidden/>
          </w:rPr>
          <w:instrText xml:space="preserve"> PAGEREF _Toc447133170 \h </w:instrText>
        </w:r>
        <w:r w:rsidR="006C3228">
          <w:rPr>
            <w:noProof/>
            <w:webHidden/>
          </w:rPr>
        </w:r>
        <w:r w:rsidR="006C3228">
          <w:rPr>
            <w:noProof/>
            <w:webHidden/>
          </w:rPr>
          <w:fldChar w:fldCharType="separate"/>
        </w:r>
        <w:r w:rsidR="006C3228">
          <w:rPr>
            <w:noProof/>
            <w:webHidden/>
          </w:rPr>
          <w:t>14</w:t>
        </w:r>
        <w:r w:rsidR="006C3228">
          <w:rPr>
            <w:noProof/>
            <w:webHidden/>
          </w:rPr>
          <w:fldChar w:fldCharType="end"/>
        </w:r>
      </w:hyperlink>
    </w:p>
    <w:p w14:paraId="0D2928F4" w14:textId="77777777" w:rsidR="006C3228" w:rsidRDefault="00C86C0B">
      <w:pPr>
        <w:pStyle w:val="TOC2"/>
        <w:tabs>
          <w:tab w:val="right" w:leader="dot" w:pos="9350"/>
        </w:tabs>
        <w:rPr>
          <w:rFonts w:eastAsiaTheme="minorEastAsia"/>
          <w:noProof/>
        </w:rPr>
      </w:pPr>
      <w:hyperlink w:anchor="_Toc447133171" w:history="1">
        <w:r w:rsidR="006C3228" w:rsidRPr="00D65A38">
          <w:rPr>
            <w:rStyle w:val="Hyperlink"/>
            <w:noProof/>
          </w:rPr>
          <w:t>v8.03.02b-bjj</w:t>
        </w:r>
        <w:r w:rsidR="006C3228">
          <w:rPr>
            <w:noProof/>
            <w:webHidden/>
          </w:rPr>
          <w:tab/>
        </w:r>
        <w:r w:rsidR="006C3228">
          <w:rPr>
            <w:noProof/>
            <w:webHidden/>
          </w:rPr>
          <w:fldChar w:fldCharType="begin"/>
        </w:r>
        <w:r w:rsidR="006C3228">
          <w:rPr>
            <w:noProof/>
            <w:webHidden/>
          </w:rPr>
          <w:instrText xml:space="preserve"> PAGEREF _Toc447133171 \h </w:instrText>
        </w:r>
        <w:r w:rsidR="006C3228">
          <w:rPr>
            <w:noProof/>
            <w:webHidden/>
          </w:rPr>
        </w:r>
        <w:r w:rsidR="006C3228">
          <w:rPr>
            <w:noProof/>
            <w:webHidden/>
          </w:rPr>
          <w:fldChar w:fldCharType="separate"/>
        </w:r>
        <w:r w:rsidR="006C3228">
          <w:rPr>
            <w:noProof/>
            <w:webHidden/>
          </w:rPr>
          <w:t>15</w:t>
        </w:r>
        <w:r w:rsidR="006C3228">
          <w:rPr>
            <w:noProof/>
            <w:webHidden/>
          </w:rPr>
          <w:fldChar w:fldCharType="end"/>
        </w:r>
      </w:hyperlink>
    </w:p>
    <w:p w14:paraId="7F14E0F1" w14:textId="77777777" w:rsidR="006C3228" w:rsidRDefault="00C86C0B">
      <w:pPr>
        <w:pStyle w:val="TOC1"/>
        <w:tabs>
          <w:tab w:val="right" w:leader="dot" w:pos="9350"/>
        </w:tabs>
        <w:rPr>
          <w:rFonts w:eastAsiaTheme="minorEastAsia"/>
          <w:noProof/>
        </w:rPr>
      </w:pPr>
      <w:hyperlink w:anchor="_Toc447133172" w:history="1">
        <w:r w:rsidR="006C3228" w:rsidRPr="00D65A38">
          <w:rPr>
            <w:rStyle w:val="Hyperlink"/>
            <w:noProof/>
          </w:rPr>
          <w:t>FAST v8 Input and Output Files</w:t>
        </w:r>
        <w:r w:rsidR="006C3228">
          <w:rPr>
            <w:noProof/>
            <w:webHidden/>
          </w:rPr>
          <w:tab/>
        </w:r>
        <w:r w:rsidR="006C3228">
          <w:rPr>
            <w:noProof/>
            <w:webHidden/>
          </w:rPr>
          <w:fldChar w:fldCharType="begin"/>
        </w:r>
        <w:r w:rsidR="006C3228">
          <w:rPr>
            <w:noProof/>
            <w:webHidden/>
          </w:rPr>
          <w:instrText xml:space="preserve"> PAGEREF _Toc447133172 \h </w:instrText>
        </w:r>
        <w:r w:rsidR="006C3228">
          <w:rPr>
            <w:noProof/>
            <w:webHidden/>
          </w:rPr>
        </w:r>
        <w:r w:rsidR="006C3228">
          <w:rPr>
            <w:noProof/>
            <w:webHidden/>
          </w:rPr>
          <w:fldChar w:fldCharType="separate"/>
        </w:r>
        <w:r w:rsidR="006C3228">
          <w:rPr>
            <w:noProof/>
            <w:webHidden/>
          </w:rPr>
          <w:t>16</w:t>
        </w:r>
        <w:r w:rsidR="006C3228">
          <w:rPr>
            <w:noProof/>
            <w:webHidden/>
          </w:rPr>
          <w:fldChar w:fldCharType="end"/>
        </w:r>
      </w:hyperlink>
    </w:p>
    <w:p w14:paraId="5F06889E" w14:textId="77777777" w:rsidR="006C3228" w:rsidRDefault="00C86C0B">
      <w:pPr>
        <w:pStyle w:val="TOC2"/>
        <w:tabs>
          <w:tab w:val="right" w:leader="dot" w:pos="9350"/>
        </w:tabs>
        <w:rPr>
          <w:rFonts w:eastAsiaTheme="minorEastAsia"/>
          <w:noProof/>
        </w:rPr>
      </w:pPr>
      <w:hyperlink w:anchor="_Toc447133173" w:history="1">
        <w:r w:rsidR="006C3228" w:rsidRPr="00D65A38">
          <w:rPr>
            <w:rStyle w:val="Hyperlink"/>
            <w:noProof/>
          </w:rPr>
          <w:t>File Naming Conventions</w:t>
        </w:r>
        <w:r w:rsidR="006C3228">
          <w:rPr>
            <w:noProof/>
            <w:webHidden/>
          </w:rPr>
          <w:tab/>
        </w:r>
        <w:r w:rsidR="006C3228">
          <w:rPr>
            <w:noProof/>
            <w:webHidden/>
          </w:rPr>
          <w:fldChar w:fldCharType="begin"/>
        </w:r>
        <w:r w:rsidR="006C3228">
          <w:rPr>
            <w:noProof/>
            <w:webHidden/>
          </w:rPr>
          <w:instrText xml:space="preserve"> PAGEREF _Toc447133173 \h </w:instrText>
        </w:r>
        <w:r w:rsidR="006C3228">
          <w:rPr>
            <w:noProof/>
            <w:webHidden/>
          </w:rPr>
        </w:r>
        <w:r w:rsidR="006C3228">
          <w:rPr>
            <w:noProof/>
            <w:webHidden/>
          </w:rPr>
          <w:fldChar w:fldCharType="separate"/>
        </w:r>
        <w:r w:rsidR="006C3228">
          <w:rPr>
            <w:noProof/>
            <w:webHidden/>
          </w:rPr>
          <w:t>16</w:t>
        </w:r>
        <w:r w:rsidR="006C3228">
          <w:rPr>
            <w:noProof/>
            <w:webHidden/>
          </w:rPr>
          <w:fldChar w:fldCharType="end"/>
        </w:r>
      </w:hyperlink>
    </w:p>
    <w:p w14:paraId="18B3F409" w14:textId="77777777" w:rsidR="006C3228" w:rsidRDefault="00C86C0B">
      <w:pPr>
        <w:pStyle w:val="TOC2"/>
        <w:tabs>
          <w:tab w:val="right" w:leader="dot" w:pos="9350"/>
        </w:tabs>
        <w:rPr>
          <w:rFonts w:eastAsiaTheme="minorEastAsia"/>
          <w:noProof/>
        </w:rPr>
      </w:pPr>
      <w:hyperlink w:anchor="_Toc447133174" w:history="1">
        <w:r w:rsidR="006C3228" w:rsidRPr="00D65A38">
          <w:rPr>
            <w:rStyle w:val="Hyperlink"/>
            <w:noProof/>
          </w:rPr>
          <w:t>Variables Specified in the FAST Primary Input File</w:t>
        </w:r>
        <w:r w:rsidR="006C3228">
          <w:rPr>
            <w:noProof/>
            <w:webHidden/>
          </w:rPr>
          <w:tab/>
        </w:r>
        <w:r w:rsidR="006C3228">
          <w:rPr>
            <w:noProof/>
            <w:webHidden/>
          </w:rPr>
          <w:fldChar w:fldCharType="begin"/>
        </w:r>
        <w:r w:rsidR="006C3228">
          <w:rPr>
            <w:noProof/>
            <w:webHidden/>
          </w:rPr>
          <w:instrText xml:space="preserve"> PAGEREF _Toc447133174 \h </w:instrText>
        </w:r>
        <w:r w:rsidR="006C3228">
          <w:rPr>
            <w:noProof/>
            <w:webHidden/>
          </w:rPr>
        </w:r>
        <w:r w:rsidR="006C3228">
          <w:rPr>
            <w:noProof/>
            <w:webHidden/>
          </w:rPr>
          <w:fldChar w:fldCharType="separate"/>
        </w:r>
        <w:r w:rsidR="006C3228">
          <w:rPr>
            <w:noProof/>
            <w:webHidden/>
          </w:rPr>
          <w:t>18</w:t>
        </w:r>
        <w:r w:rsidR="006C3228">
          <w:rPr>
            <w:noProof/>
            <w:webHidden/>
          </w:rPr>
          <w:fldChar w:fldCharType="end"/>
        </w:r>
      </w:hyperlink>
    </w:p>
    <w:p w14:paraId="4AA5C08E" w14:textId="77777777" w:rsidR="006C3228" w:rsidRDefault="00C86C0B">
      <w:pPr>
        <w:pStyle w:val="TOC2"/>
        <w:tabs>
          <w:tab w:val="right" w:leader="dot" w:pos="9350"/>
        </w:tabs>
        <w:rPr>
          <w:rFonts w:eastAsiaTheme="minorEastAsia"/>
          <w:noProof/>
        </w:rPr>
      </w:pPr>
      <w:hyperlink w:anchor="_Toc447133175" w:history="1">
        <w:r w:rsidR="006C3228" w:rsidRPr="00D65A38">
          <w:rPr>
            <w:rStyle w:val="Hyperlink"/>
            <w:noProof/>
          </w:rPr>
          <w:t>Checkpoint Files (Restart Capability)</w:t>
        </w:r>
        <w:r w:rsidR="006C3228">
          <w:rPr>
            <w:noProof/>
            <w:webHidden/>
          </w:rPr>
          <w:tab/>
        </w:r>
        <w:r w:rsidR="006C3228">
          <w:rPr>
            <w:noProof/>
            <w:webHidden/>
          </w:rPr>
          <w:fldChar w:fldCharType="begin"/>
        </w:r>
        <w:r w:rsidR="006C3228">
          <w:rPr>
            <w:noProof/>
            <w:webHidden/>
          </w:rPr>
          <w:instrText xml:space="preserve"> PAGEREF _Toc447133175 \h </w:instrText>
        </w:r>
        <w:r w:rsidR="006C3228">
          <w:rPr>
            <w:noProof/>
            <w:webHidden/>
          </w:rPr>
        </w:r>
        <w:r w:rsidR="006C3228">
          <w:rPr>
            <w:noProof/>
            <w:webHidden/>
          </w:rPr>
          <w:fldChar w:fldCharType="separate"/>
        </w:r>
        <w:r w:rsidR="006C3228">
          <w:rPr>
            <w:noProof/>
            <w:webHidden/>
          </w:rPr>
          <w:t>29</w:t>
        </w:r>
        <w:r w:rsidR="006C3228">
          <w:rPr>
            <w:noProof/>
            <w:webHidden/>
          </w:rPr>
          <w:fldChar w:fldCharType="end"/>
        </w:r>
      </w:hyperlink>
    </w:p>
    <w:p w14:paraId="53D8E5C5" w14:textId="77777777" w:rsidR="006C3228" w:rsidRDefault="00C86C0B">
      <w:pPr>
        <w:pStyle w:val="TOC2"/>
        <w:tabs>
          <w:tab w:val="right" w:leader="dot" w:pos="9350"/>
        </w:tabs>
        <w:rPr>
          <w:rFonts w:eastAsiaTheme="minorEastAsia"/>
          <w:noProof/>
        </w:rPr>
      </w:pPr>
      <w:hyperlink w:anchor="_Toc447133176" w:history="1">
        <w:r w:rsidR="006C3228" w:rsidRPr="00D65A38">
          <w:rPr>
            <w:rStyle w:val="Hyperlink"/>
            <w:noProof/>
          </w:rPr>
          <w:t>Visualization Toolkit Files (Visualization Capability)</w:t>
        </w:r>
        <w:r w:rsidR="006C3228">
          <w:rPr>
            <w:noProof/>
            <w:webHidden/>
          </w:rPr>
          <w:tab/>
        </w:r>
        <w:r w:rsidR="006C3228">
          <w:rPr>
            <w:noProof/>
            <w:webHidden/>
          </w:rPr>
          <w:fldChar w:fldCharType="begin"/>
        </w:r>
        <w:r w:rsidR="006C3228">
          <w:rPr>
            <w:noProof/>
            <w:webHidden/>
          </w:rPr>
          <w:instrText xml:space="preserve"> PAGEREF _Toc447133176 \h </w:instrText>
        </w:r>
        <w:r w:rsidR="006C3228">
          <w:rPr>
            <w:noProof/>
            <w:webHidden/>
          </w:rPr>
        </w:r>
        <w:r w:rsidR="006C3228">
          <w:rPr>
            <w:noProof/>
            <w:webHidden/>
          </w:rPr>
          <w:fldChar w:fldCharType="separate"/>
        </w:r>
        <w:r w:rsidR="006C3228">
          <w:rPr>
            <w:noProof/>
            <w:webHidden/>
          </w:rPr>
          <w:t>30</w:t>
        </w:r>
        <w:r w:rsidR="006C3228">
          <w:rPr>
            <w:noProof/>
            <w:webHidden/>
          </w:rPr>
          <w:fldChar w:fldCharType="end"/>
        </w:r>
      </w:hyperlink>
    </w:p>
    <w:p w14:paraId="42F39CC5" w14:textId="77777777" w:rsidR="006C3228" w:rsidRDefault="00C86C0B">
      <w:pPr>
        <w:pStyle w:val="TOC1"/>
        <w:tabs>
          <w:tab w:val="right" w:leader="dot" w:pos="9350"/>
        </w:tabs>
        <w:rPr>
          <w:rFonts w:eastAsiaTheme="minorEastAsia"/>
          <w:noProof/>
        </w:rPr>
      </w:pPr>
      <w:hyperlink w:anchor="_Toc447133177" w:history="1">
        <w:r w:rsidR="006C3228" w:rsidRPr="00D65A38">
          <w:rPr>
            <w:rStyle w:val="Hyperlink"/>
            <w:noProof/>
          </w:rPr>
          <w:t>Converting to FAST v8.15.x</w:t>
        </w:r>
        <w:r w:rsidR="006C3228">
          <w:rPr>
            <w:noProof/>
            <w:webHidden/>
          </w:rPr>
          <w:tab/>
        </w:r>
        <w:r w:rsidR="006C3228">
          <w:rPr>
            <w:noProof/>
            <w:webHidden/>
          </w:rPr>
          <w:fldChar w:fldCharType="begin"/>
        </w:r>
        <w:r w:rsidR="006C3228">
          <w:rPr>
            <w:noProof/>
            <w:webHidden/>
          </w:rPr>
          <w:instrText xml:space="preserve"> PAGEREF _Toc447133177 \h </w:instrText>
        </w:r>
        <w:r w:rsidR="006C3228">
          <w:rPr>
            <w:noProof/>
            <w:webHidden/>
          </w:rPr>
        </w:r>
        <w:r w:rsidR="006C3228">
          <w:rPr>
            <w:noProof/>
            <w:webHidden/>
          </w:rPr>
          <w:fldChar w:fldCharType="separate"/>
        </w:r>
        <w:r w:rsidR="006C3228">
          <w:rPr>
            <w:noProof/>
            <w:webHidden/>
          </w:rPr>
          <w:t>31</w:t>
        </w:r>
        <w:r w:rsidR="006C3228">
          <w:rPr>
            <w:noProof/>
            <w:webHidden/>
          </w:rPr>
          <w:fldChar w:fldCharType="end"/>
        </w:r>
      </w:hyperlink>
    </w:p>
    <w:p w14:paraId="16D2021E" w14:textId="77777777" w:rsidR="006C3228" w:rsidRDefault="00C86C0B">
      <w:pPr>
        <w:pStyle w:val="TOC2"/>
        <w:tabs>
          <w:tab w:val="right" w:leader="dot" w:pos="9350"/>
        </w:tabs>
        <w:rPr>
          <w:rFonts w:eastAsiaTheme="minorEastAsia"/>
          <w:noProof/>
        </w:rPr>
      </w:pPr>
      <w:hyperlink w:anchor="_Toc447133178" w:history="1">
        <w:r w:rsidR="006C3228" w:rsidRPr="00D65A38">
          <w:rPr>
            <w:rStyle w:val="Hyperlink"/>
            <w:noProof/>
          </w:rPr>
          <w:t>Summary of Changes to Inputs</w:t>
        </w:r>
        <w:r w:rsidR="006C3228">
          <w:rPr>
            <w:noProof/>
            <w:webHidden/>
          </w:rPr>
          <w:tab/>
        </w:r>
        <w:r w:rsidR="006C3228">
          <w:rPr>
            <w:noProof/>
            <w:webHidden/>
          </w:rPr>
          <w:fldChar w:fldCharType="begin"/>
        </w:r>
        <w:r w:rsidR="006C3228">
          <w:rPr>
            <w:noProof/>
            <w:webHidden/>
          </w:rPr>
          <w:instrText xml:space="preserve"> PAGEREF _Toc447133178 \h </w:instrText>
        </w:r>
        <w:r w:rsidR="006C3228">
          <w:rPr>
            <w:noProof/>
            <w:webHidden/>
          </w:rPr>
        </w:r>
        <w:r w:rsidR="006C3228">
          <w:rPr>
            <w:noProof/>
            <w:webHidden/>
          </w:rPr>
          <w:fldChar w:fldCharType="separate"/>
        </w:r>
        <w:r w:rsidR="006C3228">
          <w:rPr>
            <w:noProof/>
            <w:webHidden/>
          </w:rPr>
          <w:t>31</w:t>
        </w:r>
        <w:r w:rsidR="006C3228">
          <w:rPr>
            <w:noProof/>
            <w:webHidden/>
          </w:rPr>
          <w:fldChar w:fldCharType="end"/>
        </w:r>
      </w:hyperlink>
    </w:p>
    <w:p w14:paraId="11A7F67E" w14:textId="77777777" w:rsidR="006C3228" w:rsidRDefault="00C86C0B">
      <w:pPr>
        <w:pStyle w:val="TOC2"/>
        <w:tabs>
          <w:tab w:val="right" w:leader="dot" w:pos="9350"/>
        </w:tabs>
        <w:rPr>
          <w:rFonts w:eastAsiaTheme="minorEastAsia"/>
          <w:noProof/>
        </w:rPr>
      </w:pPr>
      <w:hyperlink w:anchor="_Toc447133179" w:history="1">
        <w:r w:rsidR="006C3228" w:rsidRPr="00D65A38">
          <w:rPr>
            <w:rStyle w:val="Hyperlink"/>
            <w:noProof/>
          </w:rPr>
          <w:t>MATLAB Conversion Scripts</w:t>
        </w:r>
        <w:r w:rsidR="006C3228">
          <w:rPr>
            <w:noProof/>
            <w:webHidden/>
          </w:rPr>
          <w:tab/>
        </w:r>
        <w:r w:rsidR="006C3228">
          <w:rPr>
            <w:noProof/>
            <w:webHidden/>
          </w:rPr>
          <w:fldChar w:fldCharType="begin"/>
        </w:r>
        <w:r w:rsidR="006C3228">
          <w:rPr>
            <w:noProof/>
            <w:webHidden/>
          </w:rPr>
          <w:instrText xml:space="preserve"> PAGEREF _Toc447133179 \h </w:instrText>
        </w:r>
        <w:r w:rsidR="006C3228">
          <w:rPr>
            <w:noProof/>
            <w:webHidden/>
          </w:rPr>
        </w:r>
        <w:r w:rsidR="006C3228">
          <w:rPr>
            <w:noProof/>
            <w:webHidden/>
          </w:rPr>
          <w:fldChar w:fldCharType="separate"/>
        </w:r>
        <w:r w:rsidR="006C3228">
          <w:rPr>
            <w:noProof/>
            <w:webHidden/>
          </w:rPr>
          <w:t>35</w:t>
        </w:r>
        <w:r w:rsidR="006C3228">
          <w:rPr>
            <w:noProof/>
            <w:webHidden/>
          </w:rPr>
          <w:fldChar w:fldCharType="end"/>
        </w:r>
      </w:hyperlink>
    </w:p>
    <w:p w14:paraId="73A7FF16" w14:textId="77777777" w:rsidR="006C3228" w:rsidRDefault="00C86C0B">
      <w:pPr>
        <w:pStyle w:val="TOC1"/>
        <w:tabs>
          <w:tab w:val="right" w:leader="dot" w:pos="9350"/>
        </w:tabs>
        <w:rPr>
          <w:rFonts w:eastAsiaTheme="minorEastAsia"/>
          <w:noProof/>
        </w:rPr>
      </w:pPr>
      <w:hyperlink w:anchor="_Toc447133180" w:history="1">
        <w:r w:rsidR="006C3228" w:rsidRPr="00D65A38">
          <w:rPr>
            <w:rStyle w:val="Hyperlink"/>
            <w:noProof/>
          </w:rPr>
          <w:t>Running FAST</w:t>
        </w:r>
        <w:r w:rsidR="006C3228">
          <w:rPr>
            <w:noProof/>
            <w:webHidden/>
          </w:rPr>
          <w:tab/>
        </w:r>
        <w:r w:rsidR="006C3228">
          <w:rPr>
            <w:noProof/>
            <w:webHidden/>
          </w:rPr>
          <w:fldChar w:fldCharType="begin"/>
        </w:r>
        <w:r w:rsidR="006C3228">
          <w:rPr>
            <w:noProof/>
            <w:webHidden/>
          </w:rPr>
          <w:instrText xml:space="preserve"> PAGEREF _Toc447133180 \h </w:instrText>
        </w:r>
        <w:r w:rsidR="006C3228">
          <w:rPr>
            <w:noProof/>
            <w:webHidden/>
          </w:rPr>
        </w:r>
        <w:r w:rsidR="006C3228">
          <w:rPr>
            <w:noProof/>
            <w:webHidden/>
          </w:rPr>
          <w:fldChar w:fldCharType="separate"/>
        </w:r>
        <w:r w:rsidR="006C3228">
          <w:rPr>
            <w:noProof/>
            <w:webHidden/>
          </w:rPr>
          <w:t>37</w:t>
        </w:r>
        <w:r w:rsidR="006C3228">
          <w:rPr>
            <w:noProof/>
            <w:webHidden/>
          </w:rPr>
          <w:fldChar w:fldCharType="end"/>
        </w:r>
      </w:hyperlink>
    </w:p>
    <w:p w14:paraId="0EF1DB7E" w14:textId="77777777" w:rsidR="006C3228" w:rsidRDefault="00C86C0B">
      <w:pPr>
        <w:pStyle w:val="TOC2"/>
        <w:tabs>
          <w:tab w:val="right" w:leader="dot" w:pos="9350"/>
        </w:tabs>
        <w:rPr>
          <w:rFonts w:eastAsiaTheme="minorEastAsia"/>
          <w:noProof/>
        </w:rPr>
      </w:pPr>
      <w:hyperlink w:anchor="_Toc447133181" w:history="1">
        <w:r w:rsidR="006C3228" w:rsidRPr="00D65A38">
          <w:rPr>
            <w:rStyle w:val="Hyperlink"/>
            <w:noProof/>
          </w:rPr>
          <w:t>Normal Simulation: Starting FAST from an input file</w:t>
        </w:r>
        <w:r w:rsidR="006C3228">
          <w:rPr>
            <w:noProof/>
            <w:webHidden/>
          </w:rPr>
          <w:tab/>
        </w:r>
        <w:r w:rsidR="006C3228">
          <w:rPr>
            <w:noProof/>
            <w:webHidden/>
          </w:rPr>
          <w:fldChar w:fldCharType="begin"/>
        </w:r>
        <w:r w:rsidR="006C3228">
          <w:rPr>
            <w:noProof/>
            <w:webHidden/>
          </w:rPr>
          <w:instrText xml:space="preserve"> PAGEREF _Toc447133181 \h </w:instrText>
        </w:r>
        <w:r w:rsidR="006C3228">
          <w:rPr>
            <w:noProof/>
            <w:webHidden/>
          </w:rPr>
        </w:r>
        <w:r w:rsidR="006C3228">
          <w:rPr>
            <w:noProof/>
            <w:webHidden/>
          </w:rPr>
          <w:fldChar w:fldCharType="separate"/>
        </w:r>
        <w:r w:rsidR="006C3228">
          <w:rPr>
            <w:noProof/>
            <w:webHidden/>
          </w:rPr>
          <w:t>37</w:t>
        </w:r>
        <w:r w:rsidR="006C3228">
          <w:rPr>
            <w:noProof/>
            <w:webHidden/>
          </w:rPr>
          <w:fldChar w:fldCharType="end"/>
        </w:r>
      </w:hyperlink>
    </w:p>
    <w:p w14:paraId="6F7E24D9" w14:textId="77777777" w:rsidR="006C3228" w:rsidRDefault="00C86C0B">
      <w:pPr>
        <w:pStyle w:val="TOC2"/>
        <w:tabs>
          <w:tab w:val="right" w:leader="dot" w:pos="9350"/>
        </w:tabs>
        <w:rPr>
          <w:rFonts w:eastAsiaTheme="minorEastAsia"/>
          <w:noProof/>
        </w:rPr>
      </w:pPr>
      <w:hyperlink w:anchor="_Toc447133182" w:history="1">
        <w:r w:rsidR="006C3228" w:rsidRPr="00D65A38">
          <w:rPr>
            <w:rStyle w:val="Hyperlink"/>
            <w:noProof/>
          </w:rPr>
          <w:t>Restart: Starting FAST from a checkpoint file</w:t>
        </w:r>
        <w:r w:rsidR="006C3228">
          <w:rPr>
            <w:noProof/>
            <w:webHidden/>
          </w:rPr>
          <w:tab/>
        </w:r>
        <w:r w:rsidR="006C3228">
          <w:rPr>
            <w:noProof/>
            <w:webHidden/>
          </w:rPr>
          <w:fldChar w:fldCharType="begin"/>
        </w:r>
        <w:r w:rsidR="006C3228">
          <w:rPr>
            <w:noProof/>
            <w:webHidden/>
          </w:rPr>
          <w:instrText xml:space="preserve"> PAGEREF _Toc447133182 \h </w:instrText>
        </w:r>
        <w:r w:rsidR="006C3228">
          <w:rPr>
            <w:noProof/>
            <w:webHidden/>
          </w:rPr>
        </w:r>
        <w:r w:rsidR="006C3228">
          <w:rPr>
            <w:noProof/>
            <w:webHidden/>
          </w:rPr>
          <w:fldChar w:fldCharType="separate"/>
        </w:r>
        <w:r w:rsidR="006C3228">
          <w:rPr>
            <w:noProof/>
            <w:webHidden/>
          </w:rPr>
          <w:t>38</w:t>
        </w:r>
        <w:r w:rsidR="006C3228">
          <w:rPr>
            <w:noProof/>
            <w:webHidden/>
          </w:rPr>
          <w:fldChar w:fldCharType="end"/>
        </w:r>
      </w:hyperlink>
    </w:p>
    <w:p w14:paraId="55587BE3" w14:textId="77777777" w:rsidR="006C3228" w:rsidRDefault="00C86C0B">
      <w:pPr>
        <w:pStyle w:val="TOC2"/>
        <w:tabs>
          <w:tab w:val="right" w:leader="dot" w:pos="9350"/>
        </w:tabs>
        <w:rPr>
          <w:rFonts w:eastAsiaTheme="minorEastAsia"/>
          <w:noProof/>
        </w:rPr>
      </w:pPr>
      <w:hyperlink w:anchor="_Toc447133183" w:history="1">
        <w:r w:rsidR="006C3228" w:rsidRPr="00D65A38">
          <w:rPr>
            <w:rStyle w:val="Hyperlink"/>
            <w:noProof/>
          </w:rPr>
          <w:t>Modeling Tips</w:t>
        </w:r>
        <w:r w:rsidR="006C3228">
          <w:rPr>
            <w:noProof/>
            <w:webHidden/>
          </w:rPr>
          <w:tab/>
        </w:r>
        <w:r w:rsidR="006C3228">
          <w:rPr>
            <w:noProof/>
            <w:webHidden/>
          </w:rPr>
          <w:fldChar w:fldCharType="begin"/>
        </w:r>
        <w:r w:rsidR="006C3228">
          <w:rPr>
            <w:noProof/>
            <w:webHidden/>
          </w:rPr>
          <w:instrText xml:space="preserve"> PAGEREF _Toc447133183 \h </w:instrText>
        </w:r>
        <w:r w:rsidR="006C3228">
          <w:rPr>
            <w:noProof/>
            <w:webHidden/>
          </w:rPr>
        </w:r>
        <w:r w:rsidR="006C3228">
          <w:rPr>
            <w:noProof/>
            <w:webHidden/>
          </w:rPr>
          <w:fldChar w:fldCharType="separate"/>
        </w:r>
        <w:r w:rsidR="006C3228">
          <w:rPr>
            <w:noProof/>
            <w:webHidden/>
          </w:rPr>
          <w:t>38</w:t>
        </w:r>
        <w:r w:rsidR="006C3228">
          <w:rPr>
            <w:noProof/>
            <w:webHidden/>
          </w:rPr>
          <w:fldChar w:fldCharType="end"/>
        </w:r>
      </w:hyperlink>
    </w:p>
    <w:p w14:paraId="3E959266" w14:textId="77777777" w:rsidR="006C3228" w:rsidRDefault="00C86C0B">
      <w:pPr>
        <w:pStyle w:val="TOC2"/>
        <w:tabs>
          <w:tab w:val="right" w:leader="dot" w:pos="9350"/>
        </w:tabs>
        <w:rPr>
          <w:rFonts w:eastAsiaTheme="minorEastAsia"/>
          <w:noProof/>
        </w:rPr>
      </w:pPr>
      <w:hyperlink w:anchor="_Toc447133184" w:history="1">
        <w:r w:rsidR="006C3228" w:rsidRPr="00D65A38">
          <w:rPr>
            <w:rStyle w:val="Hyperlink"/>
            <w:noProof/>
          </w:rPr>
          <w:t>Certification Tests</w:t>
        </w:r>
        <w:r w:rsidR="006C3228">
          <w:rPr>
            <w:noProof/>
            <w:webHidden/>
          </w:rPr>
          <w:tab/>
        </w:r>
        <w:r w:rsidR="006C3228">
          <w:rPr>
            <w:noProof/>
            <w:webHidden/>
          </w:rPr>
          <w:fldChar w:fldCharType="begin"/>
        </w:r>
        <w:r w:rsidR="006C3228">
          <w:rPr>
            <w:noProof/>
            <w:webHidden/>
          </w:rPr>
          <w:instrText xml:space="preserve"> PAGEREF _Toc447133184 \h </w:instrText>
        </w:r>
        <w:r w:rsidR="006C3228">
          <w:rPr>
            <w:noProof/>
            <w:webHidden/>
          </w:rPr>
        </w:r>
        <w:r w:rsidR="006C3228">
          <w:rPr>
            <w:noProof/>
            <w:webHidden/>
          </w:rPr>
          <w:fldChar w:fldCharType="separate"/>
        </w:r>
        <w:r w:rsidR="006C3228">
          <w:rPr>
            <w:noProof/>
            <w:webHidden/>
          </w:rPr>
          <w:t>38</w:t>
        </w:r>
        <w:r w:rsidR="006C3228">
          <w:rPr>
            <w:noProof/>
            <w:webHidden/>
          </w:rPr>
          <w:fldChar w:fldCharType="end"/>
        </w:r>
      </w:hyperlink>
    </w:p>
    <w:p w14:paraId="0B1E3238" w14:textId="77777777" w:rsidR="006C3228" w:rsidRDefault="00C86C0B">
      <w:pPr>
        <w:pStyle w:val="TOC1"/>
        <w:tabs>
          <w:tab w:val="right" w:leader="dot" w:pos="9350"/>
        </w:tabs>
        <w:rPr>
          <w:rFonts w:eastAsiaTheme="minorEastAsia"/>
          <w:noProof/>
        </w:rPr>
      </w:pPr>
      <w:hyperlink w:anchor="_Toc447133185" w:history="1">
        <w:r w:rsidR="006C3228" w:rsidRPr="00D65A38">
          <w:rPr>
            <w:rStyle w:val="Hyperlink"/>
            <w:noProof/>
          </w:rPr>
          <w:t>Compiling FAST</w:t>
        </w:r>
        <w:r w:rsidR="006C3228">
          <w:rPr>
            <w:noProof/>
            <w:webHidden/>
          </w:rPr>
          <w:tab/>
        </w:r>
        <w:r w:rsidR="006C3228">
          <w:rPr>
            <w:noProof/>
            <w:webHidden/>
          </w:rPr>
          <w:fldChar w:fldCharType="begin"/>
        </w:r>
        <w:r w:rsidR="006C3228">
          <w:rPr>
            <w:noProof/>
            <w:webHidden/>
          </w:rPr>
          <w:instrText xml:space="preserve"> PAGEREF _Toc447133185 \h </w:instrText>
        </w:r>
        <w:r w:rsidR="006C3228">
          <w:rPr>
            <w:noProof/>
            <w:webHidden/>
          </w:rPr>
        </w:r>
        <w:r w:rsidR="006C3228">
          <w:rPr>
            <w:noProof/>
            <w:webHidden/>
          </w:rPr>
          <w:fldChar w:fldCharType="separate"/>
        </w:r>
        <w:r w:rsidR="006C3228">
          <w:rPr>
            <w:noProof/>
            <w:webHidden/>
          </w:rPr>
          <w:t>39</w:t>
        </w:r>
        <w:r w:rsidR="006C3228">
          <w:rPr>
            <w:noProof/>
            <w:webHidden/>
          </w:rPr>
          <w:fldChar w:fldCharType="end"/>
        </w:r>
      </w:hyperlink>
    </w:p>
    <w:p w14:paraId="207935AF" w14:textId="77777777" w:rsidR="006C3228" w:rsidRDefault="00C86C0B">
      <w:pPr>
        <w:pStyle w:val="TOC1"/>
        <w:tabs>
          <w:tab w:val="right" w:leader="dot" w:pos="9350"/>
        </w:tabs>
        <w:rPr>
          <w:rFonts w:eastAsiaTheme="minorEastAsia"/>
          <w:noProof/>
        </w:rPr>
      </w:pPr>
      <w:hyperlink w:anchor="_Toc447133186" w:history="1">
        <w:r w:rsidR="006C3228" w:rsidRPr="00D65A38">
          <w:rPr>
            <w:rStyle w:val="Hyperlink"/>
            <w:noProof/>
          </w:rPr>
          <w:t>FAST v8 Interface to Simulink</w:t>
        </w:r>
        <w:r w:rsidR="006C3228">
          <w:rPr>
            <w:noProof/>
            <w:webHidden/>
          </w:rPr>
          <w:tab/>
        </w:r>
        <w:r w:rsidR="006C3228">
          <w:rPr>
            <w:noProof/>
            <w:webHidden/>
          </w:rPr>
          <w:fldChar w:fldCharType="begin"/>
        </w:r>
        <w:r w:rsidR="006C3228">
          <w:rPr>
            <w:noProof/>
            <w:webHidden/>
          </w:rPr>
          <w:instrText xml:space="preserve"> PAGEREF _Toc447133186 \h </w:instrText>
        </w:r>
        <w:r w:rsidR="006C3228">
          <w:rPr>
            <w:noProof/>
            <w:webHidden/>
          </w:rPr>
        </w:r>
        <w:r w:rsidR="006C3228">
          <w:rPr>
            <w:noProof/>
            <w:webHidden/>
          </w:rPr>
          <w:fldChar w:fldCharType="separate"/>
        </w:r>
        <w:r w:rsidR="006C3228">
          <w:rPr>
            <w:noProof/>
            <w:webHidden/>
          </w:rPr>
          <w:t>40</w:t>
        </w:r>
        <w:r w:rsidR="006C3228">
          <w:rPr>
            <w:noProof/>
            <w:webHidden/>
          </w:rPr>
          <w:fldChar w:fldCharType="end"/>
        </w:r>
      </w:hyperlink>
    </w:p>
    <w:p w14:paraId="650D3BE9" w14:textId="77777777" w:rsidR="006C3228" w:rsidRDefault="00C86C0B">
      <w:pPr>
        <w:pStyle w:val="TOC2"/>
        <w:tabs>
          <w:tab w:val="right" w:leader="dot" w:pos="9350"/>
        </w:tabs>
        <w:rPr>
          <w:rFonts w:eastAsiaTheme="minorEastAsia"/>
          <w:noProof/>
        </w:rPr>
      </w:pPr>
      <w:hyperlink w:anchor="_Toc447133187" w:history="1">
        <w:r w:rsidR="006C3228" w:rsidRPr="00D65A38">
          <w:rPr>
            <w:rStyle w:val="Hyperlink"/>
            <w:noProof/>
          </w:rPr>
          <w:t>Major Changes Between the FAST v7 and v8 Interfaces to Simulink</w:t>
        </w:r>
        <w:r w:rsidR="006C3228">
          <w:rPr>
            <w:noProof/>
            <w:webHidden/>
          </w:rPr>
          <w:tab/>
        </w:r>
        <w:r w:rsidR="006C3228">
          <w:rPr>
            <w:noProof/>
            <w:webHidden/>
          </w:rPr>
          <w:fldChar w:fldCharType="begin"/>
        </w:r>
        <w:r w:rsidR="006C3228">
          <w:rPr>
            <w:noProof/>
            <w:webHidden/>
          </w:rPr>
          <w:instrText xml:space="preserve"> PAGEREF _Toc447133187 \h </w:instrText>
        </w:r>
        <w:r w:rsidR="006C3228">
          <w:rPr>
            <w:noProof/>
            <w:webHidden/>
          </w:rPr>
        </w:r>
        <w:r w:rsidR="006C3228">
          <w:rPr>
            <w:noProof/>
            <w:webHidden/>
          </w:rPr>
          <w:fldChar w:fldCharType="separate"/>
        </w:r>
        <w:r w:rsidR="006C3228">
          <w:rPr>
            <w:noProof/>
            <w:webHidden/>
          </w:rPr>
          <w:t>40</w:t>
        </w:r>
        <w:r w:rsidR="006C3228">
          <w:rPr>
            <w:noProof/>
            <w:webHidden/>
          </w:rPr>
          <w:fldChar w:fldCharType="end"/>
        </w:r>
      </w:hyperlink>
    </w:p>
    <w:p w14:paraId="47C04278" w14:textId="77777777" w:rsidR="006C3228" w:rsidRDefault="00C86C0B">
      <w:pPr>
        <w:pStyle w:val="TOC2"/>
        <w:tabs>
          <w:tab w:val="right" w:leader="dot" w:pos="9350"/>
        </w:tabs>
        <w:rPr>
          <w:rFonts w:eastAsiaTheme="minorEastAsia"/>
          <w:noProof/>
        </w:rPr>
      </w:pPr>
      <w:hyperlink w:anchor="_Toc447133188" w:history="1">
        <w:r w:rsidR="006C3228" w:rsidRPr="00D65A38">
          <w:rPr>
            <w:rStyle w:val="Hyperlink"/>
            <w:noProof/>
          </w:rPr>
          <w:t>Definition of the FAST v8 Interface to Simulink</w:t>
        </w:r>
        <w:r w:rsidR="006C3228">
          <w:rPr>
            <w:noProof/>
            <w:webHidden/>
          </w:rPr>
          <w:tab/>
        </w:r>
        <w:r w:rsidR="006C3228">
          <w:rPr>
            <w:noProof/>
            <w:webHidden/>
          </w:rPr>
          <w:fldChar w:fldCharType="begin"/>
        </w:r>
        <w:r w:rsidR="006C3228">
          <w:rPr>
            <w:noProof/>
            <w:webHidden/>
          </w:rPr>
          <w:instrText xml:space="preserve"> PAGEREF _Toc447133188 \h </w:instrText>
        </w:r>
        <w:r w:rsidR="006C3228">
          <w:rPr>
            <w:noProof/>
            <w:webHidden/>
          </w:rPr>
        </w:r>
        <w:r w:rsidR="006C3228">
          <w:rPr>
            <w:noProof/>
            <w:webHidden/>
          </w:rPr>
          <w:fldChar w:fldCharType="separate"/>
        </w:r>
        <w:r w:rsidR="006C3228">
          <w:rPr>
            <w:noProof/>
            <w:webHidden/>
          </w:rPr>
          <w:t>41</w:t>
        </w:r>
        <w:r w:rsidR="006C3228">
          <w:rPr>
            <w:noProof/>
            <w:webHidden/>
          </w:rPr>
          <w:fldChar w:fldCharType="end"/>
        </w:r>
      </w:hyperlink>
    </w:p>
    <w:p w14:paraId="35C2D3DB" w14:textId="77777777" w:rsidR="006C3228" w:rsidRDefault="00C86C0B">
      <w:pPr>
        <w:pStyle w:val="TOC2"/>
        <w:tabs>
          <w:tab w:val="right" w:leader="dot" w:pos="9350"/>
        </w:tabs>
        <w:rPr>
          <w:rFonts w:eastAsiaTheme="minorEastAsia"/>
          <w:noProof/>
        </w:rPr>
      </w:pPr>
      <w:hyperlink w:anchor="_Toc447133189" w:history="1">
        <w:r w:rsidR="006C3228" w:rsidRPr="00D65A38">
          <w:rPr>
            <w:rStyle w:val="Hyperlink"/>
            <w:noProof/>
          </w:rPr>
          <w:t>Converting FAST v7 Simulink Models to FAST v8</w:t>
        </w:r>
        <w:r w:rsidR="006C3228">
          <w:rPr>
            <w:noProof/>
            <w:webHidden/>
          </w:rPr>
          <w:tab/>
        </w:r>
        <w:r w:rsidR="006C3228">
          <w:rPr>
            <w:noProof/>
            <w:webHidden/>
          </w:rPr>
          <w:fldChar w:fldCharType="begin"/>
        </w:r>
        <w:r w:rsidR="006C3228">
          <w:rPr>
            <w:noProof/>
            <w:webHidden/>
          </w:rPr>
          <w:instrText xml:space="preserve"> PAGEREF _Toc447133189 \h </w:instrText>
        </w:r>
        <w:r w:rsidR="006C3228">
          <w:rPr>
            <w:noProof/>
            <w:webHidden/>
          </w:rPr>
        </w:r>
        <w:r w:rsidR="006C3228">
          <w:rPr>
            <w:noProof/>
            <w:webHidden/>
          </w:rPr>
          <w:fldChar w:fldCharType="separate"/>
        </w:r>
        <w:r w:rsidR="006C3228">
          <w:rPr>
            <w:noProof/>
            <w:webHidden/>
          </w:rPr>
          <w:t>44</w:t>
        </w:r>
        <w:r w:rsidR="006C3228">
          <w:rPr>
            <w:noProof/>
            <w:webHidden/>
          </w:rPr>
          <w:fldChar w:fldCharType="end"/>
        </w:r>
      </w:hyperlink>
    </w:p>
    <w:p w14:paraId="0E463F5F" w14:textId="77777777" w:rsidR="006C3228" w:rsidRDefault="00C86C0B">
      <w:pPr>
        <w:pStyle w:val="TOC2"/>
        <w:tabs>
          <w:tab w:val="right" w:leader="dot" w:pos="9350"/>
        </w:tabs>
        <w:rPr>
          <w:rFonts w:eastAsiaTheme="minorEastAsia"/>
          <w:noProof/>
        </w:rPr>
      </w:pPr>
      <w:hyperlink w:anchor="_Toc447133190" w:history="1">
        <w:r w:rsidR="006C3228" w:rsidRPr="00D65A38">
          <w:rPr>
            <w:rStyle w:val="Hyperlink"/>
            <w:noProof/>
          </w:rPr>
          <w:t>Running FAST in Simulink</w:t>
        </w:r>
        <w:r w:rsidR="006C3228">
          <w:rPr>
            <w:noProof/>
            <w:webHidden/>
          </w:rPr>
          <w:tab/>
        </w:r>
        <w:r w:rsidR="006C3228">
          <w:rPr>
            <w:noProof/>
            <w:webHidden/>
          </w:rPr>
          <w:fldChar w:fldCharType="begin"/>
        </w:r>
        <w:r w:rsidR="006C3228">
          <w:rPr>
            <w:noProof/>
            <w:webHidden/>
          </w:rPr>
          <w:instrText xml:space="preserve"> PAGEREF _Toc447133190 \h </w:instrText>
        </w:r>
        <w:r w:rsidR="006C3228">
          <w:rPr>
            <w:noProof/>
            <w:webHidden/>
          </w:rPr>
        </w:r>
        <w:r w:rsidR="006C3228">
          <w:rPr>
            <w:noProof/>
            <w:webHidden/>
          </w:rPr>
          <w:fldChar w:fldCharType="separate"/>
        </w:r>
        <w:r w:rsidR="006C3228">
          <w:rPr>
            <w:noProof/>
            <w:webHidden/>
          </w:rPr>
          <w:t>45</w:t>
        </w:r>
        <w:r w:rsidR="006C3228">
          <w:rPr>
            <w:noProof/>
            <w:webHidden/>
          </w:rPr>
          <w:fldChar w:fldCharType="end"/>
        </w:r>
      </w:hyperlink>
    </w:p>
    <w:p w14:paraId="37F9C593" w14:textId="77777777" w:rsidR="006C3228" w:rsidRDefault="00C86C0B">
      <w:pPr>
        <w:pStyle w:val="TOC2"/>
        <w:tabs>
          <w:tab w:val="right" w:leader="dot" w:pos="9350"/>
        </w:tabs>
        <w:rPr>
          <w:rFonts w:eastAsiaTheme="minorEastAsia"/>
          <w:noProof/>
        </w:rPr>
      </w:pPr>
      <w:hyperlink w:anchor="_Toc447133191" w:history="1">
        <w:r w:rsidR="006C3228" w:rsidRPr="00D65A38">
          <w:rPr>
            <w:rStyle w:val="Hyperlink"/>
            <w:noProof/>
          </w:rPr>
          <w:t>Compiling FAST for Simulink</w:t>
        </w:r>
        <w:r w:rsidR="006C3228">
          <w:rPr>
            <w:noProof/>
            <w:webHidden/>
          </w:rPr>
          <w:tab/>
        </w:r>
        <w:r w:rsidR="006C3228">
          <w:rPr>
            <w:noProof/>
            <w:webHidden/>
          </w:rPr>
          <w:fldChar w:fldCharType="begin"/>
        </w:r>
        <w:r w:rsidR="006C3228">
          <w:rPr>
            <w:noProof/>
            <w:webHidden/>
          </w:rPr>
          <w:instrText xml:space="preserve"> PAGEREF _Toc447133191 \h </w:instrText>
        </w:r>
        <w:r w:rsidR="006C3228">
          <w:rPr>
            <w:noProof/>
            <w:webHidden/>
          </w:rPr>
        </w:r>
        <w:r w:rsidR="006C3228">
          <w:rPr>
            <w:noProof/>
            <w:webHidden/>
          </w:rPr>
          <w:fldChar w:fldCharType="separate"/>
        </w:r>
        <w:r w:rsidR="006C3228">
          <w:rPr>
            <w:noProof/>
            <w:webHidden/>
          </w:rPr>
          <w:t>47</w:t>
        </w:r>
        <w:r w:rsidR="006C3228">
          <w:rPr>
            <w:noProof/>
            <w:webHidden/>
          </w:rPr>
          <w:fldChar w:fldCharType="end"/>
        </w:r>
      </w:hyperlink>
    </w:p>
    <w:p w14:paraId="041D7CBC" w14:textId="77777777" w:rsidR="006C3228" w:rsidRDefault="00C86C0B">
      <w:pPr>
        <w:pStyle w:val="TOC1"/>
        <w:tabs>
          <w:tab w:val="right" w:leader="dot" w:pos="9350"/>
        </w:tabs>
        <w:rPr>
          <w:rFonts w:eastAsiaTheme="minorEastAsia"/>
          <w:noProof/>
        </w:rPr>
      </w:pPr>
      <w:hyperlink w:anchor="_Toc447133192" w:history="1">
        <w:r w:rsidR="006C3228" w:rsidRPr="00D65A38">
          <w:rPr>
            <w:rStyle w:val="Hyperlink"/>
            <w:noProof/>
          </w:rPr>
          <w:t>Future Work</w:t>
        </w:r>
        <w:r w:rsidR="006C3228">
          <w:rPr>
            <w:noProof/>
            <w:webHidden/>
          </w:rPr>
          <w:tab/>
        </w:r>
        <w:r w:rsidR="006C3228">
          <w:rPr>
            <w:noProof/>
            <w:webHidden/>
          </w:rPr>
          <w:fldChar w:fldCharType="begin"/>
        </w:r>
        <w:r w:rsidR="006C3228">
          <w:rPr>
            <w:noProof/>
            <w:webHidden/>
          </w:rPr>
          <w:instrText xml:space="preserve"> PAGEREF _Toc447133192 \h </w:instrText>
        </w:r>
        <w:r w:rsidR="006C3228">
          <w:rPr>
            <w:noProof/>
            <w:webHidden/>
          </w:rPr>
        </w:r>
        <w:r w:rsidR="006C3228">
          <w:rPr>
            <w:noProof/>
            <w:webHidden/>
          </w:rPr>
          <w:fldChar w:fldCharType="separate"/>
        </w:r>
        <w:r w:rsidR="006C3228">
          <w:rPr>
            <w:noProof/>
            <w:webHidden/>
          </w:rPr>
          <w:t>50</w:t>
        </w:r>
        <w:r w:rsidR="006C3228">
          <w:rPr>
            <w:noProof/>
            <w:webHidden/>
          </w:rPr>
          <w:fldChar w:fldCharType="end"/>
        </w:r>
      </w:hyperlink>
    </w:p>
    <w:p w14:paraId="7A46F416" w14:textId="77777777" w:rsidR="006C3228" w:rsidRDefault="00C86C0B">
      <w:pPr>
        <w:pStyle w:val="TOC1"/>
        <w:tabs>
          <w:tab w:val="right" w:leader="dot" w:pos="9350"/>
        </w:tabs>
        <w:rPr>
          <w:rFonts w:eastAsiaTheme="minorEastAsia"/>
          <w:noProof/>
        </w:rPr>
      </w:pPr>
      <w:hyperlink w:anchor="_Toc447133193" w:history="1">
        <w:r w:rsidR="006C3228" w:rsidRPr="00D65A38">
          <w:rPr>
            <w:rStyle w:val="Hyperlink"/>
            <w:noProof/>
          </w:rPr>
          <w:t>Feedback</w:t>
        </w:r>
        <w:r w:rsidR="006C3228">
          <w:rPr>
            <w:noProof/>
            <w:webHidden/>
          </w:rPr>
          <w:tab/>
        </w:r>
        <w:r w:rsidR="006C3228">
          <w:rPr>
            <w:noProof/>
            <w:webHidden/>
          </w:rPr>
          <w:fldChar w:fldCharType="begin"/>
        </w:r>
        <w:r w:rsidR="006C3228">
          <w:rPr>
            <w:noProof/>
            <w:webHidden/>
          </w:rPr>
          <w:instrText xml:space="preserve"> PAGEREF _Toc447133193 \h </w:instrText>
        </w:r>
        <w:r w:rsidR="006C3228">
          <w:rPr>
            <w:noProof/>
            <w:webHidden/>
          </w:rPr>
        </w:r>
        <w:r w:rsidR="006C3228">
          <w:rPr>
            <w:noProof/>
            <w:webHidden/>
          </w:rPr>
          <w:fldChar w:fldCharType="separate"/>
        </w:r>
        <w:r w:rsidR="006C3228">
          <w:rPr>
            <w:noProof/>
            <w:webHidden/>
          </w:rPr>
          <w:t>50</w:t>
        </w:r>
        <w:r w:rsidR="006C3228">
          <w:rPr>
            <w:noProof/>
            <w:webHidden/>
          </w:rPr>
          <w:fldChar w:fldCharType="end"/>
        </w:r>
      </w:hyperlink>
    </w:p>
    <w:p w14:paraId="0F0EEE40" w14:textId="77777777" w:rsidR="006C3228" w:rsidRDefault="00C86C0B">
      <w:pPr>
        <w:pStyle w:val="TOC1"/>
        <w:tabs>
          <w:tab w:val="right" w:leader="dot" w:pos="9350"/>
        </w:tabs>
        <w:rPr>
          <w:rFonts w:eastAsiaTheme="minorEastAsia"/>
          <w:noProof/>
        </w:rPr>
      </w:pPr>
      <w:hyperlink w:anchor="_Toc447133194" w:history="1">
        <w:r w:rsidR="006C3228" w:rsidRPr="00D65A38">
          <w:rPr>
            <w:rStyle w:val="Hyperlink"/>
            <w:noProof/>
          </w:rPr>
          <w:t>Appendix A: Example FAST v8.15.* Input File</w:t>
        </w:r>
        <w:r w:rsidR="006C3228">
          <w:rPr>
            <w:noProof/>
            <w:webHidden/>
          </w:rPr>
          <w:tab/>
        </w:r>
        <w:r w:rsidR="006C3228">
          <w:rPr>
            <w:noProof/>
            <w:webHidden/>
          </w:rPr>
          <w:fldChar w:fldCharType="begin"/>
        </w:r>
        <w:r w:rsidR="006C3228">
          <w:rPr>
            <w:noProof/>
            <w:webHidden/>
          </w:rPr>
          <w:instrText xml:space="preserve"> PAGEREF _Toc447133194 \h </w:instrText>
        </w:r>
        <w:r w:rsidR="006C3228">
          <w:rPr>
            <w:noProof/>
            <w:webHidden/>
          </w:rPr>
        </w:r>
        <w:r w:rsidR="006C3228">
          <w:rPr>
            <w:noProof/>
            <w:webHidden/>
          </w:rPr>
          <w:fldChar w:fldCharType="separate"/>
        </w:r>
        <w:r w:rsidR="006C3228">
          <w:rPr>
            <w:noProof/>
            <w:webHidden/>
          </w:rPr>
          <w:t>51</w:t>
        </w:r>
        <w:r w:rsidR="006C3228">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20" w:name="_Toc447133164"/>
      <w:r>
        <w:lastRenderedPageBreak/>
        <w:t>Introduction</w:t>
      </w:r>
      <w:bookmarkEnd w:id="20"/>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6C3228">
        <w:t xml:space="preserve">Figure </w:t>
      </w:r>
      <w:r w:rsidR="006C3228">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6C3228">
        <w:t xml:space="preserve">Figure </w:t>
      </w:r>
      <w:r w:rsidR="006C3228">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6C3228">
        <w:t xml:space="preserve">Figure </w:t>
      </w:r>
      <w:r w:rsidR="006C3228">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OrcaFlex</w:t>
      </w:r>
      <w:r w:rsidR="00DA52C8">
        <w:t>Interface</w:t>
      </w:r>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6C3228">
        <w:t xml:space="preserve">Table </w:t>
      </w:r>
      <w:r w:rsidR="006C3228">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1" w:name="_Ref368594244"/>
      <w:r>
        <w:t xml:space="preserve">Figure </w:t>
      </w:r>
      <w:fldSimple w:instr=" SEQ Figure \* ARABIC ">
        <w:r w:rsidR="006C3228">
          <w:rPr>
            <w:noProof/>
          </w:rPr>
          <w:t>1</w:t>
        </w:r>
      </w:fldSimple>
      <w:bookmarkEnd w:id="21"/>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8pt;height:244.2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0878512" r:id="rId14"/>
        </w:object>
      </w:r>
    </w:p>
    <w:p w14:paraId="2164B0DD" w14:textId="58387831" w:rsidR="000D16ED" w:rsidRDefault="000D16ED" w:rsidP="000D16ED">
      <w:pPr>
        <w:pStyle w:val="Caption"/>
        <w:jc w:val="center"/>
      </w:pPr>
      <w:bookmarkStart w:id="22" w:name="_Ref368606255"/>
      <w:r>
        <w:t xml:space="preserve">Figure </w:t>
      </w:r>
      <w:fldSimple w:instr=" SEQ Figure \* ARABIC ">
        <w:r w:rsidR="006C3228">
          <w:rPr>
            <w:noProof/>
          </w:rPr>
          <w:t>2</w:t>
        </w:r>
      </w:fldSimple>
      <w:bookmarkEnd w:id="22"/>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8pt;height:244.2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0878513" r:id="rId16"/>
        </w:object>
      </w:r>
    </w:p>
    <w:p w14:paraId="2164B0E0" w14:textId="05240908" w:rsidR="000D16ED" w:rsidRDefault="000D16ED" w:rsidP="000D16ED">
      <w:pPr>
        <w:pStyle w:val="Caption"/>
        <w:jc w:val="center"/>
      </w:pPr>
      <w:bookmarkStart w:id="23" w:name="_Ref368606394"/>
      <w:r>
        <w:t xml:space="preserve">Figure </w:t>
      </w:r>
      <w:fldSimple w:instr=" SEQ Figure \* ARABIC ">
        <w:r w:rsidR="006C3228">
          <w:rPr>
            <w:noProof/>
          </w:rPr>
          <w:t>3</w:t>
        </w:r>
      </w:fldSimple>
      <w:bookmarkEnd w:id="23"/>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24" w:name="_Ref368603146"/>
      <w:r>
        <w:lastRenderedPageBreak/>
        <w:t xml:space="preserve">Table </w:t>
      </w:r>
      <w:fldSimple w:instr=" SEQ Table \* ARABIC ">
        <w:r w:rsidR="006C3228">
          <w:rPr>
            <w:noProof/>
          </w:rPr>
          <w:t>1</w:t>
        </w:r>
      </w:fldSimple>
      <w:bookmarkEnd w:id="24"/>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25" w:name="_Ref431939405"/>
            <w:r>
              <w:rPr>
                <w:rStyle w:val="FootnoteReference"/>
                <w:rFonts w:ascii="Calibri" w:eastAsia="Times New Roman" w:hAnsi="Calibri" w:cs="Times New Roman"/>
              </w:rPr>
              <w:footnoteReference w:id="1"/>
            </w:r>
            <w:bookmarkEnd w:id="25"/>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ins w:id="26" w:author="Bonnie Jonkman" w:date="2016-03-29T09:50:00Z"/>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ins w:id="27" w:author="Bonnie Jonkman" w:date="2016-03-29T09:50:00Z"/>
                <w:rFonts w:ascii="Calibri" w:eastAsia="Times New Roman" w:hAnsi="Calibri" w:cs="Times New Roman"/>
              </w:rPr>
            </w:pPr>
            <w:ins w:id="28" w:author="Bonnie Jonkman" w:date="2016-03-29T09:50:00Z">
              <w:r w:rsidRPr="0032059E">
                <w:rPr>
                  <w:rFonts w:ascii="Calibri" w:eastAsia="Times New Roman" w:hAnsi="Calibri" w:cs="Times New Roman"/>
                </w:rPr>
                <w:t xml:space="preserve">•  </w:t>
              </w:r>
              <w:r>
                <w:rPr>
                  <w:rFonts w:ascii="Calibri" w:eastAsia="Times New Roman" w:hAnsi="Calibri" w:cs="Times New Roman"/>
                </w:rPr>
                <w:t>Tower-based tuned-mass dampers</w:t>
              </w:r>
            </w:ins>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ins w:id="29" w:author="Bonnie Jonkman" w:date="2016-03-29T09:50:00Z"/>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ins w:id="30" w:author="Bonnie Jonkman" w:date="2016-03-29T09:50:00Z"/>
                <w:rFonts w:ascii="Wingdings" w:eastAsia="Times New Roman" w:hAnsi="Wingdings" w:cs="Times New Roman"/>
              </w:rPr>
            </w:pPr>
            <w:ins w:id="31" w:author="Bonnie Jonkman" w:date="2016-03-29T09:50:00Z">
              <w:r w:rsidRPr="0032059E">
                <w:rPr>
                  <w:rFonts w:ascii="Wingdings" w:eastAsia="Times New Roman" w:hAnsi="Wingdings" w:cs="Times New Roman"/>
                </w:rPr>
                <w:t></w:t>
              </w:r>
            </w:ins>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1505A75A" w:rsidR="004A0A8F" w:rsidRPr="0032059E" w:rsidRDefault="004A0A8F" w:rsidP="00576D9C">
            <w:pPr>
              <w:spacing w:after="0" w:line="240" w:lineRule="auto"/>
              <w:rPr>
                <w:rFonts w:ascii="Calibri" w:eastAsia="Times New Roman" w:hAnsi="Calibri" w:cs="Times New Roman"/>
              </w:rPr>
            </w:pPr>
            <w:r w:rsidRPr="0032059E">
              <w:rPr>
                <w:rFonts w:ascii="Calibri" w:eastAsia="Times New Roman" w:hAnsi="Calibri" w:cs="Times New Roman"/>
              </w:rPr>
              <w:t>•  GH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6C3228">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6C3228">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Change w:id="32">
          <w:tblGrid>
            <w:gridCol w:w="7060"/>
            <w:gridCol w:w="960"/>
            <w:gridCol w:w="960"/>
          </w:tblGrid>
        </w:tblGridChange>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6729B2">
        <w:tblPrEx>
          <w:tblW w:w="8980" w:type="dxa"/>
          <w:tblInd w:w="93" w:type="dxa"/>
          <w:tblPrExChange w:id="33" w:author="Bonnie Jonkman" w:date="2016-03-23T14:47:00Z">
            <w:tblPrEx>
              <w:tblW w:w="8980" w:type="dxa"/>
              <w:tblInd w:w="93" w:type="dxa"/>
            </w:tblPrEx>
          </w:tblPrExChange>
        </w:tblPrEx>
        <w:trPr>
          <w:trHeight w:val="315"/>
          <w:trPrChange w:id="34" w:author="Bonnie Jonkman" w:date="2016-03-23T14:47:00Z">
            <w:trPr>
              <w:trHeight w:val="315"/>
            </w:trPr>
          </w:trPrChange>
        </w:trPr>
        <w:tc>
          <w:tcPr>
            <w:tcW w:w="7060" w:type="dxa"/>
            <w:tcBorders>
              <w:top w:val="nil"/>
              <w:left w:val="single" w:sz="8" w:space="0" w:color="auto"/>
              <w:bottom w:val="nil"/>
              <w:right w:val="nil"/>
            </w:tcBorders>
            <w:shd w:val="clear" w:color="000000" w:fill="BFBFBF"/>
            <w:noWrap/>
            <w:vAlign w:val="bottom"/>
            <w:hideMark/>
            <w:tcPrChange w:id="35" w:author="Bonnie Jonkman" w:date="2016-03-23T14:47:00Z">
              <w:tcPr>
                <w:tcW w:w="7060" w:type="dxa"/>
                <w:tcBorders>
                  <w:top w:val="nil"/>
                  <w:left w:val="single" w:sz="8" w:space="0" w:color="auto"/>
                  <w:bottom w:val="single" w:sz="8" w:space="0" w:color="auto"/>
                  <w:right w:val="nil"/>
                </w:tcBorders>
                <w:shd w:val="clear" w:color="000000" w:fill="BFBFBF"/>
                <w:noWrap/>
                <w:vAlign w:val="bottom"/>
                <w:hideMark/>
              </w:tcPr>
            </w:tcPrChange>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Change w:id="36" w:author="Bonnie Jonkman" w:date="2016-03-23T14:47:00Z">
              <w:tcPr>
                <w:tcW w:w="960" w:type="dxa"/>
                <w:tcBorders>
                  <w:top w:val="nil"/>
                  <w:left w:val="nil"/>
                  <w:bottom w:val="single" w:sz="8" w:space="0" w:color="auto"/>
                  <w:right w:val="nil"/>
                </w:tcBorders>
                <w:shd w:val="clear" w:color="000000" w:fill="FFFFFF"/>
                <w:noWrap/>
                <w:vAlign w:val="bottom"/>
                <w:hideMark/>
              </w:tcPr>
            </w:tcPrChange>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Change w:id="37" w:author="Bonnie Jonkman" w:date="2016-03-23T14:47:00Z">
              <w:tcPr>
                <w:tcW w:w="960" w:type="dxa"/>
                <w:tcBorders>
                  <w:top w:val="nil"/>
                  <w:left w:val="nil"/>
                  <w:bottom w:val="single" w:sz="8" w:space="0" w:color="auto"/>
                  <w:right w:val="single" w:sz="8" w:space="0" w:color="auto"/>
                </w:tcBorders>
                <w:shd w:val="clear" w:color="000000" w:fill="FFFFFF"/>
                <w:noWrap/>
                <w:vAlign w:val="bottom"/>
                <w:hideMark/>
              </w:tcPr>
            </w:tcPrChange>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ins w:id="38" w:author="Bonnie Jonkman" w:date="2016-03-23T14:47:00Z"/>
        </w:trPr>
        <w:tc>
          <w:tcPr>
            <w:tcW w:w="7060" w:type="dxa"/>
            <w:tcBorders>
              <w:top w:val="nil"/>
              <w:left w:val="single" w:sz="8" w:space="0" w:color="auto"/>
              <w:bottom w:val="single" w:sz="8" w:space="0" w:color="auto"/>
              <w:right w:val="nil"/>
            </w:tcBorders>
            <w:shd w:val="clear" w:color="000000" w:fill="BFBFBF"/>
            <w:noWrap/>
            <w:vAlign w:val="bottom"/>
          </w:tcPr>
          <w:p w14:paraId="1D6716DA" w14:textId="6F264B86" w:rsidR="006729B2" w:rsidRPr="001C051D" w:rsidRDefault="006729B2" w:rsidP="004A0A8F">
            <w:pPr>
              <w:spacing w:after="0" w:line="240" w:lineRule="auto"/>
              <w:rPr>
                <w:ins w:id="39" w:author="Bonnie Jonkman" w:date="2016-03-23T14:47:00Z"/>
                <w:rFonts w:ascii="Calibri" w:eastAsia="Times New Roman" w:hAnsi="Calibri" w:cs="Times New Roman"/>
              </w:rPr>
            </w:pPr>
            <w:ins w:id="40" w:author="Bonnie Jonkman" w:date="2016-03-23T14:47:00Z">
              <w:r w:rsidRPr="001C051D">
                <w:rPr>
                  <w:rFonts w:ascii="Calibri" w:eastAsia="Times New Roman" w:hAnsi="Calibri" w:cs="Times New Roman"/>
                </w:rPr>
                <w:t xml:space="preserve">•  </w:t>
              </w:r>
              <w:r>
                <w:rPr>
                  <w:rFonts w:ascii="Calibri" w:eastAsia="Times New Roman" w:hAnsi="Calibri" w:cs="Times New Roman"/>
                </w:rPr>
                <w:t>VTK output files for visualization</w:t>
              </w:r>
            </w:ins>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ins w:id="41" w:author="Bonnie Jonkman" w:date="2016-03-23T14:47:00Z"/>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ins w:id="42" w:author="Bonnie Jonkman" w:date="2016-03-23T14:47:00Z"/>
                <w:rFonts w:ascii="Wingdings" w:eastAsia="Times New Roman" w:hAnsi="Wingdings" w:cs="Times New Roman"/>
              </w:rPr>
            </w:pPr>
            <w:ins w:id="43" w:author="Bonnie Jonkman" w:date="2016-03-23T14:47:00Z">
              <w:r w:rsidRPr="001C051D">
                <w:rPr>
                  <w:rFonts w:ascii="Wingdings" w:eastAsia="Times New Roman" w:hAnsi="Wingdings" w:cs="Times New Roman"/>
                </w:rPr>
                <w:t></w:t>
              </w:r>
            </w:ins>
          </w:p>
        </w:tc>
      </w:tr>
    </w:tbl>
    <w:p w14:paraId="2164B220" w14:textId="77777777" w:rsidR="008274A4" w:rsidRDefault="00CA74B5" w:rsidP="00992CCA">
      <w:pPr>
        <w:pStyle w:val="Heading1"/>
      </w:pPr>
      <w:bookmarkStart w:id="44" w:name="_Ref412116144"/>
      <w:bookmarkStart w:id="45" w:name="_Toc447133165"/>
      <w:r>
        <w:t>Major changes</w:t>
      </w:r>
      <w:r w:rsidR="008274A4">
        <w:t xml:space="preserve"> in FAST</w:t>
      </w:r>
      <w:bookmarkEnd w:id="44"/>
      <w:bookmarkEnd w:id="45"/>
    </w:p>
    <w:p w14:paraId="3E62E3D8" w14:textId="47D538F9" w:rsidR="000B6622" w:rsidRDefault="000B6622" w:rsidP="000B6622">
      <w:pPr>
        <w:pStyle w:val="Heading2"/>
        <w:rPr>
          <w:ins w:id="46" w:author="Bonnie Jonkman" w:date="2015-12-08T14:50:00Z"/>
        </w:rPr>
      </w:pPr>
      <w:bookmarkStart w:id="47" w:name="_Toc447133166"/>
      <w:ins w:id="48" w:author="Bonnie Jonkman" w:date="2015-12-08T14:50:00Z">
        <w:r>
          <w:t>v8.1</w:t>
        </w:r>
      </w:ins>
      <w:ins w:id="49" w:author="Bonnie Jonkman" w:date="2016-03-09T10:24:00Z">
        <w:r w:rsidR="007101D0">
          <w:t>5</w:t>
        </w:r>
      </w:ins>
      <w:ins w:id="50" w:author="Bonnie Jonkman" w:date="2015-12-08T14:50:00Z">
        <w:r>
          <w:t>.00a-bjj</w:t>
        </w:r>
        <w:bookmarkEnd w:id="47"/>
      </w:ins>
    </w:p>
    <w:p w14:paraId="03397435" w14:textId="77777777" w:rsidR="003C78C1" w:rsidRDefault="003C78C1" w:rsidP="003C78C1">
      <w:pPr>
        <w:pStyle w:val="ListParagraph"/>
        <w:numPr>
          <w:ilvl w:val="0"/>
          <w:numId w:val="6"/>
        </w:numPr>
        <w:rPr>
          <w:ins w:id="51" w:author="Bonnie Jonkman" w:date="2016-03-30T17:51:00Z"/>
        </w:rPr>
      </w:pPr>
      <w:ins w:id="52" w:author="Bonnie Jonkman" w:date="2016-03-30T17:51:00Z">
        <w:r>
          <w:t xml:space="preserve">We added VTK visualization capability. FAST can now generate files that can be read and viewed in standard open-source visualization packages such as </w:t>
        </w:r>
        <w:r>
          <w:fldChar w:fldCharType="begin"/>
        </w:r>
        <w:r>
          <w:instrText xml:space="preserve"> HYPERLINK "http://www.paraview.org/" </w:instrText>
        </w:r>
        <w:r>
          <w:fldChar w:fldCharType="separate"/>
        </w:r>
        <w:r w:rsidRPr="003D203B">
          <w:rPr>
            <w:rStyle w:val="Hyperlink"/>
          </w:rPr>
          <w:t>ParaView</w:t>
        </w:r>
        <w:r>
          <w:fldChar w:fldCharType="end"/>
        </w:r>
        <w:r>
          <w:t xml:space="preserve"> or </w:t>
        </w:r>
        <w:r>
          <w:fldChar w:fldCharType="begin"/>
        </w:r>
        <w:r>
          <w:instrText xml:space="preserve"> HYPERLINK "https://wci.llnl.gov/simulation/computer-codes/visit/" </w:instrText>
        </w:r>
        <w:r>
          <w:fldChar w:fldCharType="separate"/>
        </w:r>
        <w:r w:rsidRPr="003D203B">
          <w:rPr>
            <w:rStyle w:val="Hyperlink"/>
          </w:rPr>
          <w:t>VisIt</w:t>
        </w:r>
        <w:r>
          <w:fldChar w:fldCharType="end"/>
        </w:r>
        <w:r>
          <w:t>.</w:t>
        </w:r>
      </w:ins>
    </w:p>
    <w:p w14:paraId="3248A405" w14:textId="3538037E" w:rsidR="003C78C1" w:rsidRDefault="003C78C1" w:rsidP="004D277E">
      <w:pPr>
        <w:pStyle w:val="ListParagraph"/>
        <w:numPr>
          <w:ilvl w:val="0"/>
          <w:numId w:val="6"/>
        </w:numPr>
        <w:rPr>
          <w:ins w:id="53" w:author="Bonnie Jonkman" w:date="2016-03-30T17:51:00Z"/>
        </w:rPr>
      </w:pPr>
      <w:ins w:id="54" w:author="Bonnie Jonkman" w:date="2016-03-30T17:51:00Z">
        <w:r>
          <w:t>The ServoDyn module now contains an option for tower-based tuned mass dampers as well as the nacelle-based tuned mass dampers released in the previous version of ServoDyn. The at-rest position of the tower-based TMD is relative to the tower base, while the nacelle-based TMD is still relative to the nacelle reference position.</w:t>
        </w:r>
      </w:ins>
      <w:ins w:id="55" w:author="Bonnie Jonkman" w:date="2016-03-30T19:34:00Z">
        <w:r w:rsidR="004D277E">
          <w:t xml:space="preserve"> New outputs related to the tower TMD are now available.</w:t>
        </w:r>
      </w:ins>
    </w:p>
    <w:p w14:paraId="4574E784" w14:textId="50A1B892" w:rsidR="000F122F" w:rsidRDefault="000F122F" w:rsidP="000B6622">
      <w:pPr>
        <w:pStyle w:val="ListParagraph"/>
        <w:numPr>
          <w:ilvl w:val="0"/>
          <w:numId w:val="6"/>
        </w:numPr>
        <w:rPr>
          <w:ins w:id="56" w:author="Bonnie Jonkman" w:date="2016-03-30T19:11:00Z"/>
        </w:rPr>
      </w:pPr>
      <w:ins w:id="57" w:author="Bonnie Jonkman" w:date="2016-03-29T09:40:00Z">
        <w:r>
          <w:t xml:space="preserve">The TMD submodule of ServoDyn </w:t>
        </w:r>
      </w:ins>
      <w:ins w:id="58" w:author="Bonnie Jonkman" w:date="2016-03-30T19:13:00Z">
        <w:r w:rsidR="00FB2E6F">
          <w:t>has been updated with</w:t>
        </w:r>
      </w:ins>
      <w:ins w:id="59" w:author="Bonnie Jonkman" w:date="2016-03-29T09:42:00Z">
        <w:r>
          <w:t xml:space="preserve"> the option to model</w:t>
        </w:r>
      </w:ins>
      <w:ins w:id="60" w:author="Bonnie Jonkman" w:date="2016-03-29T09:41:00Z">
        <w:r>
          <w:t xml:space="preserve"> an omni-directional tuned mass damper</w:t>
        </w:r>
      </w:ins>
      <w:ins w:id="61" w:author="Bonnie Jonkman" w:date="2016-03-29T09:42:00Z">
        <w:r>
          <w:t xml:space="preserve"> </w:t>
        </w:r>
      </w:ins>
      <w:ins w:id="62" w:author="Bonnie Jonkman" w:date="2016-03-30T17:50:00Z">
        <w:r w:rsidR="003C78C1">
          <w:t>as well as</w:t>
        </w:r>
      </w:ins>
      <w:ins w:id="63" w:author="Bonnie Jonkman" w:date="2016-03-29T09:42:00Z">
        <w:r>
          <w:t xml:space="preserve"> two independent </w:t>
        </w:r>
        <w:r w:rsidR="009A5284">
          <w:t>DOF</w:t>
        </w:r>
      </w:ins>
      <w:ins w:id="64" w:author="Bonnie Jonkman" w:date="2016-03-29T09:43:00Z">
        <w:r w:rsidR="009A5284">
          <w:t>s</w:t>
        </w:r>
      </w:ins>
      <w:ins w:id="65" w:author="Bonnie Jonkman" w:date="2016-03-29T09:41:00Z">
        <w:r>
          <w:t>.</w:t>
        </w:r>
      </w:ins>
      <w:ins w:id="66" w:author="Bonnie Jonkman" w:date="2016-03-29T09:43:00Z">
        <w:r w:rsidR="009A5284">
          <w:t xml:space="preserve"> It also contains an option to use spring forces from a user-input table</w:t>
        </w:r>
      </w:ins>
      <w:ins w:id="67" w:author="Bonnie Jonkman" w:date="2016-03-29T09:44:00Z">
        <w:r w:rsidR="009A5284">
          <w:t xml:space="preserve"> </w:t>
        </w:r>
      </w:ins>
      <w:ins w:id="68" w:author="Bonnie Jonkman" w:date="2016-03-30T19:13:00Z">
        <w:r w:rsidR="00FB2E6F">
          <w:t>and</w:t>
        </w:r>
      </w:ins>
      <w:ins w:id="69" w:author="Bonnie Jonkman" w:date="2016-03-29T09:44:00Z">
        <w:r w:rsidR="009A5284">
          <w:t xml:space="preserve"> several options for semi-active control.</w:t>
        </w:r>
      </w:ins>
    </w:p>
    <w:p w14:paraId="5391E3AC" w14:textId="498001BA" w:rsidR="00646C14" w:rsidRDefault="00F73AB9" w:rsidP="000B6622">
      <w:pPr>
        <w:pStyle w:val="ListParagraph"/>
        <w:numPr>
          <w:ilvl w:val="0"/>
          <w:numId w:val="6"/>
        </w:numPr>
        <w:rPr>
          <w:ins w:id="70" w:author="Bonnie Jonkman" w:date="2016-03-29T09:40:00Z"/>
        </w:rPr>
      </w:pPr>
      <w:ins w:id="71" w:author="Bonnie Jonkman" w:date="2016-03-30T19:15:00Z">
        <w:r>
          <w:t>In AeroDyn, w</w:t>
        </w:r>
      </w:ins>
      <w:ins w:id="72" w:author="Bonnie Jonkman" w:date="2016-03-30T19:11:00Z">
        <w:r w:rsidR="00646C14">
          <w:t xml:space="preserve">e added unsteady aerodynamics </w:t>
        </w:r>
      </w:ins>
      <w:ins w:id="73" w:author="Bonnie Jonkman" w:date="2016-03-30T19:14:00Z">
        <w:r>
          <w:t>and improved the existing BEMT code</w:t>
        </w:r>
      </w:ins>
      <w:ins w:id="74" w:author="Bonnie Jonkman" w:date="2016-03-30T19:11:00Z">
        <w:r w:rsidR="00646C14">
          <w:t>.</w:t>
        </w:r>
      </w:ins>
    </w:p>
    <w:p w14:paraId="2B5EE651" w14:textId="7BEFDC39" w:rsidR="000B7FD7" w:rsidRDefault="000B7FD7" w:rsidP="000B6622">
      <w:pPr>
        <w:pStyle w:val="ListParagraph"/>
        <w:numPr>
          <w:ilvl w:val="0"/>
          <w:numId w:val="6"/>
        </w:numPr>
        <w:rPr>
          <w:ins w:id="75" w:author="Bonnie Jonkman" w:date="2016-03-30T19:28:00Z"/>
        </w:rPr>
      </w:pPr>
      <w:ins w:id="76" w:author="Bonnie Jonkman" w:date="2016-03-29T09:50:00Z">
        <w:r>
          <w:t xml:space="preserve">We modified the interfaces of the modules in the FAST framework to include </w:t>
        </w:r>
      </w:ins>
      <w:ins w:id="77" w:author="Bonnie Jonkman" w:date="2016-03-29T09:51:00Z">
        <w:r>
          <w:t xml:space="preserve">a </w:t>
        </w:r>
      </w:ins>
      <w:ins w:id="78" w:author="Bonnie Jonkman" w:date="2016-03-30T17:43:00Z">
        <w:r w:rsidR="000C1E34">
          <w:t>new “</w:t>
        </w:r>
      </w:ins>
      <w:ins w:id="79" w:author="Bonnie Jonkman" w:date="2016-03-29T09:50:00Z">
        <w:r>
          <w:t>MiscVar</w:t>
        </w:r>
      </w:ins>
      <w:ins w:id="80" w:author="Bonnie Jonkman" w:date="2016-03-30T17:43:00Z">
        <w:r w:rsidR="000C1E34">
          <w:t>”</w:t>
        </w:r>
      </w:ins>
      <w:ins w:id="81" w:author="Bonnie Jonkman" w:date="2016-03-29T09:51:00Z">
        <w:r>
          <w:t xml:space="preserve"> type. This feature </w:t>
        </w:r>
      </w:ins>
      <w:ins w:id="82" w:author="Bonnie Jonkman" w:date="2016-03-30T17:43:00Z">
        <w:r w:rsidR="000C1E34">
          <w:t>is</w:t>
        </w:r>
      </w:ins>
      <w:ins w:id="83" w:author="Bonnie Jonkman" w:date="2016-03-29T09:51:00Z">
        <w:r>
          <w:t xml:space="preserve"> invisible to the user, but is essential for developers of new </w:t>
        </w:r>
        <w:r>
          <w:lastRenderedPageBreak/>
          <w:t xml:space="preserve">modules. This new type will aid in the development of linearization features in </w:t>
        </w:r>
      </w:ins>
      <w:ins w:id="84" w:author="Bonnie Jonkman" w:date="2016-03-29T09:52:00Z">
        <w:r>
          <w:t>future</w:t>
        </w:r>
      </w:ins>
      <w:ins w:id="85" w:author="Bonnie Jonkman" w:date="2016-03-29T09:51:00Z">
        <w:r>
          <w:t xml:space="preserve"> releases.</w:t>
        </w:r>
      </w:ins>
    </w:p>
    <w:p w14:paraId="33925E37" w14:textId="27E473C9" w:rsidR="00FE33DE" w:rsidRDefault="00FE33DE" w:rsidP="000B6622">
      <w:pPr>
        <w:pStyle w:val="ListParagraph"/>
        <w:numPr>
          <w:ilvl w:val="0"/>
          <w:numId w:val="6"/>
        </w:numPr>
        <w:rPr>
          <w:ins w:id="86" w:author="Bonnie Jonkman" w:date="2015-12-08T14:51:00Z"/>
        </w:rPr>
      </w:pPr>
      <w:ins w:id="87" w:author="Bonnie Jonkman" w:date="2016-03-30T19:28:00Z">
        <w:r>
          <w:t>We removed the fatal error that occurred when writing text files with simulations longer than 9999.9</w:t>
        </w:r>
      </w:ins>
      <w:ins w:id="88" w:author="Bonnie Jonkman" w:date="2016-03-30T19:31:00Z">
        <w:r>
          <w:t>9</w:t>
        </w:r>
      </w:ins>
      <w:ins w:id="89" w:author="Bonnie Jonkman" w:date="2016-03-30T19:28:00Z">
        <w:r>
          <w:t>9 seconds</w:t>
        </w:r>
      </w:ins>
      <w:ins w:id="90" w:author="Bonnie Jonkman" w:date="2016-03-30T19:31:00Z">
        <w:r>
          <w:t xml:space="preserve"> (because bigger numbers didn</w:t>
        </w:r>
      </w:ins>
      <w:ins w:id="91" w:author="Bonnie Jonkman" w:date="2016-03-30T19:32:00Z">
        <w:r>
          <w:t>’t fit in the time-channel format of F10.4). Now, FAST will produce a warning and increase the width of the time channel.</w:t>
        </w:r>
      </w:ins>
    </w:p>
    <w:p w14:paraId="77FF4C92" w14:textId="664DE4C8" w:rsidR="003F712E" w:rsidRDefault="003F712E" w:rsidP="0048246B">
      <w:pPr>
        <w:pStyle w:val="ListParagraph"/>
        <w:numPr>
          <w:ilvl w:val="0"/>
          <w:numId w:val="6"/>
        </w:numPr>
        <w:rPr>
          <w:ins w:id="92" w:author="Bonnie Jonkman" w:date="2016-03-29T09:59:00Z"/>
        </w:rPr>
      </w:pPr>
      <w:ins w:id="93" w:author="Bonnie Jonkman" w:date="2016-03-29T09:58:00Z">
        <w:r>
          <w:t xml:space="preserve">We fixed an issue that would allow users to </w:t>
        </w:r>
      </w:ins>
      <w:ins w:id="94" w:author="Bonnie Jonkman" w:date="2016-03-29T09:59:00Z">
        <w:r>
          <w:t xml:space="preserve">enter invalid parameters describing </w:t>
        </w:r>
      </w:ins>
      <w:ins w:id="95" w:author="Bonnie Jonkman" w:date="2016-03-29T09:58:00Z">
        <w:r>
          <w:t>HAWC wind files</w:t>
        </w:r>
      </w:ins>
      <w:ins w:id="96" w:author="Bonnie Jonkman" w:date="2016-03-29T09:59:00Z">
        <w:r>
          <w:t xml:space="preserve"> without throwing an error. This would potentially produce strange wind inflow results.</w:t>
        </w:r>
      </w:ins>
    </w:p>
    <w:p w14:paraId="0C779E37" w14:textId="6AFE9E47" w:rsidR="003318C8" w:rsidRDefault="003318C8" w:rsidP="006C3228">
      <w:pPr>
        <w:pStyle w:val="ListParagraph"/>
        <w:numPr>
          <w:ilvl w:val="0"/>
          <w:numId w:val="6"/>
        </w:numPr>
        <w:rPr>
          <w:ins w:id="97" w:author="Bonnie Jonkman" w:date="2016-03-30T19:27:00Z"/>
        </w:rPr>
      </w:pPr>
      <w:ins w:id="98" w:author="Bonnie Jonkman" w:date="2016-03-30T08:56:00Z">
        <w:r>
          <w:t xml:space="preserve">We fixed issues in the OrcaFlex interface that would prevent </w:t>
        </w:r>
      </w:ins>
      <w:ins w:id="99" w:author="Bonnie Jonkman" w:date="2016-03-30T08:57:00Z">
        <w:r w:rsidR="000D3D26">
          <w:t>FAST</w:t>
        </w:r>
      </w:ins>
      <w:ins w:id="100" w:author="Bonnie Jonkman" w:date="2016-03-30T08:56:00Z">
        <w:r>
          <w:t xml:space="preserve"> from running when </w:t>
        </w:r>
        <w:r>
          <w:rPr>
            <w:b/>
          </w:rPr>
          <w:t>CompMooring</w:t>
        </w:r>
      </w:ins>
      <w:ins w:id="101" w:author="Bonnie Jonkman" w:date="2016-03-30T08:57:00Z">
        <w:r w:rsidRPr="006C3228">
          <w:t> = 4</w:t>
        </w:r>
      </w:ins>
      <w:ins w:id="102" w:author="Bonnie Jonkman" w:date="2016-03-30T08:56:00Z">
        <w:r>
          <w:t>.</w:t>
        </w:r>
      </w:ins>
    </w:p>
    <w:p w14:paraId="3DAB2D24" w14:textId="79C271BD" w:rsidR="00FE33DE" w:rsidRDefault="00FE33DE" w:rsidP="006C3228">
      <w:pPr>
        <w:pStyle w:val="ListParagraph"/>
        <w:numPr>
          <w:ilvl w:val="0"/>
          <w:numId w:val="6"/>
        </w:numPr>
        <w:rPr>
          <w:ins w:id="103" w:author="Bonnie Jonkman" w:date="2016-03-30T17:54:00Z"/>
        </w:rPr>
      </w:pPr>
      <w:ins w:id="104" w:author="Bonnie Jonkman" w:date="2016-03-30T19:27:00Z">
        <w:r>
          <w:t>We fixed a problem that would require the FAST-Simulink interface to be cleared from memory between FAST simulations.</w:t>
        </w:r>
      </w:ins>
    </w:p>
    <w:p w14:paraId="2EF6CFD5" w14:textId="02D369BF" w:rsidR="0093680B" w:rsidRDefault="0093680B" w:rsidP="006C3228">
      <w:pPr>
        <w:pStyle w:val="ListParagraph"/>
        <w:numPr>
          <w:ilvl w:val="0"/>
          <w:numId w:val="6"/>
        </w:numPr>
        <w:rPr>
          <w:ins w:id="105" w:author="Bonnie Jonkman" w:date="2016-03-30T17:50:00Z"/>
        </w:rPr>
      </w:pPr>
      <w:ins w:id="106" w:author="Bonnie Jonkman" w:date="2016-03-30T17:54:00Z">
        <w:r>
          <w:t xml:space="preserve">We fixed a problem in BeamDyn that would negatively </w:t>
        </w:r>
      </w:ins>
      <w:ins w:id="107" w:author="Bonnie Jonkman" w:date="2016-03-30T17:55:00Z">
        <w:r>
          <w:t>affect</w:t>
        </w:r>
      </w:ins>
      <w:ins w:id="108" w:author="Bonnie Jonkman" w:date="2016-03-30T17:54:00Z">
        <w:r>
          <w:t xml:space="preserve"> results when using </w:t>
        </w:r>
      </w:ins>
      <w:ins w:id="109" w:author="Bonnie Jonkman" w:date="2016-03-30T17:55:00Z">
        <w:r>
          <w:t>Gaussian</w:t>
        </w:r>
      </w:ins>
      <w:ins w:id="110" w:author="Bonnie Jonkman" w:date="2016-03-30T17:54:00Z">
        <w:r>
          <w:t xml:space="preserve"> </w:t>
        </w:r>
      </w:ins>
      <w:ins w:id="111" w:author="Bonnie Jonkman" w:date="2016-03-30T17:55:00Z">
        <w:r>
          <w:t>quadrature.</w:t>
        </w:r>
      </w:ins>
    </w:p>
    <w:p w14:paraId="5820AF50" w14:textId="29006DC4" w:rsidR="00FC4ECA" w:rsidRDefault="00FC4ECA" w:rsidP="006C3228">
      <w:pPr>
        <w:pStyle w:val="ListParagraph"/>
        <w:numPr>
          <w:ilvl w:val="0"/>
          <w:numId w:val="6"/>
        </w:numPr>
        <w:rPr>
          <w:ins w:id="112" w:author="Bonnie Jonkman" w:date="2016-03-30T19:06:00Z"/>
        </w:rPr>
      </w:pPr>
      <w:ins w:id="113" w:author="Bonnie Jonkman" w:date="2016-03-30T17:50:00Z">
        <w:r>
          <w:t>We fixed a problem in a source file that would potentially prevent it from compiling.</w:t>
        </w:r>
      </w:ins>
    </w:p>
    <w:p w14:paraId="29C7E510" w14:textId="23838D18" w:rsidR="008C3F7C" w:rsidRDefault="008C3F7C" w:rsidP="008C3F7C">
      <w:pPr>
        <w:pStyle w:val="ListParagraph"/>
        <w:numPr>
          <w:ilvl w:val="0"/>
          <w:numId w:val="6"/>
        </w:numPr>
        <w:rPr>
          <w:ins w:id="114" w:author="Bonnie Jonkman" w:date="2016-03-30T19:06:00Z"/>
        </w:rPr>
      </w:pPr>
      <w:ins w:id="115" w:author="Bonnie Jonkman" w:date="2016-03-30T19:06:00Z">
        <w:r>
          <w:t xml:space="preserve">FAST v8.15.00a-bjj is compiled with the components listed in </w:t>
        </w:r>
      </w:ins>
      <w:ins w:id="116" w:author="Bonnie Jonkman" w:date="2016-03-30T19:12:00Z">
        <w:r w:rsidR="00646C14">
          <w:fldChar w:fldCharType="begin"/>
        </w:r>
        <w:r w:rsidR="00646C14">
          <w:instrText xml:space="preserve"> REF _Ref447128458 \h </w:instrText>
        </w:r>
      </w:ins>
      <w:r w:rsidR="00646C14">
        <w:fldChar w:fldCharType="separate"/>
      </w:r>
      <w:ins w:id="117" w:author="Bonnie Jonkman" w:date="2016-03-30T20:30:00Z">
        <w:r w:rsidR="006C3228">
          <w:t xml:space="preserve">Table </w:t>
        </w:r>
        <w:r w:rsidR="006C3228">
          <w:rPr>
            <w:noProof/>
          </w:rPr>
          <w:t>2</w:t>
        </w:r>
      </w:ins>
      <w:ins w:id="118" w:author="Bonnie Jonkman" w:date="2016-03-30T19:12:00Z">
        <w:r w:rsidR="00646C14">
          <w:fldChar w:fldCharType="end"/>
        </w:r>
      </w:ins>
      <w:ins w:id="119" w:author="Bonnie Jonkman" w:date="2016-03-30T19:06:00Z">
        <w:r>
          <w:fldChar w:fldCharType="begin"/>
        </w:r>
        <w:r>
          <w:instrText xml:space="preserve"> REF _Ref431558487 \h </w:instrText>
        </w:r>
      </w:ins>
      <w:ins w:id="120" w:author="Bonnie Jonkman" w:date="2016-03-30T20:30:00Z">
        <w:r w:rsidR="006C3228">
          <w:rPr>
            <w:b/>
            <w:bCs/>
          </w:rPr>
          <w:instrText>Error! Reference source not found.</w:instrText>
        </w:r>
      </w:ins>
      <w:ins w:id="121" w:author="Bonnie Jonkman" w:date="2016-03-30T19:06:00Z">
        <w:r>
          <w:fldChar w:fldCharType="end"/>
        </w:r>
        <w:r>
          <w:t>.</w:t>
        </w:r>
      </w:ins>
    </w:p>
    <w:p w14:paraId="29033624" w14:textId="77777777" w:rsidR="0055193F" w:rsidRDefault="0055193F" w:rsidP="008C3F7C">
      <w:pPr>
        <w:pStyle w:val="Caption"/>
        <w:keepNext/>
        <w:numPr>
          <w:ilvl w:val="0"/>
          <w:numId w:val="6"/>
        </w:numPr>
        <w:jc w:val="center"/>
        <w:rPr>
          <w:ins w:id="122" w:author="Bonnie Jonkman" w:date="2016-03-30T19:35:00Z"/>
        </w:rPr>
      </w:pPr>
      <w:ins w:id="123" w:author="Bonnie Jonkman" w:date="2016-03-30T19:35:00Z">
        <w:r>
          <w:br w:type="page"/>
        </w:r>
      </w:ins>
    </w:p>
    <w:p w14:paraId="45375401" w14:textId="1308FA0B" w:rsidR="008C3F7C" w:rsidRDefault="008C3F7C" w:rsidP="006C3228">
      <w:pPr>
        <w:pStyle w:val="Caption"/>
        <w:keepNext/>
        <w:ind w:left="1080"/>
        <w:jc w:val="center"/>
      </w:pPr>
      <w:bookmarkStart w:id="124" w:name="_Ref447128458"/>
      <w:r>
        <w:lastRenderedPageBreak/>
        <w:t xml:space="preserve">Table </w:t>
      </w:r>
      <w:fldSimple w:instr=" SEQ Table \* ARABIC ">
        <w:r w:rsidR="006C3228">
          <w:rPr>
            <w:noProof/>
          </w:rPr>
          <w:t>2</w:t>
        </w:r>
      </w:fldSimple>
      <w:bookmarkEnd w:id="124"/>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v1.03.00a-bjj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v14.04.00a-bjj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77777777" w:rsidR="008C3F7C" w:rsidRPr="008C3F7C" w:rsidRDefault="008C3F7C" w:rsidP="00FB2E6F">
            <w:pPr>
              <w:cnfStyle w:val="000000100000" w:firstRow="0" w:lastRow="0" w:firstColumn="0" w:lastColumn="0" w:oddVBand="0" w:evenVBand="0" w:oddHBand="1" w:evenHBand="0" w:firstRowFirstColumn="0" w:firstRowLastColumn="0" w:lastRowFirstColumn="0" w:lastRowLastColumn="0"/>
              <w:rPr>
                <w:highlight w:val="yellow"/>
                <w:rPrChange w:id="125" w:author="Bonnie Jonkman" w:date="2016-03-30T19:08:00Z">
                  <w:rPr/>
                </w:rPrChange>
              </w:rPr>
            </w:pPr>
            <w:r w:rsidRPr="008C3F7C">
              <w:rPr>
                <w:highlight w:val="yellow"/>
                <w:rPrChange w:id="126" w:author="Bonnie Jonkman" w:date="2016-03-30T19:08:00Z">
                  <w:rPr/>
                </w:rPrChange>
              </w:rPr>
              <w:t>v15.00.00a-bjj</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v3.01.00a-adp</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v1.03.01a-bjj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77777777" w:rsidR="008C3F7C" w:rsidRPr="008C3F7C" w:rsidRDefault="008C3F7C" w:rsidP="00FB2E6F">
            <w:pPr>
              <w:cnfStyle w:val="000000000000" w:firstRow="0" w:lastRow="0" w:firstColumn="0" w:lastColumn="0" w:oddVBand="0" w:evenVBand="0" w:oddHBand="0" w:evenHBand="0" w:firstRowFirstColumn="0" w:firstRowLastColumn="0" w:lastRowFirstColumn="0" w:lastRowLastColumn="0"/>
              <w:rPr>
                <w:highlight w:val="yellow"/>
                <w:rPrChange w:id="127" w:author="Bonnie Jonkman" w:date="2016-03-30T19:08:00Z">
                  <w:rPr/>
                </w:rPrChange>
              </w:rPr>
            </w:pPr>
            <w:r w:rsidRPr="008C3F7C">
              <w:rPr>
                <w:highlight w:val="yellow"/>
                <w:rPrChange w:id="128" w:author="Bonnie Jonkman" w:date="2016-03-30T19:08:00Z">
                  <w:rPr/>
                </w:rPrChange>
              </w:rPr>
              <w:t>v1.00.01-wgl</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v2.03.00c-adp</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v1.02.00a-rrd</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1.10.01</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v1.01.02-yhb</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v1.00.00F-mth</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77777777" w:rsidR="008C3F7C" w:rsidRPr="008C3F7C" w:rsidRDefault="008C3F7C" w:rsidP="00FB2E6F">
            <w:pPr>
              <w:cnfStyle w:val="000000000000" w:firstRow="0" w:lastRow="0" w:firstColumn="0" w:lastColumn="0" w:oddVBand="0" w:evenVBand="0" w:oddHBand="0" w:evenHBand="0" w:firstRowFirstColumn="0" w:firstRowLastColumn="0" w:lastRowFirstColumn="0" w:lastRowLastColumn="0"/>
              <w:rPr>
                <w:highlight w:val="yellow"/>
                <w:rPrChange w:id="129" w:author="Bonnie Jonkman" w:date="2016-03-30T19:08:00Z">
                  <w:rPr/>
                </w:rPrChange>
              </w:rPr>
            </w:pPr>
            <w:r w:rsidRPr="008C3F7C">
              <w:rPr>
                <w:highlight w:val="yellow"/>
                <w:rPrChange w:id="130" w:author="Bonnie Jonkman" w:date="2016-03-30T19:08:00Z">
                  <w:rPr/>
                </w:rPrChange>
              </w:rPr>
              <w:t>v1.00.00a-adp</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v1.00.01</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v1.01.01-by</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77777777"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v2.06.05a-bjj</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v2.08.03</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pPr>
        <w:pPrChange w:id="133" w:author="Bonnie Jonkman" w:date="2016-03-30T19:08:00Z">
          <w:pPr>
            <w:pStyle w:val="ListParagraph"/>
            <w:numPr>
              <w:numId w:val="6"/>
            </w:numPr>
            <w:ind w:left="1080" w:hanging="720"/>
          </w:pPr>
        </w:pPrChange>
      </w:pPr>
    </w:p>
    <w:p w14:paraId="7FB9A931" w14:textId="7F56270E" w:rsidR="00B92E37" w:rsidRDefault="00B92E37" w:rsidP="00B92E37">
      <w:pPr>
        <w:pStyle w:val="Heading2"/>
      </w:pPr>
      <w:bookmarkStart w:id="134" w:name="_Toc447133167"/>
      <w:r>
        <w:t>v8.1</w:t>
      </w:r>
      <w:r w:rsidR="001A0C92">
        <w:t>2</w:t>
      </w:r>
      <w:r>
        <w:t>.00a-bjj</w:t>
      </w:r>
      <w:bookmarkEnd w:id="134"/>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17"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w:t>
      </w:r>
      <w:r w:rsidR="000A6F08">
        <w:lastRenderedPageBreak/>
        <w:t xml:space="preserve">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18"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19"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0"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6C3228">
        <w:t>Checkpoint Files (Restart Capability)</w:t>
      </w:r>
      <w:r>
        <w:fldChar w:fldCharType="end"/>
      </w:r>
      <w:r>
        <w:t>” and “</w:t>
      </w:r>
      <w:r>
        <w:fldChar w:fldCharType="begin"/>
      </w:r>
      <w:r>
        <w:instrText xml:space="preserve"> REF _Ref431889076 \h </w:instrText>
      </w:r>
      <w:r>
        <w:fldChar w:fldCharType="separate"/>
      </w:r>
      <w:r w:rsidR="006C3228">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135" w:name="_Toc447133168"/>
      <w:r>
        <w:lastRenderedPageBreak/>
        <w:t>v8.10.00a-bjj</w:t>
      </w:r>
      <w:bookmarkEnd w:id="135"/>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1"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6C3228">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2"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3"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4"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5"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136" w:name="_Toc447133169"/>
      <w:r>
        <w:t>v8.09.00a-bjj</w:t>
      </w:r>
      <w:bookmarkEnd w:id="136"/>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lastRenderedPageBreak/>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26"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137" w:name="_Ref412116139"/>
      <w:bookmarkStart w:id="138" w:name="_Toc447133170"/>
      <w:r>
        <w:t>v8.08.00c-bjj</w:t>
      </w:r>
      <w:bookmarkEnd w:id="137"/>
      <w:bookmarkEnd w:id="138"/>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27"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28"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139" w:name="_Ref391841077"/>
      <w:r w:rsidR="002C1FAC" w:rsidRPr="00AC31AB">
        <w:rPr>
          <w:rStyle w:val="FootnoteReference"/>
          <w:rFonts w:eastAsia="Times New Roman" w:cs="Times New Roman"/>
          <w:color w:val="000000"/>
        </w:rPr>
        <w:footnoteReference w:id="6"/>
      </w:r>
      <w:bookmarkEnd w:id="139"/>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6C3228">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r w:rsidR="006C3228">
        <w:t xml:space="preserve">Figure </w:t>
      </w:r>
      <w:r w:rsidR="006C3228">
        <w:rPr>
          <w:noProof/>
        </w:rPr>
        <w:t>4</w:t>
      </w:r>
      <w:r>
        <w:fldChar w:fldCharType="end"/>
      </w:r>
      <w:r w:rsidR="00604402">
        <w:t xml:space="preserve"> and section “</w:t>
      </w:r>
      <w:r w:rsidR="00604402">
        <w:fldChar w:fldCharType="begin"/>
      </w:r>
      <w:r w:rsidR="00604402">
        <w:instrText xml:space="preserve"> REF _Ref415574957 \h </w:instrText>
      </w:r>
      <w:r w:rsidR="00604402">
        <w:fldChar w:fldCharType="separate"/>
      </w:r>
      <w:r w:rsidR="006C3228">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lastRenderedPageBreak/>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140" w:name="_Toc447133171"/>
      <w:r>
        <w:t>v8.03.02b-bjj</w:t>
      </w:r>
      <w:bookmarkEnd w:id="140"/>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29"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141" w:name="_Ref415574957"/>
      <w:bookmarkStart w:id="142" w:name="_Toc447133172"/>
      <w:r>
        <w:lastRenderedPageBreak/>
        <w:t>FAST v8 Input and Output Files</w:t>
      </w:r>
      <w:bookmarkEnd w:id="141"/>
      <w:bookmarkEnd w:id="142"/>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6C3228">
        <w:t xml:space="preserve">Figure </w:t>
      </w:r>
      <w:r w:rsidR="006C3228">
        <w:rPr>
          <w:noProof/>
        </w:rPr>
        <w:t>4</w:t>
      </w:r>
      <w:r>
        <w:fldChar w:fldCharType="end"/>
      </w:r>
      <w:r>
        <w:t>.</w:t>
      </w:r>
      <w:r w:rsidR="00604402">
        <w:t xml:space="preserve"> </w:t>
      </w:r>
    </w:p>
    <w:p w14:paraId="1A9166D1" w14:textId="37CBCBA3" w:rsidR="00604402" w:rsidRDefault="00604402" w:rsidP="00AD1B9B">
      <w:pPr>
        <w:pStyle w:val="Heading2"/>
      </w:pPr>
      <w:bookmarkStart w:id="143" w:name="_Toc447133173"/>
      <w:r>
        <w:t>File Naming Conventions</w:t>
      </w:r>
      <w:bookmarkEnd w:id="143"/>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1FAE1DA6" w:rsidR="00604402" w:rsidRDefault="00604402" w:rsidP="00256CFF">
      <w:r>
        <w:t>Files generated by FAST are named</w:t>
      </w:r>
      <w:r>
        <w:br/>
      </w:r>
      <w:r>
        <w:tab/>
      </w:r>
      <w:r>
        <w:tab/>
      </w:r>
      <w:r>
        <w:tab/>
        <w:t>&lt;RootName&gt;.&lt;ext&gt;</w:t>
      </w:r>
      <w:r>
        <w:br/>
        <w:t xml:space="preserve">and files generated by FAST modules are named </w:t>
      </w:r>
      <w:r>
        <w:br/>
      </w:r>
      <w:r>
        <w:tab/>
      </w:r>
      <w:r>
        <w:tab/>
      </w:r>
      <w:r>
        <w:tab/>
        <w:t xml:space="preserve">&lt;RootName&gt;.&lt;ModName&gt;.&lt;ext&gt; </w:t>
      </w:r>
      <w:r>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6C3228">
        <w:t xml:space="preserve">Table </w:t>
      </w:r>
      <w:r w:rsidR="006C3228">
        <w:rPr>
          <w:noProof/>
        </w:rPr>
        <w:t>2</w:t>
      </w:r>
      <w:r w:rsidR="006C3228">
        <w:fldChar w:fldCharType="end"/>
      </w:r>
      <w:r w:rsidR="006A694B">
        <w:t>)</w:t>
      </w:r>
      <w:r>
        <w:t>, and &lt;ext&gt;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ins w:id="144" w:author="Bonnie Jonkman" w:date="2016-03-11T09:52:00Z"/>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ins w:id="145" w:author="Bonnie Jonkman" w:date="2016-03-11T09:52:00Z"/>
                <w:b w:val="0"/>
              </w:rPr>
            </w:pPr>
            <w:ins w:id="146" w:author="Bonnie Jonkman" w:date="2016-03-11T09:52:00Z">
              <w:r w:rsidRPr="002119FB">
                <w:rPr>
                  <w:b w:val="0"/>
                </w:rPr>
                <w:t>vtp</w:t>
              </w:r>
            </w:ins>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rPr>
                <w:ins w:id="147" w:author="Bonnie Jonkman" w:date="2016-03-11T09:52:00Z"/>
              </w:rPr>
            </w:pPr>
            <w:ins w:id="148" w:author="Bonnie Jonkman" w:date="2016-03-11T09:55:00Z">
              <w:r>
                <w:t xml:space="preserve">Polygonal data file in </w:t>
              </w:r>
            </w:ins>
            <w:ins w:id="149" w:author="Bonnie Jonkman" w:date="2016-03-11T09:53:00Z">
              <w:r>
                <w:t xml:space="preserve">VTK </w:t>
              </w:r>
            </w:ins>
            <w:ins w:id="150" w:author="Bonnie Jonkman" w:date="2016-03-11T09:55:00Z">
              <w:r>
                <w:t>XML format for visualization</w:t>
              </w:r>
            </w:ins>
          </w:p>
        </w:tc>
      </w:tr>
    </w:tbl>
    <w:p w14:paraId="7F40DAF3" w14:textId="77777777" w:rsidR="00604402" w:rsidRDefault="00604402" w:rsidP="00256CFF">
      <w:pPr>
        <w:rPr>
          <w:ins w:id="151" w:author="Bonnie Jonkman" w:date="2016-03-11T09:57:00Z"/>
        </w:rPr>
      </w:pPr>
    </w:p>
    <w:p w14:paraId="21801D8C" w14:textId="7890EBFB" w:rsidR="00AB47F4" w:rsidRDefault="00AB47F4" w:rsidP="002119FB">
      <w:pPr>
        <w:pStyle w:val="Heading3"/>
      </w:pPr>
      <w:ins w:id="152" w:author="Bonnie Jonkman" w:date="2016-03-11T09:57:00Z">
        <w:r>
          <w:t xml:space="preserve">Checkpoint </w:t>
        </w:r>
      </w:ins>
      <w:ins w:id="153" w:author="Bonnie Jonkman" w:date="2016-03-11T09:58:00Z">
        <w:r>
          <w:t>F</w:t>
        </w:r>
      </w:ins>
      <w:ins w:id="154" w:author="Bonnie Jonkman" w:date="2016-03-11T09:57:00Z">
        <w:r>
          <w:t xml:space="preserve">ile </w:t>
        </w:r>
      </w:ins>
      <w:ins w:id="155" w:author="Bonnie Jonkman" w:date="2016-03-11T09:58:00Z">
        <w:r>
          <w:t>Naming Convention</w:t>
        </w:r>
      </w:ins>
    </w:p>
    <w:p w14:paraId="1CBD4875" w14:textId="6CB0EDB7"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dll in ServoDyn, there will be a second checkpoint file named </w:t>
      </w:r>
      <w:r>
        <w:br/>
      </w:r>
      <w:r>
        <w:tab/>
      </w:r>
      <w:r>
        <w:tab/>
      </w:r>
      <w:r>
        <w:tab/>
      </w:r>
      <w:r w:rsidR="008551F9">
        <w:t>&lt;RootName&gt;.&lt;timeStep&gt;.dll.chkp</w:t>
      </w:r>
    </w:p>
    <w:p w14:paraId="00F90FF7" w14:textId="0D1FBE6B" w:rsidR="00AB47F4" w:rsidRDefault="00AB47F4" w:rsidP="00AB47F4">
      <w:pPr>
        <w:pStyle w:val="Heading3"/>
        <w:rPr>
          <w:ins w:id="156" w:author="Bonnie Jonkman" w:date="2016-03-11T09:58:00Z"/>
        </w:rPr>
      </w:pPr>
      <w:ins w:id="157" w:author="Bonnie Jonkman" w:date="2016-03-11T09:58:00Z">
        <w:r>
          <w:t>Simulink Naming Convention</w:t>
        </w:r>
      </w:ins>
    </w:p>
    <w:p w14:paraId="26A2FA92" w14:textId="40B6086C" w:rsidR="00604402" w:rsidRDefault="00604402" w:rsidP="00604402">
      <w:r>
        <w:t xml:space="preserve">When FAST is called as a library from Simulink, the output files are named </w:t>
      </w:r>
      <w:r>
        <w:br/>
      </w:r>
      <w:r>
        <w:tab/>
      </w:r>
      <w:r>
        <w:tab/>
      </w:r>
      <w:r>
        <w:tab/>
        <w:t>&lt;RootName&gt;.SFunc.&lt;ext&gt;</w:t>
      </w:r>
      <w:r w:rsidR="008E67A2">
        <w:br/>
      </w:r>
      <w:r>
        <w:t>and</w:t>
      </w:r>
      <w:r w:rsidR="008E67A2">
        <w:br/>
      </w:r>
      <w:r>
        <w:tab/>
      </w:r>
      <w:r>
        <w:tab/>
      </w:r>
      <w:r>
        <w:tab/>
        <w:t>&lt;RootName&gt;.SFunc.&lt;ModName&gt;.&lt;ext&gt;</w:t>
      </w:r>
    </w:p>
    <w:p w14:paraId="38B5B5B8" w14:textId="55321183" w:rsidR="00AB47F4" w:rsidRDefault="00AB47F4" w:rsidP="00AB47F4">
      <w:pPr>
        <w:pStyle w:val="Heading3"/>
        <w:rPr>
          <w:ins w:id="158" w:author="Bonnie Jonkman" w:date="2016-03-11T09:59:00Z"/>
        </w:rPr>
      </w:pPr>
      <w:ins w:id="159" w:author="Bonnie Jonkman" w:date="2016-03-11T09:59:00Z">
        <w:r>
          <w:t>Visualization File Naming Convention</w:t>
        </w:r>
      </w:ins>
    </w:p>
    <w:p w14:paraId="7CD6A1AF" w14:textId="0876AF92" w:rsidR="00AB47F4" w:rsidRDefault="00AB47F4" w:rsidP="002119FB">
      <w:pPr>
        <w:rPr>
          <w:ins w:id="160" w:author="Bonnie Jonkman" w:date="2016-03-11T10:03:00Z"/>
        </w:rPr>
      </w:pPr>
      <w:ins w:id="161" w:author="Bonnie Jonkman" w:date="2016-03-11T09:59:00Z">
        <w:r>
          <w:t>When FAST generate</w:t>
        </w:r>
      </w:ins>
      <w:ins w:id="162" w:author="Bonnie Jonkman" w:date="2016-03-11T10:00:00Z">
        <w:r>
          <w:t>s</w:t>
        </w:r>
      </w:ins>
      <w:ins w:id="163" w:author="Bonnie Jonkman" w:date="2016-03-11T09:59:00Z">
        <w:r>
          <w:t xml:space="preserve"> visualization files</w:t>
        </w:r>
      </w:ins>
      <w:ins w:id="164" w:author="Bonnie Jonkman" w:date="2016-03-11T10:00:00Z">
        <w:r>
          <w:t xml:space="preserve">, </w:t>
        </w:r>
      </w:ins>
      <w:ins w:id="165" w:author="Bonnie Jonkman" w:date="2016-03-11T10:01:00Z">
        <w:r>
          <w:t xml:space="preserve">it generates </w:t>
        </w:r>
      </w:ins>
      <w:ins w:id="166" w:author="Bonnie Jonkman" w:date="2016-03-11T10:00:00Z">
        <w:r>
          <w:t xml:space="preserve">many .vtp </w:t>
        </w:r>
      </w:ins>
      <w:ins w:id="167" w:author="Bonnie Jonkman" w:date="2016-03-11T10:01:00Z">
        <w:r>
          <w:t xml:space="preserve">files. There is one file per mesh per </w:t>
        </w:r>
      </w:ins>
      <w:ins w:id="168" w:author="Bonnie Jonkman" w:date="2016-03-11T10:02:00Z">
        <w:r w:rsidR="00E32D88">
          <w:t xml:space="preserve">output time step (as specified by </w:t>
        </w:r>
      </w:ins>
      <w:ins w:id="169" w:author="Bonnie Jonkman" w:date="2016-03-23T14:50:00Z">
        <w:r w:rsidR="006729B2">
          <w:t xml:space="preserve">input parameter </w:t>
        </w:r>
      </w:ins>
      <w:ins w:id="170" w:author="Bonnie Jonkman" w:date="2016-03-11T10:02:00Z">
        <w:r w:rsidR="00E32D88" w:rsidRPr="002119FB">
          <w:rPr>
            <w:b/>
          </w:rPr>
          <w:t>VTK_fps</w:t>
        </w:r>
        <w:r w:rsidR="00E32D88">
          <w:t xml:space="preserve">). Each line/point mesh output will also </w:t>
        </w:r>
      </w:ins>
      <w:ins w:id="171" w:author="Bonnie Jonkman" w:date="2016-03-11T10:03:00Z">
        <w:r w:rsidR="00E32D88">
          <w:t xml:space="preserve">write </w:t>
        </w:r>
      </w:ins>
      <w:ins w:id="172" w:author="Bonnie Jonkman" w:date="2016-03-11T10:02:00Z">
        <w:r w:rsidR="00E32D88">
          <w:t>an additional</w:t>
        </w:r>
      </w:ins>
      <w:ins w:id="173" w:author="Bonnie Jonkman" w:date="2016-03-11T10:03:00Z">
        <w:r w:rsidR="00E32D88">
          <w:t xml:space="preserve"> reference mesh at initialization</w:t>
        </w:r>
      </w:ins>
      <w:ins w:id="174" w:author="Bonnie Jonkman" w:date="2016-03-23T14:50:00Z">
        <w:r w:rsidR="006729B2">
          <w:t xml:space="preserve"> (this mesh </w:t>
        </w:r>
      </w:ins>
      <w:ins w:id="175" w:author="Bonnie Jonkman" w:date="2016-03-23T14:57:00Z">
        <w:r w:rsidR="003B0AA0">
          <w:t xml:space="preserve">name </w:t>
        </w:r>
      </w:ins>
      <w:ins w:id="176" w:author="Bonnie Jonkman" w:date="2016-03-23T14:56:00Z">
        <w:r w:rsidR="003B0AA0">
          <w:t>will have the string “_Reference” appended to it)</w:t>
        </w:r>
      </w:ins>
      <w:ins w:id="177" w:author="Bonnie Jonkman" w:date="2016-03-11T10:03:00Z">
        <w:r w:rsidR="00E32D88">
          <w:t>. The naming convention is</w:t>
        </w:r>
      </w:ins>
    </w:p>
    <w:p w14:paraId="11B5BAF6" w14:textId="3B02DAFA" w:rsidR="00E32D88" w:rsidRPr="00AB47F4" w:rsidRDefault="00E32D88" w:rsidP="002119FB">
      <w:pPr>
        <w:rPr>
          <w:ins w:id="178" w:author="Bonnie Jonkman" w:date="2016-03-11T09:59:00Z"/>
        </w:rPr>
      </w:pPr>
      <w:ins w:id="179" w:author="Bonnie Jonkman" w:date="2016-03-11T10:03:00Z">
        <w:r>
          <w:tab/>
        </w:r>
        <w:r>
          <w:tab/>
        </w:r>
        <w:r>
          <w:tab/>
          <w:t>&lt;RootName&gt;.&lt;MeshName&gt;</w:t>
        </w:r>
      </w:ins>
      <w:ins w:id="180" w:author="Bonnie Jonkman" w:date="2016-03-11T10:04:00Z">
        <w:r>
          <w:t>.t&lt;step#&gt;.vtp</w:t>
        </w:r>
      </w:ins>
    </w:p>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181" w:name="_Ref352753427"/>
      <w:r>
        <w:t xml:space="preserve">Figure </w:t>
      </w:r>
      <w:fldSimple w:instr=" SEQ Figure \* ARABIC ">
        <w:r w:rsidR="006C3228">
          <w:rPr>
            <w:noProof/>
          </w:rPr>
          <w:t>4</w:t>
        </w:r>
      </w:fldSimple>
      <w:bookmarkEnd w:id="181"/>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182" w:name="_Ref391883796"/>
      <w:bookmarkStart w:id="183" w:name="_Toc447133174"/>
      <w:bookmarkStart w:id="184" w:name="_Ref352702959"/>
      <w:r>
        <w:lastRenderedPageBreak/>
        <w:t xml:space="preserve">Variables Specified in the </w:t>
      </w:r>
      <w:r w:rsidR="007A051E">
        <w:t>FAST Primary Input File</w:t>
      </w:r>
      <w:bookmarkEnd w:id="182"/>
      <w:bookmarkEnd w:id="183"/>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6C3228">
        <w:t xml:space="preserve">Appendix </w:t>
      </w:r>
      <w:r w:rsidR="006C3228">
        <w:rPr>
          <w:noProof/>
        </w:rPr>
        <w:t>A</w:t>
      </w:r>
      <w:r w:rsidR="006C3228">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2733C1BD" w14:textId="1044D019" w:rsidR="004D65DE" w:rsidRDefault="004D65DE" w:rsidP="004A39F6">
      <w:r>
        <w:t xml:space="preserve">If </w:t>
      </w:r>
      <w:r w:rsidRPr="004C70AA">
        <w:rPr>
          <w:b/>
        </w:rPr>
        <w:t>CompElast</w:t>
      </w:r>
      <w:r>
        <w:t xml:space="preserve"> is set to 2, the blade-related inputs and outputs from the ElastoDyn module are unused, replaced with those available in the BeamDyn module.</w:t>
      </w:r>
    </w:p>
    <w:p w14:paraId="2164B3A0" w14:textId="079C2935" w:rsidR="00845AC5" w:rsidRPr="00CF0284" w:rsidRDefault="00845AC5" w:rsidP="004A39F6">
      <w:r>
        <w:t xml:space="preserve">Please note that ElastoDyn </w:t>
      </w:r>
      <w:r w:rsidR="00CF0284">
        <w:t xml:space="preserve">must always be used </w:t>
      </w:r>
      <w:r>
        <w:t>when running FAST.</w:t>
      </w:r>
    </w:p>
    <w:p w14:paraId="4A3B7C30" w14:textId="52C216E7" w:rsidR="00EA0D40" w:rsidRDefault="00EA0D40" w:rsidP="00EA0D40">
      <w:pPr>
        <w:pStyle w:val="Heading4"/>
      </w:pPr>
      <w:r>
        <w:t xml:space="preserve">CompInflow: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420D7B5" w14:textId="6309F54E" w:rsidR="004C70AA" w:rsidRDefault="004C70AA" w:rsidP="00460C71">
      <w:r>
        <w:t xml:space="preserve">If </w:t>
      </w:r>
      <w:r w:rsidRPr="004C70AA">
        <w:rPr>
          <w:b/>
        </w:rPr>
        <w:t>CompElast</w:t>
      </w:r>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lastRenderedPageBreak/>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lastRenderedPageBreak/>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t>Output</w:t>
      </w:r>
    </w:p>
    <w:p w14:paraId="2164B3CB" w14:textId="7AA046E7" w:rsidR="002E52E3" w:rsidRPr="002E52E3" w:rsidRDefault="002E52E3" w:rsidP="002E52E3">
      <w:r>
        <w:t xml:space="preserve">This section </w:t>
      </w:r>
      <w:r w:rsidR="00053AB0">
        <w:t xml:space="preserve">of the primary FAST input file </w:t>
      </w:r>
      <w:r>
        <w:t>deals with what can be output from a FAST simulation.</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lastRenderedPageBreak/>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6C3228">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6C3228">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ins w:id="186" w:author="Bonnie Jonkman" w:date="2016-03-30T19:24:00Z">
        <w:r w:rsidR="00A06914">
          <w:t xml:space="preserve">Python code to read </w:t>
        </w:r>
      </w:ins>
      <w:ins w:id="187" w:author="Bonnie Jonkman" w:date="2016-03-30T19:25:00Z">
        <w:r w:rsidR="00FE33DE">
          <w:t>FAST output</w:t>
        </w:r>
      </w:ins>
      <w:ins w:id="188" w:author="Bonnie Jonkman" w:date="2016-03-30T19:24:00Z">
        <w:r w:rsidR="00A06914">
          <w:t xml:space="preserve"> files exists in WISDEM’s </w:t>
        </w:r>
        <w:r w:rsidR="00A06914">
          <w:fldChar w:fldCharType="begin"/>
        </w:r>
        <w:r w:rsidR="00A06914">
          <w:instrText xml:space="preserve"> HYPERLINK "https://nwtc.nrel.gov/AeroelasticSE" </w:instrText>
        </w:r>
        <w:r w:rsidR="00A06914">
          <w:fldChar w:fldCharType="separate"/>
        </w:r>
        <w:r w:rsidR="00A06914" w:rsidRPr="00A06914">
          <w:rPr>
            <w:rStyle w:val="Hyperlink"/>
          </w:rPr>
          <w:t xml:space="preserve">AeroelasticSE </w:t>
        </w:r>
        <w:r w:rsidR="00A06914">
          <w:fldChar w:fldCharType="end"/>
        </w:r>
        <w:r w:rsidR="00A06914">
          <w:t xml:space="preserve">repository. </w:t>
        </w:r>
      </w:ins>
      <w:r w:rsidR="00352D3A">
        <w:t xml:space="preserve">The NREL post-processors </w:t>
      </w:r>
      <w:ins w:id="189" w:author="Bonnie Jonkman" w:date="2016-03-30T19:24:00Z">
        <w:r w:rsidR="008429AE">
          <w:fldChar w:fldCharType="begin"/>
        </w:r>
        <w:r w:rsidR="008429AE">
          <w:instrText xml:space="preserve"> HYPERLINK "https://nwtc.nrel.gov/crunch" </w:instrText>
        </w:r>
        <w:r w:rsidR="008429AE">
          <w:fldChar w:fldCharType="separate"/>
        </w:r>
        <w:r w:rsidR="00352D3A" w:rsidRPr="008429AE">
          <w:rPr>
            <w:rStyle w:val="Hyperlink"/>
          </w:rPr>
          <w:t>Crunch</w:t>
        </w:r>
        <w:r w:rsidR="008429AE">
          <w:fldChar w:fldCharType="end"/>
        </w:r>
      </w:ins>
      <w:r w:rsidR="00352D3A">
        <w:t xml:space="preserve"> and </w:t>
      </w:r>
      <w:ins w:id="190" w:author="Bonnie Jonkman" w:date="2016-03-30T19:25:00Z">
        <w:r w:rsidR="008429AE">
          <w:fldChar w:fldCharType="begin"/>
        </w:r>
        <w:r w:rsidR="008429AE">
          <w:instrText xml:space="preserve"> HYPERLINK "https://nwtc.nrel.gov/MCrunch" </w:instrText>
        </w:r>
        <w:r w:rsidR="008429AE">
          <w:fldChar w:fldCharType="separate"/>
        </w:r>
        <w:r w:rsidR="00352D3A" w:rsidRPr="008429AE">
          <w:rPr>
            <w:rStyle w:val="Hyperlink"/>
          </w:rPr>
          <w:t>MCrunch</w:t>
        </w:r>
        <w:r w:rsidR="008429AE">
          <w:fldChar w:fldCharType="end"/>
        </w:r>
      </w:ins>
      <w:r w:rsidR="002119FB">
        <w:t xml:space="preserve"> </w:t>
      </w:r>
      <w:r w:rsidR="00352D3A">
        <w:t>can also read these binary files.</w:t>
      </w:r>
    </w:p>
    <w:p w14:paraId="2164B3DA" w14:textId="77777777" w:rsidR="00441220" w:rsidRDefault="00441220" w:rsidP="00AD1B9B">
      <w:pPr>
        <w:pStyle w:val="Heading4"/>
      </w:pPr>
      <w:r>
        <w:lastRenderedPageBreak/>
        <w:t>TabDelim: Use tab delimiters in text tabular output file? [T/F]</w:t>
      </w:r>
    </w:p>
    <w:p w14:paraId="2164B3DB" w14:textId="10A5FC6D" w:rsidR="00441220" w:rsidRPr="00441220" w:rsidRDefault="00AB6BDA" w:rsidP="00441220">
      <w:r>
        <w:t xml:space="preserve">When </w:t>
      </w:r>
      <w:r w:rsidR="00441220">
        <w:rPr>
          <w:b/>
        </w:rPr>
        <w:t>OutFileFmt</w:t>
      </w:r>
      <w:ins w:id="191" w:author="Bonnie Jonkman" w:date="2016-03-23T17:46:00Z">
        <w:r w:rsidR="00D173FD">
          <w:rPr>
            <w:b/>
          </w:rPr>
          <w:t> </w:t>
        </w:r>
      </w:ins>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pPr>
        <w:rPr>
          <w:ins w:id="192" w:author="Bonnie Jonkman" w:date="2016-03-11T10:07:00Z"/>
        </w:rPr>
      </w:pPr>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rPr>
          <w:ins w:id="193" w:author="Bonnie Jonkman" w:date="2016-03-11T10:07:00Z"/>
        </w:rPr>
      </w:pPr>
      <w:ins w:id="194" w:author="Bonnie Jonkman" w:date="2016-03-11T10:07:00Z">
        <w:r>
          <w:t>Visualization</w:t>
        </w:r>
      </w:ins>
    </w:p>
    <w:p w14:paraId="376BECA9" w14:textId="2E835169" w:rsidR="004C52F5" w:rsidRPr="002E52E3" w:rsidRDefault="004C52F5" w:rsidP="004C52F5">
      <w:pPr>
        <w:rPr>
          <w:ins w:id="195" w:author="Bonnie Jonkman" w:date="2016-03-11T10:07:00Z"/>
        </w:rPr>
      </w:pPr>
      <w:ins w:id="196" w:author="Bonnie Jonkman" w:date="2016-03-11T10:07:00Z">
        <w:r>
          <w:t>This section of the primary FAST input file deals with options for visualization output from a FAST simulation.</w:t>
        </w:r>
      </w:ins>
      <w:ins w:id="197" w:author="Bonnie Jonkman" w:date="2016-03-23T17:54:00Z">
        <w:r w:rsidR="007D1304">
          <w:t xml:space="preserve"> Visualization data is written in </w:t>
        </w:r>
      </w:ins>
      <w:ins w:id="198" w:author="Bonnie Jonkman" w:date="2016-03-25T13:58:00Z">
        <w:r w:rsidR="003D203B">
          <w:fldChar w:fldCharType="begin"/>
        </w:r>
        <w:r w:rsidR="003D203B">
          <w:instrText xml:space="preserve"> HYPERLINK "http://www.vtk.org/" </w:instrText>
        </w:r>
        <w:r w:rsidR="003D203B">
          <w:fldChar w:fldCharType="separate"/>
        </w:r>
        <w:r w:rsidR="003D203B" w:rsidRPr="003D203B">
          <w:rPr>
            <w:rStyle w:val="Hyperlink"/>
          </w:rPr>
          <w:t>Visualization ToolKit (</w:t>
        </w:r>
        <w:r w:rsidR="007D1304" w:rsidRPr="003D203B">
          <w:rPr>
            <w:rStyle w:val="Hyperlink"/>
          </w:rPr>
          <w:t>VTK</w:t>
        </w:r>
        <w:r w:rsidR="003D203B" w:rsidRPr="003D203B">
          <w:rPr>
            <w:rStyle w:val="Hyperlink"/>
          </w:rPr>
          <w:t>)</w:t>
        </w:r>
        <w:r w:rsidR="003D203B">
          <w:fldChar w:fldCharType="end"/>
        </w:r>
      </w:ins>
      <w:ins w:id="199" w:author="Bonnie Jonkman" w:date="2016-03-23T17:55:00Z">
        <w:r w:rsidR="007D1304">
          <w:t xml:space="preserve"> format, which can be read and viewed in </w:t>
        </w:r>
      </w:ins>
      <w:ins w:id="200" w:author="Bonnie Jonkman" w:date="2016-03-23T18:00:00Z">
        <w:r w:rsidR="007567BB">
          <w:t xml:space="preserve">standard open-source </w:t>
        </w:r>
      </w:ins>
      <w:ins w:id="201" w:author="Bonnie Jonkman" w:date="2016-03-23T18:01:00Z">
        <w:r w:rsidR="007567BB">
          <w:t xml:space="preserve">visualization packages such as </w:t>
        </w:r>
      </w:ins>
      <w:ins w:id="202" w:author="Bonnie Jonkman" w:date="2016-03-25T13:49:00Z">
        <w:r w:rsidR="003D203B">
          <w:fldChar w:fldCharType="begin"/>
        </w:r>
        <w:r w:rsidR="003D203B">
          <w:instrText xml:space="preserve"> HYPERLINK "http://www.paraview.org/" </w:instrText>
        </w:r>
        <w:r w:rsidR="003D203B">
          <w:fldChar w:fldCharType="separate"/>
        </w:r>
        <w:r w:rsidR="007567BB" w:rsidRPr="003D203B">
          <w:rPr>
            <w:rStyle w:val="Hyperlink"/>
          </w:rPr>
          <w:t>ParaView</w:t>
        </w:r>
        <w:r w:rsidR="003D203B">
          <w:fldChar w:fldCharType="end"/>
        </w:r>
      </w:ins>
      <w:ins w:id="203" w:author="Bonnie Jonkman" w:date="2016-03-23T18:01:00Z">
        <w:r w:rsidR="007567BB">
          <w:t xml:space="preserve"> </w:t>
        </w:r>
      </w:ins>
      <w:ins w:id="204" w:author="Bonnie Jonkman" w:date="2016-03-25T13:59:00Z">
        <w:r w:rsidR="003D203B">
          <w:t>or</w:t>
        </w:r>
      </w:ins>
      <w:ins w:id="205" w:author="Bonnie Jonkman" w:date="2016-03-23T18:01:00Z">
        <w:r w:rsidR="007567BB">
          <w:t xml:space="preserve"> </w:t>
        </w:r>
      </w:ins>
      <w:ins w:id="206" w:author="Bonnie Jonkman" w:date="2016-03-25T13:50:00Z">
        <w:r w:rsidR="003D203B">
          <w:fldChar w:fldCharType="begin"/>
        </w:r>
        <w:r w:rsidR="003D203B">
          <w:instrText xml:space="preserve"> HYPERLINK "https://wci.llnl.gov/simulation/computer-codes/visit/" </w:instrText>
        </w:r>
        <w:r w:rsidR="003D203B">
          <w:fldChar w:fldCharType="separate"/>
        </w:r>
        <w:r w:rsidR="007567BB" w:rsidRPr="003D203B">
          <w:rPr>
            <w:rStyle w:val="Hyperlink"/>
          </w:rPr>
          <w:t>VisIt</w:t>
        </w:r>
        <w:r w:rsidR="003D203B">
          <w:fldChar w:fldCharType="end"/>
        </w:r>
      </w:ins>
      <w:ins w:id="207" w:author="Bonnie Jonkman" w:date="2016-03-23T18:01:00Z">
        <w:r w:rsidR="007567BB">
          <w:t>.</w:t>
        </w:r>
      </w:ins>
    </w:p>
    <w:p w14:paraId="3C84C0EA" w14:textId="6F48C415" w:rsidR="00B16FD8" w:rsidRDefault="00B16FD8" w:rsidP="008B7E20">
      <w:pPr>
        <w:pStyle w:val="Heading4"/>
        <w:rPr>
          <w:ins w:id="208" w:author="Bonnie Jonkman" w:date="2016-03-11T10:09:00Z"/>
        </w:rPr>
      </w:pPr>
      <w:ins w:id="209" w:author="Bonnie Jonkman" w:date="2016-03-11T10:08:00Z">
        <w:r w:rsidRPr="00B16FD8">
          <w:t>WrVTK</w:t>
        </w:r>
      </w:ins>
      <w:ins w:id="210" w:author="Bonnie Jonkman" w:date="2016-03-11T10:09:00Z">
        <w:r>
          <w:t xml:space="preserve">: </w:t>
        </w:r>
        <w:r w:rsidRPr="00B16FD8">
          <w:t>VTK Visuali</w:t>
        </w:r>
        <w:r>
          <w:t>zation data outpu</w:t>
        </w:r>
      </w:ins>
      <w:ins w:id="211" w:author="Bonnie Jonkman" w:date="2016-03-11T10:10:00Z">
        <w:r>
          <w:t>t</w:t>
        </w:r>
      </w:ins>
      <w:ins w:id="212" w:author="Bonnie Jonkman" w:date="2016-03-11T10:09:00Z">
        <w:r>
          <w:t xml:space="preserve"> [0,</w:t>
        </w:r>
        <w:r w:rsidRPr="00B16FD8">
          <w:t xml:space="preserve"> 1</w:t>
        </w:r>
        <w:r>
          <w:t>, or</w:t>
        </w:r>
        <w:r w:rsidRPr="00B16FD8">
          <w:t xml:space="preserve"> 2</w:t>
        </w:r>
        <w:r>
          <w:t>]</w:t>
        </w:r>
      </w:ins>
    </w:p>
    <w:p w14:paraId="0730C2E7" w14:textId="7D308406" w:rsidR="00B16FD8" w:rsidRDefault="00B16FD8">
      <w:pPr>
        <w:rPr>
          <w:ins w:id="213" w:author="Bonnie Jonkman" w:date="2016-03-23T18:02:00Z"/>
        </w:rPr>
      </w:pPr>
      <w:ins w:id="214" w:author="Bonnie Jonkman" w:date="2016-03-11T10:08:00Z">
        <w:r>
          <w:t xml:space="preserve">When </w:t>
        </w:r>
      </w:ins>
      <w:ins w:id="215" w:author="Bonnie Jonkman" w:date="2016-03-11T10:12:00Z">
        <w:r w:rsidR="00C202D9" w:rsidRPr="008B7E20">
          <w:rPr>
            <w:b/>
          </w:rPr>
          <w:t>WrVTK</w:t>
        </w:r>
        <w:r w:rsidR="00C202D9">
          <w:t xml:space="preserve"> = 0, visualization </w:t>
        </w:r>
      </w:ins>
      <w:ins w:id="216" w:author="Bonnie Jonkman" w:date="2016-03-11T10:15:00Z">
        <w:r w:rsidR="001F200C">
          <w:t xml:space="preserve">output </w:t>
        </w:r>
      </w:ins>
      <w:ins w:id="217" w:author="Bonnie Jonkman" w:date="2016-03-11T10:12:00Z">
        <w:r w:rsidR="00C202D9">
          <w:t xml:space="preserve">data will </w:t>
        </w:r>
      </w:ins>
      <w:ins w:id="218" w:author="Bonnie Jonkman" w:date="2016-03-11T10:15:00Z">
        <w:r w:rsidR="001F200C">
          <w:t xml:space="preserve">not </w:t>
        </w:r>
      </w:ins>
      <w:ins w:id="219" w:author="Bonnie Jonkman" w:date="2016-03-11T10:12:00Z">
        <w:r w:rsidR="00C202D9">
          <w:t>be generated</w:t>
        </w:r>
      </w:ins>
      <w:ins w:id="220" w:author="Bonnie Jonkman" w:date="2016-03-23T17:43:00Z">
        <w:r w:rsidR="00D173FD">
          <w:t>, and the remaining input parameters in this section are not used</w:t>
        </w:r>
      </w:ins>
      <w:ins w:id="221" w:author="Bonnie Jonkman" w:date="2016-03-11T10:12:00Z">
        <w:r w:rsidR="00C202D9">
          <w:t xml:space="preserve">. When </w:t>
        </w:r>
        <w:r w:rsidR="00C202D9" w:rsidRPr="00126F92">
          <w:rPr>
            <w:b/>
          </w:rPr>
          <w:t>WrVTK</w:t>
        </w:r>
        <w:r w:rsidR="00C202D9">
          <w:t xml:space="preserve"> = 1, FAST will generate visualization data </w:t>
        </w:r>
      </w:ins>
      <w:ins w:id="222" w:author="Bonnie Jonkman" w:date="2016-03-11T10:13:00Z">
        <w:r w:rsidR="00C202D9">
          <w:t>only at the initialization step</w:t>
        </w:r>
        <w:r w:rsidR="001F200C">
          <w:t xml:space="preserve">. When </w:t>
        </w:r>
        <w:r w:rsidR="001F200C" w:rsidRPr="00126F92">
          <w:rPr>
            <w:b/>
          </w:rPr>
          <w:t>WrVTK</w:t>
        </w:r>
        <w:r w:rsidR="001F200C">
          <w:t xml:space="preserve"> = 2 FAST will generate visualization </w:t>
        </w:r>
      </w:ins>
      <w:ins w:id="223" w:author="Bonnie Jonkman" w:date="2016-03-23T17:46:00Z">
        <w:r w:rsidR="007D1304">
          <w:t xml:space="preserve">data </w:t>
        </w:r>
      </w:ins>
      <w:ins w:id="224" w:author="Bonnie Jonkman" w:date="2016-03-11T10:13:00Z">
        <w:r w:rsidR="001F200C">
          <w:t xml:space="preserve">for animation. Data will be written at the initialization step and </w:t>
        </w:r>
      </w:ins>
      <w:ins w:id="225" w:author="Bonnie Jonkman" w:date="2016-03-11T10:14:00Z">
        <w:r w:rsidR="001F200C">
          <w:t xml:space="preserve">at a fixed rate for the rest of the simulation, as specified by </w:t>
        </w:r>
        <w:r w:rsidR="001F200C" w:rsidRPr="008B7E20">
          <w:rPr>
            <w:b/>
          </w:rPr>
          <w:t>VTK_fps</w:t>
        </w:r>
        <w:r w:rsidR="001F200C" w:rsidRPr="008B7E20">
          <w:t>.</w:t>
        </w:r>
      </w:ins>
      <w:ins w:id="226" w:author="Bonnie Jonkman" w:date="2016-03-23T17:44:00Z">
        <w:r w:rsidR="00D173FD">
          <w:t xml:space="preserve"> This option will generate </w:t>
        </w:r>
        <w:r w:rsidR="00D173FD">
          <w:rPr>
            <w:i/>
          </w:rPr>
          <w:t>many</w:t>
        </w:r>
        <w:r w:rsidR="00D173FD">
          <w:t xml:space="preserve"> output files.</w:t>
        </w:r>
      </w:ins>
    </w:p>
    <w:p w14:paraId="74B1CE76" w14:textId="74ED3682" w:rsidR="00B16FD8" w:rsidRDefault="00B16FD8" w:rsidP="008B7E20">
      <w:pPr>
        <w:pStyle w:val="Heading4"/>
        <w:rPr>
          <w:ins w:id="227" w:author="Bonnie Jonkman" w:date="2016-03-11T10:08:00Z"/>
        </w:rPr>
      </w:pPr>
      <w:ins w:id="228" w:author="Bonnie Jonkman" w:date="2016-03-11T10:08:00Z">
        <w:r w:rsidRPr="00B16FD8">
          <w:t>VTK_type</w:t>
        </w:r>
      </w:ins>
      <w:ins w:id="229" w:author="Bonnie Jonkman" w:date="2016-03-11T10:10:00Z">
        <w:r>
          <w:t xml:space="preserve">: </w:t>
        </w:r>
        <w:r w:rsidRPr="00B16FD8">
          <w:t>Type of VTK visualization data</w:t>
        </w:r>
        <w:r>
          <w:t xml:space="preserve"> [1, 2, or 3]</w:t>
        </w:r>
      </w:ins>
    </w:p>
    <w:p w14:paraId="0FB0C0A6" w14:textId="114A194A" w:rsidR="00B16FD8" w:rsidRDefault="007567BB">
      <w:pPr>
        <w:rPr>
          <w:ins w:id="230" w:author="Bonnie Jonkman" w:date="2016-03-23T18:05:00Z"/>
        </w:rPr>
      </w:pPr>
      <w:ins w:id="231" w:author="Bonnie Jonkman" w:date="2016-03-23T18:04:00Z">
        <w:r>
          <w:rPr>
            <w:b/>
          </w:rPr>
          <w:t>VTK_type</w:t>
        </w:r>
        <w:r>
          <w:t xml:space="preserve"> is used to indicate what meshes </w:t>
        </w:r>
      </w:ins>
      <w:ins w:id="232" w:author="Bonnie Jonkman" w:date="2016-03-25T14:00:00Z">
        <w:r w:rsidR="00083F7F">
          <w:t xml:space="preserve">or surfaces </w:t>
        </w:r>
      </w:ins>
      <w:ins w:id="233" w:author="Bonnie Jonkman" w:date="2016-03-23T18:04:00Z">
        <w:r>
          <w:t xml:space="preserve">will be output. </w:t>
        </w:r>
      </w:ins>
      <w:ins w:id="234" w:author="Bonnie Jonkman" w:date="2016-03-11T10:15:00Z">
        <w:r w:rsidR="001F200C">
          <w:t>This input</w:t>
        </w:r>
      </w:ins>
      <w:ins w:id="235" w:author="Bonnie Jonkman" w:date="2016-03-25T14:39:00Z">
        <w:r w:rsidR="00702138">
          <w:t xml:space="preserve"> parameter</w:t>
        </w:r>
      </w:ins>
      <w:ins w:id="236" w:author="Bonnie Jonkman" w:date="2016-03-11T10:15:00Z">
        <w:r w:rsidR="001F200C">
          <w:t xml:space="preserve"> is not used when </w:t>
        </w:r>
      </w:ins>
      <w:ins w:id="237" w:author="Bonnie Jonkman" w:date="2016-03-11T10:16:00Z">
        <w:r w:rsidR="001F200C" w:rsidRPr="00126F92">
          <w:rPr>
            <w:b/>
          </w:rPr>
          <w:t>WrVTK</w:t>
        </w:r>
        <w:r w:rsidR="001F200C">
          <w:t> = 0.</w:t>
        </w:r>
      </w:ins>
    </w:p>
    <w:p w14:paraId="1E8229EA" w14:textId="77777777" w:rsidR="00765337" w:rsidRDefault="007567BB" w:rsidP="00765337">
      <w:pPr>
        <w:rPr>
          <w:ins w:id="238" w:author="Bonnie Jonkman" w:date="2016-03-25T23:32:00Z"/>
        </w:rPr>
      </w:pPr>
      <w:ins w:id="239" w:author="Bonnie Jonkman" w:date="2016-03-23T18:05:00Z">
        <w:r w:rsidRPr="008B7E20">
          <w:t xml:space="preserve">When </w:t>
        </w:r>
        <w:r>
          <w:rPr>
            <w:b/>
          </w:rPr>
          <w:t xml:space="preserve">VTK_type </w:t>
        </w:r>
        <w:r>
          <w:t>is 1, FAST will generate surface data.</w:t>
        </w:r>
      </w:ins>
      <w:ins w:id="240" w:author="Bonnie Jonkman" w:date="2016-03-23T18:08:00Z">
        <w:r w:rsidR="008B7E20">
          <w:t xml:space="preserve"> </w:t>
        </w:r>
      </w:ins>
      <w:ins w:id="241" w:author="Bonnie Jonkman" w:date="2016-03-23T18:11:00Z">
        <w:r w:rsidR="000F360F">
          <w:t>T</w:t>
        </w:r>
      </w:ins>
      <w:ins w:id="242" w:author="Bonnie Jonkman" w:date="2016-03-23T18:08:00Z">
        <w:r w:rsidR="008B7E20">
          <w:t>o generate surface meshes, the simulation must use AeroDyn (</w:t>
        </w:r>
      </w:ins>
      <w:ins w:id="243" w:author="Bonnie Jonkman" w:date="2016-03-23T18:09:00Z">
        <w:r w:rsidR="008B7E20">
          <w:rPr>
            <w:b/>
          </w:rPr>
          <w:t xml:space="preserve">CompAero </w:t>
        </w:r>
        <w:r w:rsidR="008B7E20" w:rsidRPr="008B7E20">
          <w:t>must be</w:t>
        </w:r>
        <w:r w:rsidR="008B7E20">
          <w:rPr>
            <w:b/>
          </w:rPr>
          <w:t xml:space="preserve"> </w:t>
        </w:r>
        <w:r w:rsidR="008B7E20">
          <w:t>2</w:t>
        </w:r>
      </w:ins>
      <w:ins w:id="244" w:author="Bonnie Jonkman" w:date="2016-03-23T18:08:00Z">
        <w:r w:rsidR="008B7E20">
          <w:t>)</w:t>
        </w:r>
      </w:ins>
      <w:ins w:id="245" w:author="Bonnie Jonkman" w:date="2016-03-23T18:11:00Z">
        <w:r w:rsidR="000F360F">
          <w:t>,</w:t>
        </w:r>
      </w:ins>
      <w:ins w:id="246" w:author="Bonnie Jonkman" w:date="2016-03-23T18:08:00Z">
        <w:r w:rsidR="008B7E20">
          <w:t xml:space="preserve"> and </w:t>
        </w:r>
      </w:ins>
      <w:ins w:id="247" w:author="Bonnie Jonkman" w:date="2016-03-23T18:10:00Z">
        <w:r w:rsidR="008B7E20">
          <w:t xml:space="preserve">AeroDyn’s airfoil tables must contain normalized x- and y-coordinate data (see the </w:t>
        </w:r>
      </w:ins>
      <w:ins w:id="248" w:author="Bonnie Jonkman" w:date="2016-03-23T18:12:00Z">
        <w:r w:rsidR="000F360F">
          <w:t xml:space="preserve">airfoil files for the </w:t>
        </w:r>
      </w:ins>
      <w:ins w:id="249" w:author="Bonnie Jonkman" w:date="2016-03-23T18:10:00Z">
        <w:r w:rsidR="008B7E20">
          <w:t xml:space="preserve">5MW model in the </w:t>
        </w:r>
      </w:ins>
      <w:ins w:id="250" w:author="Bonnie Jonkman" w:date="2016-03-23T18:12:00Z">
        <w:r w:rsidR="000F360F">
          <w:t xml:space="preserve">FAST </w:t>
        </w:r>
      </w:ins>
      <w:ins w:id="251" w:author="Bonnie Jonkman" w:date="2016-03-23T18:10:00Z">
        <w:r w:rsidR="008B7E20">
          <w:t>Cert</w:t>
        </w:r>
      </w:ins>
      <w:ins w:id="252" w:author="Bonnie Jonkman" w:date="2016-03-23T18:11:00Z">
        <w:r w:rsidR="008B7E20">
          <w:t>Test directory)</w:t>
        </w:r>
      </w:ins>
      <w:ins w:id="253" w:author="Bonnie Jonkman" w:date="2016-03-25T14:00:00Z">
        <w:r w:rsidR="00083F7F">
          <w:t>.</w:t>
        </w:r>
      </w:ins>
      <w:ins w:id="254" w:author="Bonnie Jonkman" w:date="2016-03-25T15:19:00Z">
        <w:r w:rsidR="00C96B90">
          <w:t xml:space="preserve"> </w:t>
        </w:r>
      </w:ins>
      <w:ins w:id="255" w:author="Bonnie Jonkman" w:date="2016-03-25T15:20:00Z">
        <w:r w:rsidR="00C96B90">
          <w:fldChar w:fldCharType="begin"/>
        </w:r>
        <w:r w:rsidR="00C96B90">
          <w:instrText xml:space="preserve"> REF _Ref446682547 \h </w:instrText>
        </w:r>
      </w:ins>
      <w:r w:rsidR="00C96B90">
        <w:fldChar w:fldCharType="separate"/>
      </w:r>
      <w:ins w:id="256" w:author="Bonnie Jonkman" w:date="2016-03-30T20:30:00Z">
        <w:r w:rsidR="006C3228">
          <w:br w:type="column"/>
        </w:r>
        <w:r w:rsidR="006C3228">
          <w:lastRenderedPageBreak/>
          <w:t xml:space="preserve">Table </w:t>
        </w:r>
        <w:r w:rsidR="006C3228">
          <w:rPr>
            <w:noProof/>
          </w:rPr>
          <w:t>3</w:t>
        </w:r>
      </w:ins>
      <w:ins w:id="257" w:author="Bonnie Jonkman" w:date="2016-03-25T15:20:00Z">
        <w:r w:rsidR="00C96B90">
          <w:fldChar w:fldCharType="end"/>
        </w:r>
        <w:r w:rsidR="00C96B90">
          <w:t xml:space="preserve"> describes the surfaces generated with this option.</w:t>
        </w:r>
      </w:ins>
      <w:ins w:id="258" w:author="Bonnie Jonkman" w:date="2016-03-25T23:32:00Z">
        <w:r w:rsidR="00765337" w:rsidRPr="00765337">
          <w:t xml:space="preserve"> </w:t>
        </w:r>
      </w:ins>
    </w:p>
    <w:p w14:paraId="5C1BA542" w14:textId="028EC057" w:rsidR="00765337" w:rsidRDefault="00765337" w:rsidP="00765337">
      <w:pPr>
        <w:rPr>
          <w:ins w:id="259" w:author="Bonnie Jonkman" w:date="2016-03-25T23:32:00Z"/>
        </w:rPr>
      </w:pPr>
      <w:ins w:id="260" w:author="Bonnie Jonkman" w:date="2016-03-25T23:32:00Z">
        <w:r w:rsidRPr="000F5694">
          <w:t xml:space="preserve">When </w:t>
        </w:r>
        <w:r>
          <w:rPr>
            <w:b/>
          </w:rPr>
          <w:t xml:space="preserve">VTK_type </w:t>
        </w:r>
        <w:r>
          <w:t xml:space="preserve">is 2, FAST will generate visualization data using line meshes (not surfaces) for a limited subset of meshes. The meshes used with this option are listed in </w:t>
        </w:r>
        <w:r>
          <w:fldChar w:fldCharType="begin"/>
        </w:r>
        <w:r>
          <w:instrText xml:space="preserve"> REF _Ref446682695 \h </w:instrText>
        </w:r>
      </w:ins>
      <w:ins w:id="261" w:author="Bonnie Jonkman" w:date="2016-03-25T23:32:00Z">
        <w:r>
          <w:fldChar w:fldCharType="separate"/>
        </w:r>
      </w:ins>
      <w:ins w:id="262" w:author="Bonnie Jonkman" w:date="2016-03-30T20:30:00Z">
        <w:r w:rsidR="006C3228">
          <w:t xml:space="preserve">Table </w:t>
        </w:r>
        <w:r w:rsidR="006C3228">
          <w:rPr>
            <w:noProof/>
          </w:rPr>
          <w:t>4</w:t>
        </w:r>
      </w:ins>
      <w:ins w:id="263" w:author="Bonnie Jonkman" w:date="2016-03-25T23:32:00Z">
        <w:r>
          <w:fldChar w:fldCharType="end"/>
        </w:r>
        <w:r>
          <w:t>.</w:t>
        </w:r>
      </w:ins>
    </w:p>
    <w:p w14:paraId="2B9FB5B6" w14:textId="77777777" w:rsidR="00765337" w:rsidRDefault="00765337" w:rsidP="00765337">
      <w:pPr>
        <w:rPr>
          <w:ins w:id="264" w:author="Bonnie Jonkman" w:date="2016-03-25T23:32:00Z"/>
        </w:rPr>
      </w:pPr>
      <w:ins w:id="265" w:author="Bonnie Jonkman" w:date="2016-03-25T23:32:00Z">
        <w:r w:rsidRPr="000F5694">
          <w:t xml:space="preserve">When </w:t>
        </w:r>
        <w:r>
          <w:rPr>
            <w:b/>
          </w:rPr>
          <w:t xml:space="preserve">VTK_type </w:t>
        </w:r>
        <w:r>
          <w:t xml:space="preserve">is 3, FAST will generate visualization data using point and line meshes (not surfaces) for all of the input and output meshes in the FAST simulation being run. </w:t>
        </w:r>
        <w:r>
          <w:fldChar w:fldCharType="begin"/>
        </w:r>
        <w:r>
          <w:instrText xml:space="preserve"> REF _Ref446682695 \h </w:instrText>
        </w:r>
      </w:ins>
      <w:ins w:id="266" w:author="Bonnie Jonkman" w:date="2016-03-25T23:32:00Z">
        <w:r>
          <w:fldChar w:fldCharType="separate"/>
        </w:r>
      </w:ins>
      <w:ins w:id="267" w:author="Bonnie Jonkman" w:date="2016-03-30T20:30:00Z">
        <w:r w:rsidR="006C3228">
          <w:t xml:space="preserve">Table </w:t>
        </w:r>
        <w:r w:rsidR="006C3228">
          <w:rPr>
            <w:noProof/>
          </w:rPr>
          <w:t>4</w:t>
        </w:r>
      </w:ins>
      <w:ins w:id="268" w:author="Bonnie Jonkman" w:date="2016-03-25T23:32:00Z">
        <w:r>
          <w:fldChar w:fldCharType="end"/>
        </w:r>
        <w:r>
          <w:t xml:space="preserve"> lists all of the meshes that can be output in VTK format with this option. Modules that are not used will not generate VTK files.</w:t>
        </w:r>
      </w:ins>
    </w:p>
    <w:p w14:paraId="04A5FA4E" w14:textId="39758446" w:rsidR="00C96B90" w:rsidRDefault="00765337">
      <w:pPr>
        <w:pStyle w:val="Caption"/>
        <w:keepNext/>
        <w:jc w:val="center"/>
        <w:rPr>
          <w:ins w:id="269" w:author="Bonnie Jonkman" w:date="2016-03-25T15:12:00Z"/>
        </w:rPr>
        <w:pPrChange w:id="270" w:author="Bonnie Jonkman" w:date="2016-03-25T15:12:00Z">
          <w:pPr/>
        </w:pPrChange>
      </w:pPr>
      <w:bookmarkStart w:id="271" w:name="_Ref446682547"/>
      <w:ins w:id="272" w:author="Bonnie Jonkman" w:date="2016-03-25T23:32:00Z">
        <w:r>
          <w:br w:type="column"/>
        </w:r>
      </w:ins>
      <w:ins w:id="273" w:author="Bonnie Jonkman" w:date="2016-03-25T15:12:00Z">
        <w:r w:rsidR="00C96B90">
          <w:lastRenderedPageBreak/>
          <w:t xml:space="preserve">Table </w:t>
        </w:r>
        <w:r w:rsidR="00C96B90">
          <w:fldChar w:fldCharType="begin"/>
        </w:r>
        <w:r w:rsidR="00C96B90">
          <w:instrText xml:space="preserve"> SEQ Table \* ARABIC </w:instrText>
        </w:r>
      </w:ins>
      <w:r w:rsidR="00C96B90">
        <w:fldChar w:fldCharType="separate"/>
      </w:r>
      <w:ins w:id="274" w:author="Bonnie Jonkman" w:date="2016-03-30T20:30:00Z">
        <w:r w:rsidR="006C3228">
          <w:rPr>
            <w:noProof/>
          </w:rPr>
          <w:t>3</w:t>
        </w:r>
      </w:ins>
      <w:ins w:id="275" w:author="Bonnie Jonkman" w:date="2016-03-25T15:12:00Z">
        <w:r w:rsidR="00C96B90">
          <w:fldChar w:fldCharType="end"/>
        </w:r>
        <w:bookmarkEnd w:id="271"/>
        <w:r w:rsidR="00C96B90">
          <w:t>: Surface</w:t>
        </w:r>
        <w:r w:rsidR="00C96B90">
          <w:rPr>
            <w:noProof/>
          </w:rPr>
          <w:t xml:space="preserve"> Visualization Features</w:t>
        </w:r>
      </w:ins>
    </w:p>
    <w:tbl>
      <w:tblPr>
        <w:tblStyle w:val="LightList-Accent1"/>
        <w:tblW w:w="0" w:type="auto"/>
        <w:tblLook w:val="04A0" w:firstRow="1" w:lastRow="0" w:firstColumn="1" w:lastColumn="0" w:noHBand="0" w:noVBand="1"/>
      </w:tblPr>
      <w:tblGrid>
        <w:gridCol w:w="1908"/>
        <w:gridCol w:w="7668"/>
      </w:tblGrid>
      <w:tr w:rsidR="00702138" w14:paraId="52A16595" w14:textId="77777777" w:rsidTr="00445F52">
        <w:trPr>
          <w:cnfStyle w:val="100000000000" w:firstRow="1" w:lastRow="0" w:firstColumn="0" w:lastColumn="0" w:oddVBand="0" w:evenVBand="0" w:oddHBand="0" w:evenHBand="0" w:firstRowFirstColumn="0" w:firstRowLastColumn="0" w:lastRowFirstColumn="0" w:lastRowLastColumn="0"/>
          <w:cantSplit/>
          <w:ins w:id="276"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pPr>
              <w:rPr>
                <w:ins w:id="277" w:author="Bonnie Jonkman" w:date="2016-03-25T14:44:00Z"/>
              </w:rPr>
            </w:pPr>
            <w:ins w:id="278" w:author="Bonnie Jonkman" w:date="2016-03-25T14:44:00Z">
              <w:r>
                <w:t>Surface</w:t>
              </w:r>
            </w:ins>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rPr>
                <w:ins w:id="279" w:author="Bonnie Jonkman" w:date="2016-03-25T14:44:00Z"/>
              </w:rPr>
            </w:pPr>
            <w:ins w:id="280" w:author="Bonnie Jonkman" w:date="2016-03-25T14:44:00Z">
              <w:r>
                <w:t>Data</w:t>
              </w:r>
            </w:ins>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ins w:id="281"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pPr>
              <w:rPr>
                <w:ins w:id="282" w:author="Bonnie Jonkman" w:date="2016-03-25T14:44:00Z"/>
              </w:rPr>
            </w:pPr>
            <w:ins w:id="283" w:author="Bonnie Jonkman" w:date="2016-03-25T14:44:00Z">
              <w:r>
                <w:t>Blades</w:t>
              </w:r>
            </w:ins>
          </w:p>
        </w:tc>
        <w:tc>
          <w:tcPr>
            <w:tcW w:w="7668" w:type="dxa"/>
          </w:tcPr>
          <w:p w14:paraId="13104059" w14:textId="0A513433" w:rsidR="00702138" w:rsidRDefault="00702138">
            <w:pPr>
              <w:cnfStyle w:val="000000100000" w:firstRow="0" w:lastRow="0" w:firstColumn="0" w:lastColumn="0" w:oddVBand="0" w:evenVBand="0" w:oddHBand="1" w:evenHBand="0" w:firstRowFirstColumn="0" w:firstRowLastColumn="0" w:lastRowFirstColumn="0" w:lastRowLastColumn="0"/>
              <w:rPr>
                <w:ins w:id="284" w:author="Bonnie Jonkman" w:date="2016-03-25T14:44:00Z"/>
              </w:rPr>
            </w:pPr>
            <w:ins w:id="285" w:author="Bonnie Jonkman" w:date="2016-03-25T14:44:00Z">
              <w:r>
                <w:t xml:space="preserve">The AeroDyn blade </w:t>
              </w:r>
            </w:ins>
            <w:ins w:id="286" w:author="Bonnie Jonkman" w:date="2016-03-25T15:00:00Z">
              <w:r w:rsidR="00A3746E">
                <w:t xml:space="preserve">line2 </w:t>
              </w:r>
            </w:ins>
            <w:ins w:id="287" w:author="Bonnie Jonkman" w:date="2016-03-25T14:44:00Z">
              <w:r>
                <w:t xml:space="preserve">meshes will be used for position and </w:t>
              </w:r>
            </w:ins>
            <w:ins w:id="288" w:author="Bonnie Jonkman" w:date="2016-03-25T14:45:00Z">
              <w:r>
                <w:t>orientation</w:t>
              </w:r>
            </w:ins>
            <w:ins w:id="289" w:author="Bonnie Jonkman" w:date="2016-03-25T14:44:00Z">
              <w:r>
                <w:t xml:space="preserve"> of each node.</w:t>
              </w:r>
            </w:ins>
            <w:ins w:id="290" w:author="Bonnie Jonkman" w:date="2016-03-25T14:45:00Z">
              <w:r>
                <w:t xml:space="preserve"> </w:t>
              </w:r>
            </w:ins>
            <w:ins w:id="291" w:author="Bonnie Jonkman" w:date="2016-03-25T14:46:00Z">
              <w:r>
                <w:t>The airfoil-coordinate data is used to give shape to the blades.</w:t>
              </w:r>
            </w:ins>
            <w:ins w:id="292" w:author="Bonnie Jonkman" w:date="2016-03-25T14:48:00Z">
              <w:r>
                <w:t xml:space="preserve"> The</w:t>
              </w:r>
            </w:ins>
            <w:ins w:id="293" w:author="Bonnie Jonkman" w:date="2016-03-25T14:49:00Z">
              <w:r>
                <w:t xml:space="preserve"> first x/c- y/c-coordinate in </w:t>
              </w:r>
            </w:ins>
            <w:ins w:id="294" w:author="Bonnie Jonkman" w:date="2016-03-25T14:50:00Z">
              <w:r w:rsidR="006C6842">
                <w:t>AeroDyn’s</w:t>
              </w:r>
            </w:ins>
            <w:ins w:id="295" w:author="Bonnie Jonkman" w:date="2016-03-25T14:49:00Z">
              <w:r>
                <w:t xml:space="preserve"> airfoil coordinate table gives the location of the airfoil reference point.</w:t>
              </w:r>
            </w:ins>
            <w:ins w:id="296" w:author="Bonnie Jonkman" w:date="2016-03-25T14:50:00Z">
              <w:r w:rsidR="006C6842">
                <w:t xml:space="preserve"> Each airfoil must contain the same number of coordinates so that </w:t>
              </w:r>
            </w:ins>
            <w:ins w:id="297" w:author="Bonnie Jonkman" w:date="2016-03-25T14:51:00Z">
              <w:r w:rsidR="006C6842">
                <w:t xml:space="preserve">FAST can create </w:t>
              </w:r>
            </w:ins>
            <w:ins w:id="298" w:author="Bonnie Jonkman" w:date="2016-03-25T14:50:00Z">
              <w:r w:rsidR="006C6842">
                <w:t xml:space="preserve">polygons </w:t>
              </w:r>
            </w:ins>
            <w:ins w:id="299" w:author="Bonnie Jonkman" w:date="2016-03-25T14:52:00Z">
              <w:r w:rsidR="006C6842">
                <w:t>from two points on each adjacent airfoil.</w:t>
              </w:r>
            </w:ins>
          </w:p>
        </w:tc>
      </w:tr>
      <w:tr w:rsidR="00702138" w14:paraId="527A4070" w14:textId="77777777" w:rsidTr="00445F52">
        <w:trPr>
          <w:cantSplit/>
          <w:ins w:id="300"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pPr>
              <w:rPr>
                <w:ins w:id="301" w:author="Bonnie Jonkman" w:date="2016-03-25T14:44:00Z"/>
              </w:rPr>
            </w:pPr>
            <w:ins w:id="302" w:author="Bonnie Jonkman" w:date="2016-03-25T14:44:00Z">
              <w:r>
                <w:t>Hub</w:t>
              </w:r>
            </w:ins>
          </w:p>
        </w:tc>
        <w:tc>
          <w:tcPr>
            <w:tcW w:w="7668" w:type="dxa"/>
          </w:tcPr>
          <w:p w14:paraId="5F0B604D" w14:textId="655FD980" w:rsidR="00702138" w:rsidRDefault="00702138">
            <w:pPr>
              <w:cnfStyle w:val="000000000000" w:firstRow="0" w:lastRow="0" w:firstColumn="0" w:lastColumn="0" w:oddVBand="0" w:evenVBand="0" w:oddHBand="0" w:evenHBand="0" w:firstRowFirstColumn="0" w:firstRowLastColumn="0" w:lastRowFirstColumn="0" w:lastRowLastColumn="0"/>
              <w:rPr>
                <w:ins w:id="303" w:author="Bonnie Jonkman" w:date="2016-03-25T14:44:00Z"/>
              </w:rPr>
            </w:pPr>
            <w:ins w:id="304" w:author="Bonnie Jonkman" w:date="2016-03-25T14:46:00Z">
              <w:r>
                <w:t xml:space="preserve">The hub is a sphere centered at </w:t>
              </w:r>
            </w:ins>
            <w:ins w:id="305" w:author="Bonnie Jonkman" w:date="2016-03-25T14:47:00Z">
              <w:r>
                <w:t xml:space="preserve">the node defined on </w:t>
              </w:r>
            </w:ins>
            <w:ins w:id="306" w:author="Bonnie Jonkman" w:date="2016-03-25T14:46:00Z">
              <w:r>
                <w:t>ElastoDyn</w:t>
              </w:r>
            </w:ins>
            <w:ins w:id="307" w:author="Bonnie Jonkman" w:date="2016-03-25T14:47:00Z">
              <w:r>
                <w:t xml:space="preserve">’s hub mesh. The radius of the sphere is determined by ElastoDyn’s </w:t>
              </w:r>
            </w:ins>
            <w:ins w:id="308" w:author="Bonnie Jonkman" w:date="2016-03-25T14:48:00Z">
              <w:r w:rsidRPr="00445F52">
                <w:rPr>
                  <w:b/>
                </w:rPr>
                <w:t>HubRad</w:t>
              </w:r>
              <w:r>
                <w:t xml:space="preserve"> input parameter.</w:t>
              </w:r>
            </w:ins>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ins w:id="309"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pPr>
              <w:rPr>
                <w:ins w:id="310" w:author="Bonnie Jonkman" w:date="2016-03-25T14:44:00Z"/>
              </w:rPr>
            </w:pPr>
            <w:ins w:id="311" w:author="Bonnie Jonkman" w:date="2016-03-25T14:44:00Z">
              <w:r>
                <w:t>Nacelle</w:t>
              </w:r>
            </w:ins>
          </w:p>
        </w:tc>
        <w:tc>
          <w:tcPr>
            <w:tcW w:w="7668" w:type="dxa"/>
          </w:tcPr>
          <w:p w14:paraId="21B3BE1C" w14:textId="40965B49" w:rsidR="00702138" w:rsidRDefault="006C6842">
            <w:pPr>
              <w:cnfStyle w:val="000000100000" w:firstRow="0" w:lastRow="0" w:firstColumn="0" w:lastColumn="0" w:oddVBand="0" w:evenVBand="0" w:oddHBand="1" w:evenHBand="0" w:firstRowFirstColumn="0" w:firstRowLastColumn="0" w:lastRowFirstColumn="0" w:lastRowLastColumn="0"/>
              <w:rPr>
                <w:ins w:id="312" w:author="Bonnie Jonkman" w:date="2016-03-25T14:44:00Z"/>
              </w:rPr>
            </w:pPr>
            <w:ins w:id="313" w:author="Bonnie Jonkman" w:date="2016-03-25T14:52:00Z">
              <w:r>
                <w:t xml:space="preserve">The nacelle is a box that sits on top of the tower. The shape of this box is determined by the distance between the </w:t>
              </w:r>
            </w:ins>
            <w:ins w:id="314" w:author="Bonnie Jonkman" w:date="2016-03-25T14:53:00Z">
              <w:r>
                <w:t xml:space="preserve">points </w:t>
              </w:r>
            </w:ins>
            <w:ins w:id="315" w:author="Bonnie Jonkman" w:date="2016-03-25T14:54:00Z">
              <w:r>
                <w:t>defined by</w:t>
              </w:r>
            </w:ins>
            <w:ins w:id="316" w:author="Bonnie Jonkman" w:date="2016-03-25T14:53:00Z">
              <w:r>
                <w:t xml:space="preserve"> ElastoDyn’s </w:t>
              </w:r>
            </w:ins>
            <w:ins w:id="317" w:author="Bonnie Jonkman" w:date="2016-03-25T14:52:00Z">
              <w:r>
                <w:t>nacelle and hub meshes</w:t>
              </w:r>
            </w:ins>
            <w:ins w:id="318" w:author="Bonnie Jonkman" w:date="2016-03-25T14:53:00Z">
              <w:r>
                <w:t xml:space="preserve"> (minus the hub radius)</w:t>
              </w:r>
            </w:ins>
            <w:ins w:id="319" w:author="Bonnie Jonkman" w:date="2016-03-25T14:59:00Z">
              <w:r>
                <w:t>.</w:t>
              </w:r>
            </w:ins>
          </w:p>
        </w:tc>
      </w:tr>
      <w:tr w:rsidR="00702138" w14:paraId="6946E09B" w14:textId="77777777" w:rsidTr="00445F52">
        <w:trPr>
          <w:cantSplit/>
          <w:ins w:id="320"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pPr>
              <w:rPr>
                <w:ins w:id="321" w:author="Bonnie Jonkman" w:date="2016-03-25T14:44:00Z"/>
              </w:rPr>
            </w:pPr>
            <w:ins w:id="322" w:author="Bonnie Jonkman" w:date="2016-03-25T14:44:00Z">
              <w:r>
                <w:t>Tower</w:t>
              </w:r>
            </w:ins>
          </w:p>
        </w:tc>
        <w:tc>
          <w:tcPr>
            <w:tcW w:w="7668" w:type="dxa"/>
          </w:tcPr>
          <w:p w14:paraId="2FBFB9C7" w14:textId="30D6D004" w:rsidR="00702138" w:rsidRDefault="006C6842">
            <w:pPr>
              <w:cnfStyle w:val="000000000000" w:firstRow="0" w:lastRow="0" w:firstColumn="0" w:lastColumn="0" w:oddVBand="0" w:evenVBand="0" w:oddHBand="0" w:evenHBand="0" w:firstRowFirstColumn="0" w:firstRowLastColumn="0" w:lastRowFirstColumn="0" w:lastRowLastColumn="0"/>
              <w:rPr>
                <w:ins w:id="323" w:author="Bonnie Jonkman" w:date="2016-03-25T14:44:00Z"/>
              </w:rPr>
            </w:pPr>
            <w:ins w:id="324" w:author="Bonnie Jonkman" w:date="2016-03-25T14:59:00Z">
              <w:r>
                <w:t xml:space="preserve">The tower is defined by the ElastoDyn </w:t>
              </w:r>
            </w:ins>
            <w:ins w:id="325" w:author="Bonnie Jonkman" w:date="2016-03-25T15:00:00Z">
              <w:r w:rsidR="00A3746E">
                <w:t>t</w:t>
              </w:r>
            </w:ins>
            <w:ins w:id="326" w:author="Bonnie Jonkman" w:date="2016-03-25T14:59:00Z">
              <w:r>
                <w:t>ower</w:t>
              </w:r>
            </w:ins>
            <w:ins w:id="327" w:author="Bonnie Jonkman" w:date="2016-03-25T15:00:00Z">
              <w:r w:rsidR="00A3746E">
                <w:t xml:space="preserve"> line2 mesh. The </w:t>
              </w:r>
            </w:ins>
            <w:ins w:id="328" w:author="Bonnie Jonkman" w:date="2016-03-25T15:03:00Z">
              <w:r w:rsidR="00A3746E">
                <w:t xml:space="preserve">top </w:t>
              </w:r>
            </w:ins>
            <w:ins w:id="329" w:author="Bonnie Jonkman" w:date="2016-03-25T15:00:00Z">
              <w:r w:rsidR="00A3746E">
                <w:t xml:space="preserve">of the tower is assumed to have a diameter </w:t>
              </w:r>
            </w:ins>
            <w:ins w:id="330" w:author="Bonnie Jonkman" w:date="2016-03-25T15:13:00Z">
              <w:r w:rsidR="00C96B90">
                <w:t>of</w:t>
              </w:r>
              <m:oMath>
                <m:r>
                  <w:rPr>
                    <w:rFonts w:ascii="Cambria Math" w:hAnsi="Cambria Math"/>
                  </w:rPr>
                  <m:t xml:space="preserve"> </m:t>
                </m:r>
              </m:oMath>
            </w:ins>
            <m:oMath>
              <m:f>
                <m:fPr>
                  <m:ctrlPr>
                    <w:ins w:id="331" w:author="Bonnie Jonkman" w:date="2016-03-25T15:02:00Z">
                      <w:rPr>
                        <w:rFonts w:ascii="Cambria Math" w:hAnsi="Cambria Math" w:cs="Consolas"/>
                        <w:color w:val="000000"/>
                        <w:sz w:val="19"/>
                        <w:szCs w:val="19"/>
                      </w:rPr>
                    </w:ins>
                  </m:ctrlPr>
                </m:fPr>
                <m:num>
                  <m:r>
                    <w:ins w:id="332" w:author="Bonnie Jonkman" w:date="2016-03-25T15:02:00Z">
                      <m:rPr>
                        <m:sty m:val="p"/>
                      </m:rPr>
                      <w:rPr>
                        <w:rFonts w:ascii="Cambria Math" w:hAnsi="Cambria Math" w:cs="Consolas"/>
                        <w:color w:val="000000"/>
                        <w:sz w:val="19"/>
                        <w:szCs w:val="19"/>
                        <w:highlight w:val="white"/>
                      </w:rPr>
                      <m:t>3.87</m:t>
                    </w:ins>
                  </m:r>
                </m:num>
                <m:den>
                  <m:r>
                    <w:ins w:id="333" w:author="Bonnie Jonkman" w:date="2016-03-25T15:02:00Z">
                      <w:rPr>
                        <w:rFonts w:ascii="Cambria Math" w:hAnsi="Cambria Math" w:cs="Consolas"/>
                        <w:color w:val="000000"/>
                        <w:sz w:val="19"/>
                        <w:szCs w:val="19"/>
                      </w:rPr>
                      <m:t>87.6</m:t>
                    </w:ins>
                  </m:r>
                </m:den>
              </m:f>
              <m:r>
                <w:ins w:id="334" w:author="Bonnie Jonkman" w:date="2016-03-25T15:02:00Z">
                  <w:rPr>
                    <w:rFonts w:ascii="Cambria Math" w:hAnsi="Cambria Math" w:cs="Consolas"/>
                    <w:color w:val="000000"/>
                    <w:sz w:val="19"/>
                    <w:szCs w:val="19"/>
                  </w:rPr>
                  <m:t xml:space="preserve"> </m:t>
                </w:ins>
              </m:r>
              <m:r>
                <w:ins w:id="335" w:author="Bonnie Jonkman" w:date="2016-03-25T15:03:00Z">
                  <w:rPr>
                    <w:rFonts w:ascii="Cambria Math" w:hAnsi="Cambria Math" w:cs="Consolas"/>
                    <w:color w:val="000000"/>
                    <w:sz w:val="19"/>
                    <w:szCs w:val="19"/>
                  </w:rPr>
                  <m:t>TowerLength</m:t>
                </w:ins>
              </m:r>
            </m:oMath>
            <w:ins w:id="336" w:author="Bonnie Jonkman" w:date="2016-03-25T15:03:00Z">
              <w:r w:rsidR="00A3746E">
                <w:rPr>
                  <w:rFonts w:eastAsiaTheme="minorEastAsia"/>
                  <w:color w:val="000000"/>
                  <w:sz w:val="19"/>
                  <w:szCs w:val="19"/>
                </w:rPr>
                <w:t xml:space="preserve">; </w:t>
              </w:r>
              <w:r w:rsidR="00A3746E" w:rsidRPr="00445F52">
                <w:t>the</w:t>
              </w:r>
            </w:ins>
            <w:ins w:id="337" w:author="Bonnie Jonkman" w:date="2016-03-25T15:04:00Z">
              <w:r w:rsidR="00A3746E" w:rsidRPr="00445F52">
                <w:t xml:space="preserv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ins>
            <w:ins w:id="338" w:author="Bonnie Jonkman" w:date="2016-03-25T15:05:00Z">
              <w:r w:rsidR="00A3746E">
                <w:rPr>
                  <w:rFonts w:eastAsiaTheme="minorEastAsia"/>
                  <w:color w:val="000000"/>
                  <w:sz w:val="19"/>
                  <w:szCs w:val="19"/>
                </w:rPr>
                <w:t>.</w:t>
              </w:r>
            </w:ins>
            <w:ins w:id="339" w:author="Bonnie Jonkman" w:date="2016-03-25T15:04:00Z">
              <w:r w:rsidR="00A3746E" w:rsidRPr="00445F52">
                <w:t>These</w:t>
              </w:r>
              <w:r w:rsidR="00A3746E">
                <w:t xml:space="preserve"> ratios are based on the values from the NREL 5MW turbine.</w:t>
              </w:r>
            </w:ins>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ins w:id="340"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pPr>
              <w:rPr>
                <w:ins w:id="341" w:author="Bonnie Jonkman" w:date="2016-03-25T14:44:00Z"/>
              </w:rPr>
            </w:pPr>
            <w:ins w:id="342" w:author="Bonnie Jonkman" w:date="2016-03-25T15:06:00Z">
              <w:r>
                <w:t>Morison</w:t>
              </w:r>
            </w:ins>
          </w:p>
        </w:tc>
        <w:tc>
          <w:tcPr>
            <w:tcW w:w="7668" w:type="dxa"/>
          </w:tcPr>
          <w:p w14:paraId="7A13504B" w14:textId="31B6680C" w:rsidR="00702138" w:rsidRPr="00445F52" w:rsidRDefault="00A3746E" w:rsidP="00C55BC2">
            <w:pPr>
              <w:cnfStyle w:val="000000100000" w:firstRow="0" w:lastRow="0" w:firstColumn="0" w:lastColumn="0" w:oddVBand="0" w:evenVBand="0" w:oddHBand="1" w:evenHBand="0" w:firstRowFirstColumn="0" w:firstRowLastColumn="0" w:lastRowFirstColumn="0" w:lastRowLastColumn="0"/>
              <w:rPr>
                <w:ins w:id="343" w:author="Bonnie Jonkman" w:date="2016-03-25T14:44:00Z"/>
                <w:i/>
              </w:rPr>
            </w:pPr>
            <w:ins w:id="344" w:author="Bonnie Jonkman" w:date="2016-03-25T15:06:00Z">
              <w:r>
                <w:t xml:space="preserve">For offshore turbines that use HydroDyn’s Morison module, surfaces are </w:t>
              </w:r>
            </w:ins>
            <w:ins w:id="345" w:author="Bonnie Jonkman" w:date="2016-03-25T15:07:00Z">
              <w:r>
                <w:t>based on the Morison distributed (line2) mesh. The diameters of these members come from the HydroDyn input file.</w:t>
              </w:r>
            </w:ins>
            <w:ins w:id="346" w:author="Bonnie Jonkman" w:date="2016-03-28T10:54:00Z">
              <w:r w:rsidR="00C55BC2">
                <w:t xml:space="preserve"> </w:t>
              </w:r>
              <w:r w:rsidR="00C55BC2">
                <w:rPr>
                  <w:i/>
                </w:rPr>
                <w:t xml:space="preserve">Note that </w:t>
              </w:r>
            </w:ins>
            <w:ins w:id="347" w:author="Bonnie Jonkman" w:date="2016-03-28T10:55:00Z">
              <w:r w:rsidR="00C55BC2">
                <w:rPr>
                  <w:i/>
                </w:rPr>
                <w:t xml:space="preserve">HydroDyn currently uses the identity matrix for </w:t>
              </w:r>
            </w:ins>
            <w:ins w:id="348" w:author="Bonnie Jonkman" w:date="2016-03-28T10:54:00Z">
              <w:r w:rsidR="00C55BC2">
                <w:rPr>
                  <w:i/>
                </w:rPr>
                <w:t xml:space="preserve">the orientations of this mesh, so elements that are not completely vertical </w:t>
              </w:r>
            </w:ins>
            <w:ins w:id="349" w:author="Bonnie Jonkman" w:date="2016-03-28T10:55:00Z">
              <w:r w:rsidR="00C55BC2">
                <w:rPr>
                  <w:i/>
                </w:rPr>
                <w:t xml:space="preserve">will not be visualized correctly (horizontal elements look like planes instead of </w:t>
              </w:r>
            </w:ins>
            <w:ins w:id="350" w:author="Bonnie Jonkman" w:date="2016-03-28T10:56:00Z">
              <w:r w:rsidR="00C55BC2">
                <w:rPr>
                  <w:i/>
                </w:rPr>
                <w:t>cylinders</w:t>
              </w:r>
            </w:ins>
            <w:ins w:id="351" w:author="Bonnie Jonkman" w:date="2016-03-28T10:55:00Z">
              <w:r w:rsidR="00C55BC2">
                <w:rPr>
                  <w:i/>
                </w:rPr>
                <w:t>)</w:t>
              </w:r>
            </w:ins>
            <w:ins w:id="352" w:author="Bonnie Jonkman" w:date="2016-03-28T10:56:00Z">
              <w:r w:rsidR="00C55BC2">
                <w:rPr>
                  <w:i/>
                </w:rPr>
                <w:t xml:space="preserve">. </w:t>
              </w:r>
            </w:ins>
          </w:p>
        </w:tc>
      </w:tr>
      <w:tr w:rsidR="00702138" w14:paraId="7A8894FE" w14:textId="77777777" w:rsidTr="00445F52">
        <w:trPr>
          <w:cantSplit/>
          <w:ins w:id="353" w:author="Bonnie Jonkman" w:date="2016-03-25T14:45:00Z"/>
        </w:trPr>
        <w:tc>
          <w:tcPr>
            <w:cnfStyle w:val="001000000000" w:firstRow="0" w:lastRow="0" w:firstColumn="1" w:lastColumn="0" w:oddVBand="0" w:evenVBand="0" w:oddHBand="0" w:evenHBand="0" w:firstRowFirstColumn="0" w:firstRowLastColumn="0" w:lastRowFirstColumn="0" w:lastRowLastColumn="0"/>
            <w:tcW w:w="1908" w:type="dxa"/>
          </w:tcPr>
          <w:p w14:paraId="2F9E5114" w14:textId="7CD9F98E" w:rsidR="00702138" w:rsidRDefault="00A3746E">
            <w:pPr>
              <w:rPr>
                <w:ins w:id="354" w:author="Bonnie Jonkman" w:date="2016-03-25T14:45:00Z"/>
              </w:rPr>
            </w:pPr>
            <w:ins w:id="355" w:author="Bonnie Jonkman" w:date="2016-03-25T15:06:00Z">
              <w:r>
                <w:t>Ground/Seabed</w:t>
              </w:r>
            </w:ins>
          </w:p>
        </w:tc>
        <w:tc>
          <w:tcPr>
            <w:tcW w:w="7668" w:type="dxa"/>
          </w:tcPr>
          <w:p w14:paraId="67992E0D" w14:textId="501DBB40" w:rsidR="00702138" w:rsidRDefault="00A3746E">
            <w:pPr>
              <w:cnfStyle w:val="000000000000" w:firstRow="0" w:lastRow="0" w:firstColumn="0" w:lastColumn="0" w:oddVBand="0" w:evenVBand="0" w:oddHBand="0" w:evenHBand="0" w:firstRowFirstColumn="0" w:firstRowLastColumn="0" w:lastRowFirstColumn="0" w:lastRowLastColumn="0"/>
              <w:rPr>
                <w:ins w:id="356" w:author="Bonnie Jonkman" w:date="2016-03-25T14:45:00Z"/>
              </w:rPr>
            </w:pPr>
            <w:ins w:id="357" w:author="Bonnie Jonkman" w:date="2016-03-25T15:09:00Z">
              <w:r>
                <w:t>The land-based turbines will produce a VTK file that represents the ground</w:t>
              </w:r>
            </w:ins>
            <w:ins w:id="358" w:author="Bonnie Jonkman" w:date="2016-03-25T15:10:00Z">
              <w:r w:rsidR="00C96B90">
                <w:t>. For offshore turbines, a VTK file representing the seabed is generated.</w:t>
              </w:r>
            </w:ins>
            <w:ins w:id="359" w:author="Bonnie Jonkman" w:date="2016-03-25T15:19:00Z">
              <w:r w:rsidR="00C96B90">
                <w:t xml:space="preserve"> Only one of these surfaces is produced for any given simulation.</w:t>
              </w:r>
            </w:ins>
            <w:ins w:id="360" w:author="Bonnie Jonkman" w:date="2016-03-30T15:02:00Z">
              <w:r w:rsidR="00843770">
                <w:t xml:space="preserve"> These surfaces are squares whose size is determined by the approximate rotor diameter.</w:t>
              </w:r>
            </w:ins>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ins w:id="361" w:author="Bonnie Jonkman" w:date="2016-03-30T15:01:00Z"/>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pPr>
              <w:rPr>
                <w:ins w:id="362" w:author="Bonnie Jonkman" w:date="2016-03-30T15:01:00Z"/>
              </w:rPr>
            </w:pPr>
            <w:ins w:id="363" w:author="Bonnie Jonkman" w:date="2016-03-30T15:01:00Z">
              <w:r>
                <w:t>Still</w:t>
              </w:r>
            </w:ins>
            <w:ins w:id="364" w:author="Bonnie Jonkman" w:date="2016-03-30T15:04:00Z">
              <w:r>
                <w:t xml:space="preserve"> </w:t>
              </w:r>
            </w:ins>
            <w:ins w:id="365" w:author="Bonnie Jonkman" w:date="2016-03-30T15:01:00Z">
              <w:r>
                <w:t>Water</w:t>
              </w:r>
            </w:ins>
          </w:p>
        </w:tc>
        <w:tc>
          <w:tcPr>
            <w:tcW w:w="7668" w:type="dxa"/>
          </w:tcPr>
          <w:p w14:paraId="55BFF282" w14:textId="226C466F" w:rsidR="00843770" w:rsidRDefault="00843770" w:rsidP="0048246B">
            <w:pPr>
              <w:cnfStyle w:val="000000100000" w:firstRow="0" w:lastRow="0" w:firstColumn="0" w:lastColumn="0" w:oddVBand="0" w:evenVBand="0" w:oddHBand="1" w:evenHBand="0" w:firstRowFirstColumn="0" w:firstRowLastColumn="0" w:lastRowFirstColumn="0" w:lastRowLastColumn="0"/>
              <w:rPr>
                <w:ins w:id="366" w:author="Bonnie Jonkman" w:date="2016-03-30T15:01:00Z"/>
              </w:rPr>
            </w:pPr>
            <w:ins w:id="367" w:author="Bonnie Jonkman" w:date="2016-03-30T15:01:00Z">
              <w:r>
                <w:t xml:space="preserve">For models that use HydroDyn, a surface representing the still water level is </w:t>
              </w:r>
            </w:ins>
            <w:ins w:id="368" w:author="Bonnie Jonkman" w:date="2016-03-30T15:02:00Z">
              <w:r>
                <w:t xml:space="preserve">generated. This </w:t>
              </w:r>
            </w:ins>
            <w:ins w:id="369" w:author="Bonnie Jonkman" w:date="2016-03-30T15:03:00Z">
              <w:r>
                <w:t xml:space="preserve">surface </w:t>
              </w:r>
            </w:ins>
            <w:ins w:id="370" w:author="Bonnie Jonkman" w:date="2016-03-30T15:02:00Z">
              <w:r>
                <w:t xml:space="preserve">is a </w:t>
              </w:r>
            </w:ins>
            <w:ins w:id="371" w:author="Bonnie Jonkman" w:date="2016-03-30T15:03:00Z">
              <w:r>
                <w:t>rectangle the same size as the seabed surface.</w:t>
              </w:r>
            </w:ins>
          </w:p>
        </w:tc>
      </w:tr>
      <w:tr w:rsidR="00843770" w14:paraId="381F110E" w14:textId="77777777" w:rsidTr="00C96B90">
        <w:trPr>
          <w:cantSplit/>
          <w:ins w:id="372" w:author="Bonnie Jonkman" w:date="2016-03-30T15:03:00Z"/>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pPr>
              <w:rPr>
                <w:ins w:id="373" w:author="Bonnie Jonkman" w:date="2016-03-30T15:03:00Z"/>
              </w:rPr>
            </w:pPr>
            <w:ins w:id="374" w:author="Bonnie Jonkman" w:date="2016-03-30T15:03:00Z">
              <w:r>
                <w:t>Wave</w:t>
              </w:r>
            </w:ins>
          </w:p>
        </w:tc>
        <w:tc>
          <w:tcPr>
            <w:tcW w:w="7668" w:type="dxa"/>
          </w:tcPr>
          <w:p w14:paraId="3162D8AC" w14:textId="04048DD8" w:rsidR="00843770" w:rsidRDefault="00843770" w:rsidP="0048246B">
            <w:pPr>
              <w:cnfStyle w:val="000000000000" w:firstRow="0" w:lastRow="0" w:firstColumn="0" w:lastColumn="0" w:oddVBand="0" w:evenVBand="0" w:oddHBand="0" w:evenHBand="0" w:firstRowFirstColumn="0" w:firstRowLastColumn="0" w:lastRowFirstColumn="0" w:lastRowLastColumn="0"/>
              <w:rPr>
                <w:ins w:id="375" w:author="Bonnie Jonkman" w:date="2016-03-30T15:03:00Z"/>
              </w:rPr>
            </w:pPr>
            <w:ins w:id="376" w:author="Bonnie Jonkman" w:date="2016-03-30T15:04:00Z">
              <w:r>
                <w:t xml:space="preserve">Wave elevations are generated for models that use </w:t>
              </w:r>
            </w:ins>
            <w:ins w:id="377" w:author="Bonnie Jonkman" w:date="2016-03-30T15:06:00Z">
              <w:r>
                <w:t xml:space="preserve">the </w:t>
              </w:r>
            </w:ins>
            <w:ins w:id="378" w:author="Bonnie Jonkman" w:date="2016-03-30T15:04:00Z">
              <w:r>
                <w:t>HydroDyn</w:t>
              </w:r>
            </w:ins>
            <w:ins w:id="379" w:author="Bonnie Jonkman" w:date="2016-03-30T15:06:00Z">
              <w:r>
                <w:t xml:space="preserve"> module</w:t>
              </w:r>
            </w:ins>
            <w:ins w:id="380" w:author="Bonnie Jonkman" w:date="2016-03-30T15:04:00Z">
              <w:r>
                <w:t xml:space="preserve">. This </w:t>
              </w:r>
            </w:ins>
            <w:ins w:id="381" w:author="Bonnie Jonkman" w:date="2016-03-30T15:08:00Z">
              <w:r w:rsidR="00F66681">
                <w:t>grid</w:t>
              </w:r>
            </w:ins>
            <w:ins w:id="382" w:author="Bonnie Jonkman" w:date="2016-03-30T15:04:00Z">
              <w:r>
                <w:t xml:space="preserve"> contains 25 points in </w:t>
              </w:r>
            </w:ins>
            <w:ins w:id="383" w:author="Bonnie Jonkman" w:date="2016-03-30T15:05:00Z">
              <w:r>
                <w:t>both the X- and Y- directions, covering a square the same size as the seabed surface.</w:t>
              </w:r>
            </w:ins>
            <w:ins w:id="384" w:author="Bonnie Jonkman" w:date="2016-03-30T15:08:00Z">
              <w:r w:rsidR="00F66681">
                <w:t xml:space="preserve"> The grid points are connected using triangular elements to form a surface.</w:t>
              </w:r>
            </w:ins>
          </w:p>
        </w:tc>
      </w:tr>
    </w:tbl>
    <w:p w14:paraId="5C030605" w14:textId="77777777" w:rsidR="007120CA" w:rsidRDefault="007120CA" w:rsidP="00496F27">
      <w:pPr>
        <w:rPr>
          <w:ins w:id="385" w:author="Bonnie Jonkman" w:date="2016-03-30T15:09:00Z"/>
        </w:rPr>
      </w:pPr>
    </w:p>
    <w:p w14:paraId="5C40C6B9" w14:textId="77777777" w:rsidR="001E3A9A" w:rsidRDefault="001E3A9A" w:rsidP="00496F27">
      <w:pPr>
        <w:rPr>
          <w:ins w:id="386" w:author="Bonnie Jonkman" w:date="2016-03-25T23:33:00Z"/>
        </w:rPr>
      </w:pPr>
    </w:p>
    <w:p w14:paraId="2A79A00D" w14:textId="606504C0" w:rsidR="00496F27" w:rsidRDefault="00496F27" w:rsidP="00496F27">
      <w:pPr>
        <w:pStyle w:val="Caption"/>
        <w:keepNext/>
        <w:jc w:val="center"/>
        <w:rPr>
          <w:ins w:id="387" w:author="Bonnie Jonkman" w:date="2016-03-25T15:21:00Z"/>
        </w:rPr>
      </w:pPr>
      <w:bookmarkStart w:id="388" w:name="_Ref446682695"/>
      <w:ins w:id="389" w:author="Bonnie Jonkman" w:date="2016-03-25T15:21:00Z">
        <w:r>
          <w:t xml:space="preserve">Table </w:t>
        </w:r>
        <w:r>
          <w:fldChar w:fldCharType="begin"/>
        </w:r>
        <w:r>
          <w:instrText xml:space="preserve"> SEQ Table \* ARABIC </w:instrText>
        </w:r>
        <w:r>
          <w:fldChar w:fldCharType="separate"/>
        </w:r>
      </w:ins>
      <w:ins w:id="390" w:author="Bonnie Jonkman" w:date="2016-03-30T20:30:00Z">
        <w:r w:rsidR="006C3228">
          <w:rPr>
            <w:noProof/>
          </w:rPr>
          <w:t>4</w:t>
        </w:r>
      </w:ins>
      <w:ins w:id="391" w:author="Bonnie Jonkman" w:date="2016-03-25T15:21:00Z">
        <w:r>
          <w:fldChar w:fldCharType="end"/>
        </w:r>
        <w:bookmarkEnd w:id="388"/>
        <w:r>
          <w:t>: Mesh</w:t>
        </w:r>
      </w:ins>
      <w:ins w:id="392" w:author="Bonnie Jonkman" w:date="2016-03-25T15:22:00Z">
        <w:r>
          <w:t xml:space="preserve">es </w:t>
        </w:r>
      </w:ins>
      <w:ins w:id="393" w:author="Bonnie Jonkman" w:date="2016-03-30T17:29:00Z">
        <w:r w:rsidR="00A367DE">
          <w:t>Output</w:t>
        </w:r>
      </w:ins>
      <w:ins w:id="394" w:author="Bonnie Jonkman" w:date="2016-03-30T17:25:00Z">
        <w:r w:rsidR="00E73D21">
          <w:t xml:space="preserve"> </w:t>
        </w:r>
      </w:ins>
      <w:ins w:id="395" w:author="Bonnie Jonkman" w:date="2016-03-30T17:29:00Z">
        <w:r w:rsidR="00A367DE">
          <w:t>for</w:t>
        </w:r>
      </w:ins>
      <w:ins w:id="396" w:author="Bonnie Jonkman" w:date="2016-03-30T17:25:00Z">
        <w:r w:rsidR="00E73D21">
          <w:t xml:space="preserve"> FAST</w:t>
        </w:r>
      </w:ins>
      <w:ins w:id="397" w:author="Bonnie Jonkman" w:date="2016-03-25T15:22:00Z">
        <w:r>
          <w:t xml:space="preserve"> </w:t>
        </w:r>
      </w:ins>
      <w:ins w:id="398" w:author="Bonnie Jonkman" w:date="2016-03-30T17:29:00Z">
        <w:r w:rsidR="00A367DE">
          <w:t xml:space="preserve">VTK </w:t>
        </w:r>
      </w:ins>
      <w:ins w:id="399" w:author="Bonnie Jonkman" w:date="2016-03-25T15:22:00Z">
        <w:r>
          <w:t>Visualization</w:t>
        </w:r>
      </w:ins>
      <w:ins w:id="400" w:author="Bonnie Jonkman" w:date="2016-03-30T17:26:00Z">
        <w:r w:rsidR="00E73D21">
          <w:t>.</w:t>
        </w:r>
      </w:ins>
      <w:ins w:id="401" w:author="Bonnie Jonkman" w:date="2016-03-30T17:27:00Z">
        <w:r w:rsidR="00E73D21">
          <w:br/>
        </w:r>
      </w:ins>
      <w:ins w:id="402" w:author="Bonnie Jonkman" w:date="2016-03-30T17:26:00Z">
        <w:r w:rsidR="00E73D21">
          <w:t>Fields marked as “In” are input</w:t>
        </w:r>
      </w:ins>
      <w:ins w:id="403" w:author="Bonnie Jonkman" w:date="2016-03-30T17:31:00Z">
        <w:r w:rsidR="00F92341">
          <w:t xml:space="preserve"> to the module on the given mesh;</w:t>
        </w:r>
      </w:ins>
      <w:ins w:id="404" w:author="Bonnie Jonkman" w:date="2016-03-30T17:26:00Z">
        <w:r w:rsidR="00E73D21">
          <w:t xml:space="preserve"> </w:t>
        </w:r>
      </w:ins>
      <w:ins w:id="405" w:author="Bonnie Jonkman" w:date="2016-03-30T17:31:00Z">
        <w:r w:rsidR="00F92341">
          <w:t>fields</w:t>
        </w:r>
      </w:ins>
      <w:ins w:id="406" w:author="Bonnie Jonkman" w:date="2016-03-30T17:26:00Z">
        <w:r w:rsidR="00E73D21">
          <w:t xml:space="preserve"> marked as “out” are output</w:t>
        </w:r>
      </w:ins>
      <w:ins w:id="407" w:author="Bonnie Jonkman" w:date="2016-03-30T17:31:00Z">
        <w:r w:rsidR="00F92341">
          <w:t xml:space="preserve"> from the module</w:t>
        </w:r>
      </w:ins>
      <w:ins w:id="408" w:author="Bonnie Jonkman" w:date="2016-03-30T17:26:00Z">
        <w:r w:rsidR="00E73D21">
          <w:t>.</w:t>
        </w:r>
      </w:ins>
    </w:p>
    <w:tbl>
      <w:tblPr>
        <w:tblStyle w:val="LightList-Accent1"/>
        <w:tblW w:w="5000" w:type="pct"/>
        <w:tblLook w:val="04A0" w:firstRow="1" w:lastRow="0" w:firstColumn="1" w:lastColumn="0" w:noHBand="0" w:noVBand="1"/>
      </w:tblPr>
      <w:tblGrid>
        <w:gridCol w:w="2850"/>
        <w:gridCol w:w="855"/>
        <w:gridCol w:w="1728"/>
        <w:gridCol w:w="590"/>
        <w:gridCol w:w="590"/>
        <w:gridCol w:w="590"/>
        <w:gridCol w:w="590"/>
        <w:gridCol w:w="590"/>
        <w:gridCol w:w="601"/>
        <w:gridCol w:w="592"/>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ins w:id="409" w:author="Bonnie Jonkman" w:date="2016-03-25T21:31:00Z"/>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ins w:id="410" w:author="Bonnie Jonkman" w:date="2016-03-25T21:31:00Z"/>
                <w:sz w:val="20"/>
                <w:szCs w:val="20"/>
              </w:rPr>
            </w:pPr>
            <w:ins w:id="411" w:author="Bonnie Jonkman" w:date="2016-03-25T21:31:00Z">
              <w:r>
                <w:rPr>
                  <w:sz w:val="20"/>
                  <w:szCs w:val="20"/>
                </w:rPr>
                <w:t>Mesh Name</w:t>
              </w:r>
            </w:ins>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ins w:id="412" w:author="Bonnie Jonkman" w:date="2016-03-25T21:31:00Z"/>
                <w:sz w:val="20"/>
                <w:szCs w:val="20"/>
              </w:rPr>
            </w:pPr>
            <w:ins w:id="413" w:author="Bonnie Jonkman" w:date="2016-03-25T21:33:00Z">
              <w:r>
                <w:rPr>
                  <w:sz w:val="20"/>
                  <w:szCs w:val="20"/>
                </w:rPr>
                <w:t>Type</w:t>
              </w:r>
            </w:ins>
          </w:p>
        </w:tc>
        <w:tc>
          <w:tcPr>
            <w:tcW w:w="902" w:type="pct"/>
            <w:vAlign w:val="bottom"/>
          </w:tcPr>
          <w:p w14:paraId="5D38DC58" w14:textId="68F0CDF0"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ins w:id="414" w:author="Bonnie Jonkman" w:date="2016-03-25T21:39:00Z"/>
                <w:sz w:val="20"/>
                <w:szCs w:val="20"/>
              </w:rPr>
            </w:pPr>
            <w:ins w:id="415" w:author="Bonnie Jonkman" w:date="2016-03-25T21:39:00Z">
              <w:r>
                <w:rPr>
                  <w:sz w:val="20"/>
                  <w:szCs w:val="20"/>
                </w:rPr>
                <w:t xml:space="preserve">Output </w:t>
              </w:r>
            </w:ins>
            <w:ins w:id="416" w:author="Bonnie Jonkman" w:date="2016-03-25T21:40:00Z">
              <w:r>
                <w:rPr>
                  <w:sz w:val="20"/>
                  <w:szCs w:val="20"/>
                </w:rPr>
                <w:t xml:space="preserve">when </w:t>
              </w:r>
              <w:r>
                <w:rPr>
                  <w:b w:val="0"/>
                </w:rPr>
                <w:t>VTK_type</w:t>
              </w:r>
              <w:r>
                <w:rPr>
                  <w:sz w:val="20"/>
                  <w:szCs w:val="20"/>
                </w:rPr>
                <w:t xml:space="preserve"> is 2?</w:t>
              </w:r>
            </w:ins>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ins w:id="417" w:author="Bonnie Jonkman" w:date="2016-03-25T21:31:00Z"/>
                <w:sz w:val="20"/>
                <w:szCs w:val="20"/>
              </w:rPr>
            </w:pPr>
            <w:ins w:id="418" w:author="Bonnie Jonkman" w:date="2016-03-25T21:43:00Z">
              <w:r>
                <w:rPr>
                  <w:sz w:val="20"/>
                  <w:szCs w:val="20"/>
                </w:rPr>
                <w:t>Fields</w:t>
              </w:r>
            </w:ins>
          </w:p>
        </w:tc>
      </w:tr>
      <w:tr w:rsidR="00A658CC"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ins w:id="419" w:author="Bonnie Jonkman" w:date="2016-03-25T16:05:00Z"/>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ins w:id="420" w:author="Bonnie Jonkman" w:date="2016-03-25T16:05:00Z"/>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ins w:id="421" w:author="Bonnie Jonkman" w:date="2016-03-25T16:05:00Z"/>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ins w:id="422" w:author="Bonnie Jonkman" w:date="2016-03-25T21:39:00Z"/>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23" w:author="Bonnie Jonkman" w:date="2016-03-25T16:05:00Z"/>
                <w:sz w:val="18"/>
                <w:szCs w:val="20"/>
              </w:rPr>
            </w:pPr>
            <w:ins w:id="424" w:author="Bonnie Jonkman" w:date="2016-03-25T21:42:00Z">
              <w:r w:rsidRPr="0078613A">
                <w:rPr>
                  <w:sz w:val="18"/>
                  <w:szCs w:val="20"/>
                </w:rPr>
                <w:t>Force</w:t>
              </w:r>
            </w:ins>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25" w:author="Bonnie Jonkman" w:date="2016-03-25T16:05:00Z"/>
                <w:sz w:val="18"/>
                <w:szCs w:val="20"/>
              </w:rPr>
            </w:pPr>
            <w:ins w:id="426" w:author="Bonnie Jonkman" w:date="2016-03-25T21:42:00Z">
              <w:r w:rsidRPr="0078613A">
                <w:rPr>
                  <w:sz w:val="18"/>
                  <w:szCs w:val="20"/>
                </w:rPr>
                <w:t>Moment</w:t>
              </w:r>
            </w:ins>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27" w:author="Bonnie Jonkman" w:date="2016-03-25T16:05:00Z"/>
                <w:sz w:val="18"/>
                <w:szCs w:val="20"/>
              </w:rPr>
            </w:pPr>
            <w:ins w:id="428" w:author="Bonnie Jonkman" w:date="2016-03-25T21:42:00Z">
              <w:r w:rsidRPr="0078613A">
                <w:rPr>
                  <w:sz w:val="18"/>
                  <w:szCs w:val="20"/>
                </w:rPr>
                <w:t>Orientation</w:t>
              </w:r>
            </w:ins>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29" w:author="Bonnie Jonkman" w:date="2016-03-25T16:05:00Z"/>
                <w:sz w:val="18"/>
                <w:szCs w:val="20"/>
              </w:rPr>
            </w:pPr>
            <w:ins w:id="430" w:author="Bonnie Jonkman" w:date="2016-03-25T16:07:00Z">
              <w:r w:rsidRPr="0078613A">
                <w:rPr>
                  <w:sz w:val="18"/>
                  <w:szCs w:val="20"/>
                </w:rPr>
                <w:t>Translational Velocity</w:t>
              </w:r>
            </w:ins>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31" w:author="Bonnie Jonkman" w:date="2016-03-25T16:05:00Z"/>
                <w:sz w:val="18"/>
                <w:szCs w:val="20"/>
              </w:rPr>
            </w:pPr>
            <w:ins w:id="432" w:author="Bonnie Jonkman" w:date="2016-03-25T16:07:00Z">
              <w:r w:rsidRPr="0078613A">
                <w:rPr>
                  <w:sz w:val="18"/>
                  <w:szCs w:val="20"/>
                </w:rPr>
                <w:t xml:space="preserve">Rotational </w:t>
              </w:r>
            </w:ins>
            <w:ins w:id="433" w:author="Bonnie Jonkman" w:date="2016-03-25T16:08:00Z">
              <w:r w:rsidRPr="0078613A">
                <w:rPr>
                  <w:sz w:val="18"/>
                  <w:szCs w:val="20"/>
                </w:rPr>
                <w:t>Velocity</w:t>
              </w:r>
            </w:ins>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34" w:author="Bonnie Jonkman" w:date="2016-03-25T16:05:00Z"/>
                <w:sz w:val="18"/>
                <w:szCs w:val="20"/>
              </w:rPr>
            </w:pPr>
            <w:ins w:id="435" w:author="Bonnie Jonkman" w:date="2016-03-25T16:08:00Z">
              <w:r w:rsidRPr="0078613A">
                <w:rPr>
                  <w:sz w:val="18"/>
                  <w:szCs w:val="20"/>
                </w:rPr>
                <w:t>Translational Acceleration</w:t>
              </w:r>
            </w:ins>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ins w:id="436" w:author="Bonnie Jonkman" w:date="2016-03-25T16:05:00Z"/>
                <w:sz w:val="18"/>
                <w:szCs w:val="20"/>
              </w:rPr>
            </w:pPr>
            <w:ins w:id="437" w:author="Bonnie Jonkman" w:date="2016-03-25T16:08:00Z">
              <w:r w:rsidRPr="0078613A">
                <w:rPr>
                  <w:sz w:val="18"/>
                  <w:szCs w:val="20"/>
                </w:rPr>
                <w:t>Rotational Acceleration</w:t>
              </w:r>
            </w:ins>
          </w:p>
        </w:tc>
      </w:tr>
      <w:tr w:rsidR="00375813" w14:paraId="27775E39" w14:textId="77777777" w:rsidTr="00857401">
        <w:trPr>
          <w:cnfStyle w:val="000000100000" w:firstRow="0" w:lastRow="0" w:firstColumn="0" w:lastColumn="0" w:oddVBand="0" w:evenVBand="0" w:oddHBand="1" w:evenHBand="0" w:firstRowFirstColumn="0" w:firstRowLastColumn="0" w:lastRowFirstColumn="0" w:lastRowLastColumn="0"/>
          <w:cantSplit/>
          <w:ins w:id="438" w:author="Bonnie Jonkman" w:date="2016-03-25T22:20: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ins w:id="439" w:author="Bonnie Jonkman" w:date="2016-03-25T22:20:00Z"/>
                <w:sz w:val="20"/>
                <w:szCs w:val="20"/>
              </w:rPr>
            </w:pPr>
            <w:ins w:id="440" w:author="Bonnie Jonkman" w:date="2016-03-25T22:21:00Z">
              <w:r>
                <w:rPr>
                  <w:sz w:val="20"/>
                  <w:szCs w:val="20"/>
                </w:rPr>
                <w:lastRenderedPageBreak/>
                <w:t xml:space="preserve">ElastoDyn </w:t>
              </w:r>
            </w:ins>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1" w:author="Bonnie Jonkman" w:date="2016-03-25T22:20:00Z"/>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2" w:author="Bonnie Jonkman" w:date="2016-03-25T22:20:00Z"/>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3" w:author="Bonnie Jonkman" w:date="2016-03-25T22:20:00Z"/>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4" w:author="Bonnie Jonkman" w:date="2016-03-25T22:20:00Z"/>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5" w:author="Bonnie Jonkman" w:date="2016-03-25T22:20:00Z"/>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6" w:author="Bonnie Jonkman" w:date="2016-03-25T22:20:00Z"/>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7" w:author="Bonnie Jonkman" w:date="2016-03-25T22:20:00Z"/>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8" w:author="Bonnie Jonkman" w:date="2016-03-25T22:20:00Z"/>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49" w:author="Bonnie Jonkman" w:date="2016-03-25T22:20:00Z"/>
                <w:sz w:val="20"/>
                <w:szCs w:val="20"/>
              </w:rPr>
            </w:pPr>
          </w:p>
        </w:tc>
      </w:tr>
      <w:tr w:rsidR="00E40ED8" w14:paraId="11186921" w14:textId="77777777" w:rsidTr="00857401">
        <w:trPr>
          <w:cantSplit/>
          <w:ins w:id="450" w:author="Bonnie Jonkman" w:date="2016-03-25T22:21:00Z"/>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ins w:id="451" w:author="Bonnie Jonkman" w:date="2016-03-25T22:21:00Z"/>
                <w:sz w:val="20"/>
                <w:szCs w:val="20"/>
              </w:rPr>
            </w:pPr>
            <w:ins w:id="452" w:author="Bonnie Jonkman" w:date="2016-03-25T22:21:00Z">
              <w:r w:rsidRPr="000F5694">
                <w:rPr>
                  <w:sz w:val="20"/>
                  <w:szCs w:val="20"/>
                </w:rPr>
                <w:t>ED_BladeLn2Mesh_motion</w:t>
              </w:r>
            </w:ins>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53" w:author="Bonnie Jonkman" w:date="2016-03-25T22:21:00Z"/>
                <w:sz w:val="20"/>
                <w:szCs w:val="20"/>
              </w:rPr>
            </w:pPr>
            <w:ins w:id="454" w:author="Bonnie Jonkman" w:date="2016-03-25T22:21:00Z">
              <w:r w:rsidRPr="000F5694">
                <w:rPr>
                  <w:sz w:val="20"/>
                  <w:szCs w:val="20"/>
                </w:rPr>
                <w:t>Line2</w:t>
              </w:r>
            </w:ins>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ins w:id="455" w:author="Bonnie Jonkman" w:date="2016-03-25T22:21:00Z"/>
                <w:sz w:val="20"/>
                <w:szCs w:val="20"/>
              </w:rPr>
            </w:pPr>
            <w:bookmarkStart w:id="456" w:name="_Ref446709827"/>
            <w:ins w:id="457" w:author="Bonnie Jonkman" w:date="2016-03-30T17:28:00Z">
              <w:r>
                <w:rPr>
                  <w:sz w:val="20"/>
                  <w:szCs w:val="20"/>
                </w:rPr>
                <w:sym w:font="Wingdings" w:char="F0FC"/>
              </w:r>
            </w:ins>
            <w:bookmarkStart w:id="458" w:name="_Ref447133564"/>
            <w:ins w:id="459" w:author="Bonnie Jonkman" w:date="2016-03-25T22:51:00Z">
              <w:r w:rsidR="00375813">
                <w:rPr>
                  <w:rStyle w:val="FootnoteReference"/>
                  <w:sz w:val="20"/>
                  <w:szCs w:val="20"/>
                </w:rPr>
                <w:footnoteReference w:id="8"/>
              </w:r>
            </w:ins>
            <w:bookmarkEnd w:id="456"/>
            <w:bookmarkEnd w:id="458"/>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73" w:author="Bonnie Jonkman" w:date="2016-03-25T22:21:00Z"/>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74" w:author="Bonnie Jonkman" w:date="2016-03-25T22:21:00Z"/>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75" w:author="Bonnie Jonkman" w:date="2016-03-25T22:21:00Z"/>
                <w:sz w:val="20"/>
                <w:szCs w:val="20"/>
              </w:rPr>
            </w:pPr>
            <w:ins w:id="476" w:author="Bonnie Jonkman" w:date="2016-03-25T22:21:00Z">
              <w:r w:rsidRPr="000F5694">
                <w:rPr>
                  <w:sz w:val="20"/>
                  <w:szCs w:val="20"/>
                </w:rPr>
                <w:t>Out</w:t>
              </w:r>
            </w:ins>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77" w:author="Bonnie Jonkman" w:date="2016-03-25T22:21:00Z"/>
                <w:sz w:val="20"/>
                <w:szCs w:val="20"/>
              </w:rPr>
            </w:pPr>
            <w:ins w:id="478" w:author="Bonnie Jonkman" w:date="2016-03-25T22:21:00Z">
              <w:r w:rsidRPr="000F5694">
                <w:rPr>
                  <w:sz w:val="20"/>
                  <w:szCs w:val="20"/>
                </w:rPr>
                <w:t>Out</w:t>
              </w:r>
            </w:ins>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79" w:author="Bonnie Jonkman" w:date="2016-03-25T22:21:00Z"/>
                <w:sz w:val="20"/>
                <w:szCs w:val="20"/>
              </w:rPr>
            </w:pPr>
            <w:ins w:id="480" w:author="Bonnie Jonkman" w:date="2016-03-25T22:21:00Z">
              <w:r w:rsidRPr="000F5694">
                <w:rPr>
                  <w:sz w:val="20"/>
                  <w:szCs w:val="20"/>
                </w:rPr>
                <w:t>Out</w:t>
              </w:r>
            </w:ins>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81" w:author="Bonnie Jonkman" w:date="2016-03-25T22:21:00Z"/>
                <w:sz w:val="20"/>
                <w:szCs w:val="20"/>
              </w:rPr>
            </w:pPr>
            <w:ins w:id="482" w:author="Bonnie Jonkman" w:date="2016-03-25T22:21:00Z">
              <w:r w:rsidRPr="000F5694">
                <w:rPr>
                  <w:sz w:val="20"/>
                  <w:szCs w:val="20"/>
                </w:rPr>
                <w:t>Out</w:t>
              </w:r>
            </w:ins>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483" w:author="Bonnie Jonkman" w:date="2016-03-25T22:21:00Z"/>
                <w:sz w:val="20"/>
                <w:szCs w:val="20"/>
              </w:rPr>
            </w:pPr>
            <w:ins w:id="484" w:author="Bonnie Jonkman" w:date="2016-03-25T22:21:00Z">
              <w:r w:rsidRPr="000F5694">
                <w:rPr>
                  <w:sz w:val="20"/>
                  <w:szCs w:val="20"/>
                </w:rPr>
                <w:t>Out</w:t>
              </w:r>
            </w:ins>
          </w:p>
        </w:tc>
      </w:tr>
      <w:tr w:rsidR="007A517E" w14:paraId="38DB2750" w14:textId="77777777" w:rsidTr="00857401">
        <w:trPr>
          <w:cnfStyle w:val="000000100000" w:firstRow="0" w:lastRow="0" w:firstColumn="0" w:lastColumn="0" w:oddVBand="0" w:evenVBand="0" w:oddHBand="1" w:evenHBand="0" w:firstRowFirstColumn="0" w:firstRowLastColumn="0" w:lastRowFirstColumn="0" w:lastRowLastColumn="0"/>
          <w:cantSplit/>
          <w:ins w:id="485" w:author="Bonnie Jonkman" w:date="2016-03-25T22:23:00Z"/>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ins w:id="486" w:author="Bonnie Jonkman" w:date="2016-03-25T22:23:00Z"/>
                <w:sz w:val="20"/>
                <w:szCs w:val="20"/>
              </w:rPr>
            </w:pPr>
            <w:ins w:id="487" w:author="Bonnie Jonkman" w:date="2016-03-25T22:23:00Z">
              <w:r w:rsidRPr="000F5694">
                <w:rPr>
                  <w:sz w:val="20"/>
                  <w:szCs w:val="20"/>
                </w:rPr>
                <w:t>ED_BladePtLoads</w:t>
              </w:r>
            </w:ins>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88" w:author="Bonnie Jonkman" w:date="2016-03-25T22:23:00Z"/>
                <w:sz w:val="20"/>
                <w:szCs w:val="20"/>
              </w:rPr>
            </w:pPr>
            <w:ins w:id="489" w:author="Bonnie Jonkman" w:date="2016-03-25T22:23:00Z">
              <w:r>
                <w:rPr>
                  <w:sz w:val="20"/>
                  <w:szCs w:val="20"/>
                </w:rPr>
                <w:t>Point</w:t>
              </w:r>
            </w:ins>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490" w:author="Bonnie Jonkman" w:date="2016-03-25T22:23:00Z"/>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1" w:author="Bonnie Jonkman" w:date="2016-03-25T22:23:00Z"/>
                <w:sz w:val="20"/>
                <w:szCs w:val="20"/>
              </w:rPr>
            </w:pPr>
            <w:ins w:id="492" w:author="Bonnie Jonkman" w:date="2016-03-25T22:23:00Z">
              <w:r>
                <w:rPr>
                  <w:sz w:val="20"/>
                  <w:szCs w:val="20"/>
                </w:rPr>
                <w:t>In</w:t>
              </w:r>
            </w:ins>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3" w:author="Bonnie Jonkman" w:date="2016-03-25T22:23:00Z"/>
                <w:sz w:val="20"/>
                <w:szCs w:val="20"/>
              </w:rPr>
            </w:pPr>
            <w:ins w:id="494" w:author="Bonnie Jonkman" w:date="2016-03-25T22:23:00Z">
              <w:r>
                <w:rPr>
                  <w:sz w:val="20"/>
                  <w:szCs w:val="20"/>
                </w:rPr>
                <w:t>In</w:t>
              </w:r>
            </w:ins>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5" w:author="Bonnie Jonkman" w:date="2016-03-25T22:23:00Z"/>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6" w:author="Bonnie Jonkman" w:date="2016-03-25T22:23:00Z"/>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7" w:author="Bonnie Jonkman" w:date="2016-03-25T22:23:00Z"/>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8" w:author="Bonnie Jonkman" w:date="2016-03-25T22:23:00Z"/>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499" w:author="Bonnie Jonkman" w:date="2016-03-25T22:23:00Z"/>
                <w:sz w:val="20"/>
                <w:szCs w:val="20"/>
              </w:rPr>
            </w:pPr>
          </w:p>
        </w:tc>
      </w:tr>
      <w:tr w:rsidR="00E40ED8" w14:paraId="6EAA97A4" w14:textId="77777777" w:rsidTr="00857401">
        <w:trPr>
          <w:cantSplit/>
          <w:ins w:id="500" w:author="Bonnie Jonkman" w:date="2016-03-25T22:21:00Z"/>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ins w:id="501" w:author="Bonnie Jonkman" w:date="2016-03-25T22:21:00Z"/>
                <w:sz w:val="20"/>
                <w:szCs w:val="20"/>
              </w:rPr>
            </w:pPr>
            <w:ins w:id="502" w:author="Bonnie Jonkman" w:date="2016-03-25T22:21:00Z">
              <w:r w:rsidRPr="000F5694">
                <w:rPr>
                  <w:sz w:val="20"/>
                  <w:szCs w:val="20"/>
                </w:rPr>
                <w:t>ED_BladeRootMotion</w:t>
              </w:r>
            </w:ins>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03" w:author="Bonnie Jonkman" w:date="2016-03-25T22:21:00Z"/>
                <w:sz w:val="20"/>
                <w:szCs w:val="20"/>
              </w:rPr>
            </w:pPr>
            <w:ins w:id="504" w:author="Bonnie Jonkman" w:date="2016-03-25T22:21:00Z">
              <w:r w:rsidRPr="000F5694">
                <w:rPr>
                  <w:sz w:val="20"/>
                  <w:szCs w:val="20"/>
                </w:rPr>
                <w:t>Point</w:t>
              </w:r>
            </w:ins>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05" w:author="Bonnie Jonkman" w:date="2016-03-25T22:21:00Z"/>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06" w:author="Bonnie Jonkman" w:date="2016-03-25T22:21:00Z"/>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07" w:author="Bonnie Jonkman" w:date="2016-03-25T22:21:00Z"/>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08" w:author="Bonnie Jonkman" w:date="2016-03-25T22:21:00Z"/>
                <w:sz w:val="20"/>
                <w:szCs w:val="20"/>
              </w:rPr>
            </w:pPr>
            <w:ins w:id="509" w:author="Bonnie Jonkman" w:date="2016-03-25T22:21:00Z">
              <w:r>
                <w:rPr>
                  <w:sz w:val="20"/>
                  <w:szCs w:val="20"/>
                </w:rPr>
                <w:t>Out</w:t>
              </w:r>
            </w:ins>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10" w:author="Bonnie Jonkman" w:date="2016-03-25T22:21:00Z"/>
                <w:sz w:val="20"/>
                <w:szCs w:val="20"/>
              </w:rPr>
            </w:pPr>
            <w:ins w:id="511" w:author="Bonnie Jonkman" w:date="2016-03-25T22:21:00Z">
              <w:r>
                <w:rPr>
                  <w:sz w:val="20"/>
                  <w:szCs w:val="20"/>
                </w:rPr>
                <w:t>Out</w:t>
              </w:r>
            </w:ins>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12" w:author="Bonnie Jonkman" w:date="2016-03-25T22:21:00Z"/>
                <w:sz w:val="20"/>
                <w:szCs w:val="20"/>
              </w:rPr>
            </w:pPr>
            <w:ins w:id="513" w:author="Bonnie Jonkman" w:date="2016-03-25T22:21:00Z">
              <w:r>
                <w:rPr>
                  <w:sz w:val="20"/>
                  <w:szCs w:val="20"/>
                </w:rPr>
                <w:t>Out</w:t>
              </w:r>
            </w:ins>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14" w:author="Bonnie Jonkman" w:date="2016-03-25T22:21:00Z"/>
                <w:sz w:val="20"/>
                <w:szCs w:val="20"/>
              </w:rPr>
            </w:pPr>
            <w:ins w:id="515" w:author="Bonnie Jonkman" w:date="2016-03-25T22:21:00Z">
              <w:r>
                <w:rPr>
                  <w:sz w:val="20"/>
                  <w:szCs w:val="20"/>
                </w:rPr>
                <w:t>Out</w:t>
              </w:r>
            </w:ins>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16" w:author="Bonnie Jonkman" w:date="2016-03-25T22:21:00Z"/>
                <w:sz w:val="20"/>
                <w:szCs w:val="20"/>
              </w:rPr>
            </w:pPr>
            <w:ins w:id="517" w:author="Bonnie Jonkman" w:date="2016-03-25T22:21:00Z">
              <w:r>
                <w:rPr>
                  <w:sz w:val="20"/>
                  <w:szCs w:val="20"/>
                </w:rPr>
                <w:t>Out</w:t>
              </w:r>
            </w:ins>
          </w:p>
        </w:tc>
      </w:tr>
      <w:tr w:rsidR="007A517E" w14:paraId="61461789" w14:textId="77777777" w:rsidTr="00857401">
        <w:trPr>
          <w:cnfStyle w:val="000000100000" w:firstRow="0" w:lastRow="0" w:firstColumn="0" w:lastColumn="0" w:oddVBand="0" w:evenVBand="0" w:oddHBand="1" w:evenHBand="0" w:firstRowFirstColumn="0" w:firstRowLastColumn="0" w:lastRowFirstColumn="0" w:lastRowLastColumn="0"/>
          <w:cantSplit/>
          <w:ins w:id="518" w:author="Bonnie Jonkman" w:date="2016-03-25T22:24:00Z"/>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ins w:id="519" w:author="Bonnie Jonkman" w:date="2016-03-25T22:24:00Z"/>
                <w:sz w:val="20"/>
                <w:szCs w:val="20"/>
              </w:rPr>
            </w:pPr>
            <w:ins w:id="520" w:author="Bonnie Jonkman" w:date="2016-03-25T22:24:00Z">
              <w:r w:rsidRPr="000F5694">
                <w:rPr>
                  <w:sz w:val="20"/>
                  <w:szCs w:val="20"/>
                </w:rPr>
                <w:t>ED_Hub</w:t>
              </w:r>
            </w:ins>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21" w:author="Bonnie Jonkman" w:date="2016-03-25T22:24:00Z"/>
                <w:sz w:val="20"/>
                <w:szCs w:val="20"/>
              </w:rPr>
            </w:pPr>
            <w:ins w:id="522" w:author="Bonnie Jonkman" w:date="2016-03-25T22:24:00Z">
              <w:r>
                <w:rPr>
                  <w:sz w:val="20"/>
                  <w:szCs w:val="20"/>
                </w:rPr>
                <w:t>Point</w:t>
              </w:r>
            </w:ins>
          </w:p>
        </w:tc>
        <w:tc>
          <w:tcPr>
            <w:tcW w:w="902" w:type="pct"/>
          </w:tcPr>
          <w:p w14:paraId="5882DB9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23" w:author="Bonnie Jonkman" w:date="2016-03-25T22:24:00Z"/>
                <w:sz w:val="20"/>
                <w:szCs w:val="20"/>
              </w:rPr>
            </w:pP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24" w:author="Bonnie Jonkman" w:date="2016-03-25T22:24:00Z"/>
                <w:sz w:val="20"/>
                <w:szCs w:val="20"/>
              </w:rPr>
            </w:pPr>
            <w:ins w:id="525" w:author="Bonnie Jonkman" w:date="2016-03-25T22:24:00Z">
              <w:r>
                <w:rPr>
                  <w:sz w:val="20"/>
                  <w:szCs w:val="20"/>
                </w:rPr>
                <w:t>In</w:t>
              </w:r>
            </w:ins>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26" w:author="Bonnie Jonkman" w:date="2016-03-25T22:24:00Z"/>
                <w:sz w:val="20"/>
                <w:szCs w:val="20"/>
              </w:rPr>
            </w:pPr>
            <w:ins w:id="527" w:author="Bonnie Jonkman" w:date="2016-03-25T22:24:00Z">
              <w:r>
                <w:rPr>
                  <w:sz w:val="20"/>
                  <w:szCs w:val="20"/>
                </w:rPr>
                <w:t>In</w:t>
              </w:r>
            </w:ins>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28" w:author="Bonnie Jonkman" w:date="2016-03-25T22:24:00Z"/>
                <w:sz w:val="20"/>
                <w:szCs w:val="20"/>
              </w:rPr>
            </w:pPr>
            <w:ins w:id="529" w:author="Bonnie Jonkman" w:date="2016-03-25T22:24:00Z">
              <w:r>
                <w:rPr>
                  <w:sz w:val="20"/>
                  <w:szCs w:val="20"/>
                </w:rPr>
                <w:t>Out</w:t>
              </w:r>
            </w:ins>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30" w:author="Bonnie Jonkman" w:date="2016-03-25T22:24:00Z"/>
                <w:sz w:val="20"/>
                <w:szCs w:val="20"/>
              </w:rPr>
            </w:pPr>
            <w:ins w:id="531" w:author="Bonnie Jonkman" w:date="2016-03-25T22:24:00Z">
              <w:r>
                <w:rPr>
                  <w:sz w:val="20"/>
                  <w:szCs w:val="20"/>
                </w:rPr>
                <w:t>Out</w:t>
              </w:r>
            </w:ins>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32" w:author="Bonnie Jonkman" w:date="2016-03-25T22:24:00Z"/>
                <w:sz w:val="20"/>
                <w:szCs w:val="20"/>
              </w:rPr>
            </w:pPr>
            <w:ins w:id="533" w:author="Bonnie Jonkman" w:date="2016-03-25T22:24:00Z">
              <w:r>
                <w:rPr>
                  <w:sz w:val="20"/>
                  <w:szCs w:val="20"/>
                </w:rPr>
                <w:t>Out</w:t>
              </w:r>
            </w:ins>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34" w:author="Bonnie Jonkman" w:date="2016-03-25T22:24:00Z"/>
                <w:sz w:val="20"/>
                <w:szCs w:val="20"/>
              </w:rPr>
            </w:pPr>
            <w:ins w:id="535" w:author="Bonnie Jonkman" w:date="2016-03-25T22:24:00Z">
              <w:r>
                <w:rPr>
                  <w:sz w:val="20"/>
                  <w:szCs w:val="20"/>
                </w:rPr>
                <w:t>Out</w:t>
              </w:r>
            </w:ins>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36" w:author="Bonnie Jonkman" w:date="2016-03-25T22:24:00Z"/>
                <w:sz w:val="20"/>
                <w:szCs w:val="20"/>
              </w:rPr>
            </w:pPr>
            <w:ins w:id="537" w:author="Bonnie Jonkman" w:date="2016-03-25T22:24:00Z">
              <w:r>
                <w:rPr>
                  <w:sz w:val="20"/>
                  <w:szCs w:val="20"/>
                </w:rPr>
                <w:t>Out</w:t>
              </w:r>
            </w:ins>
          </w:p>
        </w:tc>
      </w:tr>
      <w:tr w:rsidR="007A517E" w14:paraId="7F89549E" w14:textId="77777777" w:rsidTr="00857401">
        <w:trPr>
          <w:cantSplit/>
          <w:ins w:id="538" w:author="Bonnie Jonkman" w:date="2016-03-25T22:24:00Z"/>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ins w:id="539" w:author="Bonnie Jonkman" w:date="2016-03-25T22:24:00Z"/>
                <w:sz w:val="20"/>
                <w:szCs w:val="20"/>
              </w:rPr>
            </w:pPr>
            <w:ins w:id="540" w:author="Bonnie Jonkman" w:date="2016-03-25T22:24:00Z">
              <w:r w:rsidRPr="000F5694">
                <w:rPr>
                  <w:sz w:val="20"/>
                  <w:szCs w:val="20"/>
                </w:rPr>
                <w:t>ED_Nacelle</w:t>
              </w:r>
            </w:ins>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41" w:author="Bonnie Jonkman" w:date="2016-03-25T22:24:00Z"/>
                <w:sz w:val="20"/>
                <w:szCs w:val="20"/>
              </w:rPr>
            </w:pPr>
            <w:ins w:id="542" w:author="Bonnie Jonkman" w:date="2016-03-25T22:24:00Z">
              <w:r>
                <w:rPr>
                  <w:sz w:val="20"/>
                  <w:szCs w:val="20"/>
                </w:rPr>
                <w:t>Point</w:t>
              </w:r>
            </w:ins>
          </w:p>
        </w:tc>
        <w:tc>
          <w:tcPr>
            <w:tcW w:w="902" w:type="pct"/>
          </w:tcPr>
          <w:p w14:paraId="6D61163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43" w:author="Bonnie Jonkman" w:date="2016-03-25T22:24:00Z"/>
                <w:sz w:val="20"/>
                <w:szCs w:val="20"/>
              </w:rPr>
            </w:pP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44" w:author="Bonnie Jonkman" w:date="2016-03-25T22:24:00Z"/>
                <w:sz w:val="20"/>
                <w:szCs w:val="20"/>
              </w:rPr>
            </w:pPr>
            <w:ins w:id="545" w:author="Bonnie Jonkman" w:date="2016-03-25T22:24:00Z">
              <w:r>
                <w:rPr>
                  <w:sz w:val="20"/>
                  <w:szCs w:val="20"/>
                </w:rPr>
                <w:t>In</w:t>
              </w:r>
            </w:ins>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46" w:author="Bonnie Jonkman" w:date="2016-03-25T22:24:00Z"/>
                <w:sz w:val="20"/>
                <w:szCs w:val="20"/>
              </w:rPr>
            </w:pPr>
            <w:ins w:id="547" w:author="Bonnie Jonkman" w:date="2016-03-25T22:24:00Z">
              <w:r>
                <w:rPr>
                  <w:sz w:val="20"/>
                  <w:szCs w:val="20"/>
                </w:rPr>
                <w:t>In</w:t>
              </w:r>
            </w:ins>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48" w:author="Bonnie Jonkman" w:date="2016-03-25T22:24:00Z"/>
                <w:sz w:val="20"/>
                <w:szCs w:val="20"/>
              </w:rPr>
            </w:pPr>
            <w:ins w:id="549" w:author="Bonnie Jonkman" w:date="2016-03-25T22:24:00Z">
              <w:r>
                <w:rPr>
                  <w:sz w:val="20"/>
                  <w:szCs w:val="20"/>
                </w:rPr>
                <w:t>Out</w:t>
              </w:r>
            </w:ins>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50" w:author="Bonnie Jonkman" w:date="2016-03-25T22:24:00Z"/>
                <w:sz w:val="20"/>
                <w:szCs w:val="20"/>
              </w:rPr>
            </w:pPr>
            <w:ins w:id="551" w:author="Bonnie Jonkman" w:date="2016-03-25T22:24:00Z">
              <w:r>
                <w:rPr>
                  <w:sz w:val="20"/>
                  <w:szCs w:val="20"/>
                </w:rPr>
                <w:t>Out</w:t>
              </w:r>
            </w:ins>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52" w:author="Bonnie Jonkman" w:date="2016-03-25T22:24:00Z"/>
                <w:sz w:val="20"/>
                <w:szCs w:val="20"/>
              </w:rPr>
            </w:pPr>
            <w:ins w:id="553" w:author="Bonnie Jonkman" w:date="2016-03-25T22:24:00Z">
              <w:r>
                <w:rPr>
                  <w:sz w:val="20"/>
                  <w:szCs w:val="20"/>
                </w:rPr>
                <w:t>Out</w:t>
              </w:r>
            </w:ins>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54" w:author="Bonnie Jonkman" w:date="2016-03-25T22:24:00Z"/>
                <w:sz w:val="20"/>
                <w:szCs w:val="20"/>
              </w:rPr>
            </w:pPr>
            <w:ins w:id="555" w:author="Bonnie Jonkman" w:date="2016-03-25T22:24:00Z">
              <w:r>
                <w:rPr>
                  <w:sz w:val="20"/>
                  <w:szCs w:val="20"/>
                </w:rPr>
                <w:t>Out</w:t>
              </w:r>
            </w:ins>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56" w:author="Bonnie Jonkman" w:date="2016-03-25T22:24:00Z"/>
                <w:sz w:val="20"/>
                <w:szCs w:val="20"/>
              </w:rPr>
            </w:pPr>
            <w:ins w:id="557" w:author="Bonnie Jonkman" w:date="2016-03-25T22:24:00Z">
              <w:r>
                <w:rPr>
                  <w:sz w:val="20"/>
                  <w:szCs w:val="20"/>
                </w:rPr>
                <w:t>Out</w:t>
              </w:r>
            </w:ins>
          </w:p>
        </w:tc>
      </w:tr>
      <w:tr w:rsidR="007A517E" w14:paraId="0D468E32" w14:textId="77777777" w:rsidTr="00857401">
        <w:trPr>
          <w:cnfStyle w:val="000000100000" w:firstRow="0" w:lastRow="0" w:firstColumn="0" w:lastColumn="0" w:oddVBand="0" w:evenVBand="0" w:oddHBand="1" w:evenHBand="0" w:firstRowFirstColumn="0" w:firstRowLastColumn="0" w:lastRowFirstColumn="0" w:lastRowLastColumn="0"/>
          <w:cantSplit/>
          <w:ins w:id="558" w:author="Bonnie Jonkman" w:date="2016-03-25T22:24:00Z"/>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ins w:id="559" w:author="Bonnie Jonkman" w:date="2016-03-25T22:24:00Z"/>
                <w:sz w:val="20"/>
                <w:szCs w:val="20"/>
              </w:rPr>
            </w:pPr>
            <w:ins w:id="560" w:author="Bonnie Jonkman" w:date="2016-03-25T22:24:00Z">
              <w:r w:rsidRPr="000F5694">
                <w:rPr>
                  <w:sz w:val="20"/>
                  <w:szCs w:val="20"/>
                </w:rPr>
                <w:t>ED_TowerLn2Mesh_motion</w:t>
              </w:r>
            </w:ins>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61" w:author="Bonnie Jonkman" w:date="2016-03-25T22:24:00Z"/>
                <w:sz w:val="20"/>
                <w:szCs w:val="20"/>
              </w:rPr>
            </w:pPr>
            <w:ins w:id="562" w:author="Bonnie Jonkman" w:date="2016-03-25T22:24:00Z">
              <w:r w:rsidRPr="000F5694">
                <w:rPr>
                  <w:sz w:val="20"/>
                  <w:szCs w:val="20"/>
                </w:rPr>
                <w:t>Line2</w:t>
              </w:r>
            </w:ins>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ins w:id="563" w:author="Bonnie Jonkman" w:date="2016-03-25T22:24:00Z"/>
                <w:sz w:val="20"/>
                <w:szCs w:val="20"/>
              </w:rPr>
            </w:pPr>
            <w:ins w:id="564" w:author="Bonnie Jonkman" w:date="2016-03-30T17:28:00Z">
              <w:r>
                <w:rPr>
                  <w:sz w:val="20"/>
                  <w:szCs w:val="20"/>
                </w:rPr>
                <w:sym w:font="Wingdings" w:char="F0FC"/>
              </w:r>
            </w:ins>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65" w:author="Bonnie Jonkman" w:date="2016-03-25T22:24:00Z"/>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66" w:author="Bonnie Jonkman" w:date="2016-03-25T22:24:00Z"/>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67" w:author="Bonnie Jonkman" w:date="2016-03-25T22:24:00Z"/>
                <w:sz w:val="20"/>
                <w:szCs w:val="20"/>
              </w:rPr>
            </w:pPr>
            <w:ins w:id="568" w:author="Bonnie Jonkman" w:date="2016-03-25T22:24:00Z">
              <w:r w:rsidRPr="000F5694">
                <w:rPr>
                  <w:sz w:val="20"/>
                  <w:szCs w:val="20"/>
                </w:rPr>
                <w:t>Out</w:t>
              </w:r>
            </w:ins>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69" w:author="Bonnie Jonkman" w:date="2016-03-25T22:24:00Z"/>
                <w:sz w:val="20"/>
                <w:szCs w:val="20"/>
              </w:rPr>
            </w:pPr>
            <w:ins w:id="570" w:author="Bonnie Jonkman" w:date="2016-03-25T22:24:00Z">
              <w:r w:rsidRPr="000F5694">
                <w:rPr>
                  <w:sz w:val="20"/>
                  <w:szCs w:val="20"/>
                </w:rPr>
                <w:t>Out</w:t>
              </w:r>
            </w:ins>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71" w:author="Bonnie Jonkman" w:date="2016-03-25T22:24:00Z"/>
                <w:sz w:val="20"/>
                <w:szCs w:val="20"/>
              </w:rPr>
            </w:pPr>
            <w:ins w:id="572" w:author="Bonnie Jonkman" w:date="2016-03-25T22:24:00Z">
              <w:r w:rsidRPr="000F5694">
                <w:rPr>
                  <w:sz w:val="20"/>
                  <w:szCs w:val="20"/>
                </w:rPr>
                <w:t>Out</w:t>
              </w:r>
            </w:ins>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73" w:author="Bonnie Jonkman" w:date="2016-03-25T22:24:00Z"/>
                <w:sz w:val="20"/>
                <w:szCs w:val="20"/>
              </w:rPr>
            </w:pPr>
            <w:ins w:id="574" w:author="Bonnie Jonkman" w:date="2016-03-25T22:24:00Z">
              <w:r w:rsidRPr="000F5694">
                <w:rPr>
                  <w:sz w:val="20"/>
                  <w:szCs w:val="20"/>
                </w:rPr>
                <w:t>Out</w:t>
              </w:r>
            </w:ins>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75" w:author="Bonnie Jonkman" w:date="2016-03-25T22:24:00Z"/>
                <w:sz w:val="20"/>
                <w:szCs w:val="20"/>
              </w:rPr>
            </w:pPr>
            <w:ins w:id="576" w:author="Bonnie Jonkman" w:date="2016-03-25T22:24:00Z">
              <w:r w:rsidRPr="000F5694">
                <w:rPr>
                  <w:sz w:val="20"/>
                  <w:szCs w:val="20"/>
                </w:rPr>
                <w:t>Out</w:t>
              </w:r>
            </w:ins>
          </w:p>
        </w:tc>
      </w:tr>
      <w:tr w:rsidR="00E40ED8" w14:paraId="463739B4" w14:textId="77777777" w:rsidTr="00857401">
        <w:trPr>
          <w:cantSplit/>
          <w:ins w:id="577" w:author="Bonnie Jonkman" w:date="2016-03-25T22:21:00Z"/>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ins w:id="578" w:author="Bonnie Jonkman" w:date="2016-03-25T22:21:00Z"/>
                <w:sz w:val="20"/>
                <w:szCs w:val="20"/>
              </w:rPr>
            </w:pPr>
            <w:ins w:id="579" w:author="Bonnie Jonkman" w:date="2016-03-25T22:21:00Z">
              <w:r w:rsidRPr="00A27F24">
                <w:rPr>
                  <w:sz w:val="20"/>
                  <w:szCs w:val="20"/>
                </w:rPr>
                <w:t>ED_TowerPtLoads</w:t>
              </w:r>
            </w:ins>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80" w:author="Bonnie Jonkman" w:date="2016-03-25T22:21:00Z"/>
                <w:sz w:val="20"/>
                <w:szCs w:val="20"/>
              </w:rPr>
            </w:pPr>
            <w:ins w:id="581" w:author="Bonnie Jonkman" w:date="2016-03-25T22:21:00Z">
              <w:r>
                <w:rPr>
                  <w:sz w:val="20"/>
                  <w:szCs w:val="20"/>
                </w:rPr>
                <w:t>Point</w:t>
              </w:r>
            </w:ins>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82" w:author="Bonnie Jonkman" w:date="2016-03-25T22:21:00Z"/>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83" w:author="Bonnie Jonkman" w:date="2016-03-25T22:21:00Z"/>
                <w:sz w:val="20"/>
                <w:szCs w:val="20"/>
              </w:rPr>
            </w:pPr>
            <w:ins w:id="584" w:author="Bonnie Jonkman" w:date="2016-03-25T22:21:00Z">
              <w:r>
                <w:rPr>
                  <w:sz w:val="20"/>
                  <w:szCs w:val="20"/>
                </w:rPr>
                <w:t>In</w:t>
              </w:r>
            </w:ins>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85" w:author="Bonnie Jonkman" w:date="2016-03-25T22:21:00Z"/>
                <w:sz w:val="20"/>
                <w:szCs w:val="20"/>
              </w:rPr>
            </w:pPr>
            <w:ins w:id="586" w:author="Bonnie Jonkman" w:date="2016-03-25T22:21:00Z">
              <w:r>
                <w:rPr>
                  <w:sz w:val="20"/>
                  <w:szCs w:val="20"/>
                </w:rPr>
                <w:t>In</w:t>
              </w:r>
            </w:ins>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87" w:author="Bonnie Jonkman" w:date="2016-03-25T22:21:00Z"/>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88" w:author="Bonnie Jonkman" w:date="2016-03-25T22:21:00Z"/>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89" w:author="Bonnie Jonkman" w:date="2016-03-25T22:21:00Z"/>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90" w:author="Bonnie Jonkman" w:date="2016-03-25T22:21:00Z"/>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591" w:author="Bonnie Jonkman" w:date="2016-03-25T22:21:00Z"/>
                <w:sz w:val="20"/>
                <w:szCs w:val="20"/>
              </w:rPr>
            </w:pPr>
          </w:p>
        </w:tc>
      </w:tr>
      <w:tr w:rsidR="00E40ED8" w14:paraId="53C3565F" w14:textId="77777777" w:rsidTr="00857401">
        <w:trPr>
          <w:cnfStyle w:val="000000100000" w:firstRow="0" w:lastRow="0" w:firstColumn="0" w:lastColumn="0" w:oddVBand="0" w:evenVBand="0" w:oddHBand="1" w:evenHBand="0" w:firstRowFirstColumn="0" w:firstRowLastColumn="0" w:lastRowFirstColumn="0" w:lastRowLastColumn="0"/>
          <w:cantSplit/>
          <w:ins w:id="592" w:author="Bonnie Jonkman" w:date="2016-03-25T22:21:00Z"/>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ins w:id="593" w:author="Bonnie Jonkman" w:date="2016-03-25T22:21:00Z"/>
                <w:sz w:val="20"/>
                <w:szCs w:val="20"/>
              </w:rPr>
            </w:pPr>
            <w:ins w:id="594" w:author="Bonnie Jonkman" w:date="2016-03-25T22:21:00Z">
              <w:r w:rsidRPr="000F5694">
                <w:rPr>
                  <w:sz w:val="20"/>
                  <w:szCs w:val="20"/>
                </w:rPr>
                <w:t>ED_PlatformPtMesh</w:t>
              </w:r>
            </w:ins>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95" w:author="Bonnie Jonkman" w:date="2016-03-25T22:21:00Z"/>
                <w:sz w:val="20"/>
                <w:szCs w:val="20"/>
              </w:rPr>
            </w:pPr>
            <w:ins w:id="596" w:author="Bonnie Jonkman" w:date="2016-03-25T22:21:00Z">
              <w:r>
                <w:rPr>
                  <w:sz w:val="20"/>
                  <w:szCs w:val="20"/>
                </w:rPr>
                <w:t>Point</w:t>
              </w:r>
            </w:ins>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597" w:author="Bonnie Jonkman" w:date="2016-03-25T22:21:00Z"/>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598" w:author="Bonnie Jonkman" w:date="2016-03-25T22:21:00Z"/>
                <w:sz w:val="20"/>
                <w:szCs w:val="20"/>
              </w:rPr>
            </w:pPr>
            <w:ins w:id="599" w:author="Bonnie Jonkman" w:date="2016-03-25T22:21:00Z">
              <w:r>
                <w:rPr>
                  <w:sz w:val="20"/>
                  <w:szCs w:val="20"/>
                </w:rPr>
                <w:t>In</w:t>
              </w:r>
            </w:ins>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600" w:author="Bonnie Jonkman" w:date="2016-03-25T22:21:00Z"/>
                <w:sz w:val="20"/>
                <w:szCs w:val="20"/>
              </w:rPr>
            </w:pPr>
            <w:ins w:id="601" w:author="Bonnie Jonkman" w:date="2016-03-25T22:21:00Z">
              <w:r>
                <w:rPr>
                  <w:sz w:val="20"/>
                  <w:szCs w:val="20"/>
                </w:rPr>
                <w:t>In</w:t>
              </w:r>
            </w:ins>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602" w:author="Bonnie Jonkman" w:date="2016-03-25T22:21:00Z"/>
                <w:sz w:val="20"/>
                <w:szCs w:val="20"/>
              </w:rPr>
            </w:pPr>
            <w:ins w:id="603" w:author="Bonnie Jonkman" w:date="2016-03-25T22:21:00Z">
              <w:r>
                <w:rPr>
                  <w:sz w:val="20"/>
                  <w:szCs w:val="20"/>
                </w:rPr>
                <w:t>Out</w:t>
              </w:r>
            </w:ins>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604" w:author="Bonnie Jonkman" w:date="2016-03-25T22:21:00Z"/>
                <w:sz w:val="20"/>
                <w:szCs w:val="20"/>
              </w:rPr>
            </w:pPr>
            <w:ins w:id="605" w:author="Bonnie Jonkman" w:date="2016-03-25T22:21:00Z">
              <w:r>
                <w:rPr>
                  <w:sz w:val="20"/>
                  <w:szCs w:val="20"/>
                </w:rPr>
                <w:t>Out</w:t>
              </w:r>
            </w:ins>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606" w:author="Bonnie Jonkman" w:date="2016-03-25T22:21:00Z"/>
                <w:sz w:val="20"/>
                <w:szCs w:val="20"/>
              </w:rPr>
            </w:pPr>
            <w:ins w:id="607" w:author="Bonnie Jonkman" w:date="2016-03-25T22:21:00Z">
              <w:r>
                <w:rPr>
                  <w:sz w:val="20"/>
                  <w:szCs w:val="20"/>
                </w:rPr>
                <w:t>Out</w:t>
              </w:r>
            </w:ins>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608" w:author="Bonnie Jonkman" w:date="2016-03-25T22:21:00Z"/>
                <w:sz w:val="20"/>
                <w:szCs w:val="20"/>
              </w:rPr>
            </w:pPr>
            <w:ins w:id="609" w:author="Bonnie Jonkman" w:date="2016-03-25T22:21:00Z">
              <w:r>
                <w:rPr>
                  <w:sz w:val="20"/>
                  <w:szCs w:val="20"/>
                </w:rPr>
                <w:t>Out</w:t>
              </w:r>
            </w:ins>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610" w:author="Bonnie Jonkman" w:date="2016-03-25T22:21:00Z"/>
                <w:sz w:val="20"/>
                <w:szCs w:val="20"/>
              </w:rPr>
            </w:pPr>
            <w:ins w:id="611" w:author="Bonnie Jonkman" w:date="2016-03-25T22:21:00Z">
              <w:r>
                <w:rPr>
                  <w:sz w:val="20"/>
                  <w:szCs w:val="20"/>
                </w:rPr>
                <w:t>Out</w:t>
              </w:r>
            </w:ins>
          </w:p>
        </w:tc>
      </w:tr>
      <w:tr w:rsidR="00E40ED8" w14:paraId="41D69691" w14:textId="77777777" w:rsidTr="00857401">
        <w:trPr>
          <w:cantSplit/>
          <w:ins w:id="612" w:author="Bonnie Jonkman" w:date="2016-03-25T22:21: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ins w:id="613" w:author="Bonnie Jonkman" w:date="2016-03-25T22:21:00Z"/>
                <w:sz w:val="20"/>
                <w:szCs w:val="20"/>
              </w:rPr>
            </w:pPr>
            <w:ins w:id="614" w:author="Bonnie Jonkman" w:date="2016-03-25T22:21:00Z">
              <w:r>
                <w:rPr>
                  <w:sz w:val="20"/>
                  <w:szCs w:val="20"/>
                </w:rPr>
                <w:t xml:space="preserve">BeamDyn </w:t>
              </w:r>
            </w:ins>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15" w:author="Bonnie Jonkman" w:date="2016-03-25T22:21:00Z"/>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16" w:author="Bonnie Jonkman" w:date="2016-03-25T22:21:00Z"/>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17" w:author="Bonnie Jonkman" w:date="2016-03-25T22:21:00Z"/>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18" w:author="Bonnie Jonkman" w:date="2016-03-25T22:21:00Z"/>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19" w:author="Bonnie Jonkman" w:date="2016-03-25T22:21:00Z"/>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20" w:author="Bonnie Jonkman" w:date="2016-03-25T22:21:00Z"/>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21" w:author="Bonnie Jonkman" w:date="2016-03-25T22:21:00Z"/>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22" w:author="Bonnie Jonkman" w:date="2016-03-25T22:21:00Z"/>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23" w:author="Bonnie Jonkman" w:date="2016-03-25T22:21:00Z"/>
                <w:sz w:val="20"/>
                <w:szCs w:val="20"/>
              </w:rPr>
            </w:pPr>
          </w:p>
        </w:tc>
      </w:tr>
      <w:tr w:rsidR="00375813" w14:paraId="7492E52C" w14:textId="384099FF" w:rsidTr="00857401">
        <w:trPr>
          <w:cnfStyle w:val="000000100000" w:firstRow="0" w:lastRow="0" w:firstColumn="0" w:lastColumn="0" w:oddVBand="0" w:evenVBand="0" w:oddHBand="1" w:evenHBand="0" w:firstRowFirstColumn="0" w:firstRowLastColumn="0" w:lastRowFirstColumn="0" w:lastRowLastColumn="0"/>
          <w:cantSplit/>
          <w:ins w:id="624" w:author="Bonnie Jonkman" w:date="2016-03-25T15:21:00Z"/>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ins w:id="625" w:author="Bonnie Jonkman" w:date="2016-03-25T15:21:00Z"/>
                <w:sz w:val="20"/>
                <w:szCs w:val="20"/>
              </w:rPr>
            </w:pPr>
            <w:ins w:id="626" w:author="Bonnie Jonkman" w:date="2016-03-25T21:28:00Z">
              <w:r w:rsidRPr="0078613A">
                <w:rPr>
                  <w:sz w:val="20"/>
                  <w:szCs w:val="20"/>
                </w:rPr>
                <w:t>BD_BldMotion</w:t>
              </w:r>
            </w:ins>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ins w:id="627" w:author="Bonnie Jonkman" w:date="2016-03-25T15:21:00Z"/>
                <w:sz w:val="20"/>
                <w:szCs w:val="20"/>
              </w:rPr>
            </w:pPr>
            <w:ins w:id="628" w:author="Bonnie Jonkman" w:date="2016-03-25T21:33:00Z">
              <w:r w:rsidRPr="00A27F24">
                <w:rPr>
                  <w:sz w:val="20"/>
                  <w:szCs w:val="20"/>
                </w:rPr>
                <w:t>Line2</w:t>
              </w:r>
            </w:ins>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ins w:id="629" w:author="Bonnie Jonkman" w:date="2016-03-25T21:39:00Z"/>
                <w:sz w:val="20"/>
                <w:szCs w:val="20"/>
              </w:rPr>
            </w:pPr>
            <w:ins w:id="630" w:author="Bonnie Jonkman" w:date="2016-03-30T17:28:00Z">
              <w:r>
                <w:rPr>
                  <w:sz w:val="20"/>
                  <w:szCs w:val="20"/>
                </w:rPr>
                <w:sym w:font="Wingdings" w:char="F0FC"/>
              </w:r>
            </w:ins>
            <w:ins w:id="631" w:author="Bonnie Jonkman" w:date="2016-03-30T20:37:00Z">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ins>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ins w:id="632" w:author="Bonnie Jonkman" w:date="2016-03-30T20:37:00Z">
              <w:r w:rsidR="00445F52" w:rsidRPr="00857401">
                <w:rPr>
                  <w:sz w:val="20"/>
                  <w:szCs w:val="20"/>
                  <w:vertAlign w:val="superscript"/>
                </w:rPr>
                <w:t>§§</w:t>
              </w:r>
              <w:r w:rsidR="00445F52" w:rsidRPr="00857401">
                <w:rPr>
                  <w:sz w:val="20"/>
                  <w:szCs w:val="20"/>
                  <w:vertAlign w:val="superscript"/>
                </w:rPr>
                <w:fldChar w:fldCharType="end"/>
              </w:r>
            </w:ins>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33" w:author="Bonnie Jonkman" w:date="2016-03-25T15:24:00Z"/>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34" w:author="Bonnie Jonkman" w:date="2016-03-25T15:24:00Z"/>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35" w:author="Bonnie Jonkman" w:date="2016-03-25T15:24:00Z"/>
                <w:sz w:val="20"/>
                <w:szCs w:val="20"/>
              </w:rPr>
            </w:pPr>
            <w:ins w:id="636" w:author="Bonnie Jonkman" w:date="2016-03-25T21:42:00Z">
              <w:r w:rsidRPr="0078613A">
                <w:rPr>
                  <w:sz w:val="20"/>
                  <w:szCs w:val="20"/>
                </w:rPr>
                <w:t>Out</w:t>
              </w:r>
            </w:ins>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37" w:author="Bonnie Jonkman" w:date="2016-03-25T15:24:00Z"/>
                <w:sz w:val="20"/>
                <w:szCs w:val="20"/>
              </w:rPr>
            </w:pPr>
            <w:ins w:id="638" w:author="Bonnie Jonkman" w:date="2016-03-25T21:36:00Z">
              <w:r w:rsidRPr="0078613A">
                <w:rPr>
                  <w:sz w:val="20"/>
                  <w:szCs w:val="20"/>
                </w:rPr>
                <w:t>Out</w:t>
              </w:r>
            </w:ins>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39" w:author="Bonnie Jonkman" w:date="2016-03-25T15:24:00Z"/>
                <w:sz w:val="20"/>
                <w:szCs w:val="20"/>
              </w:rPr>
            </w:pPr>
            <w:ins w:id="640" w:author="Bonnie Jonkman" w:date="2016-03-25T21:36:00Z">
              <w:r w:rsidRPr="0078613A">
                <w:rPr>
                  <w:sz w:val="20"/>
                  <w:szCs w:val="20"/>
                </w:rPr>
                <w:t>Out</w:t>
              </w:r>
            </w:ins>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41" w:author="Bonnie Jonkman" w:date="2016-03-25T15:24:00Z"/>
                <w:sz w:val="20"/>
                <w:szCs w:val="20"/>
              </w:rPr>
            </w:pPr>
            <w:ins w:id="642" w:author="Bonnie Jonkman" w:date="2016-03-25T21:36:00Z">
              <w:r w:rsidRPr="0078613A">
                <w:rPr>
                  <w:sz w:val="20"/>
                  <w:szCs w:val="20"/>
                </w:rPr>
                <w:t>Out</w:t>
              </w:r>
            </w:ins>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ins w:id="643" w:author="Bonnie Jonkman" w:date="2016-03-25T15:24:00Z"/>
                <w:sz w:val="20"/>
                <w:szCs w:val="20"/>
              </w:rPr>
            </w:pPr>
            <w:ins w:id="644" w:author="Bonnie Jonkman" w:date="2016-03-25T21:36:00Z">
              <w:r w:rsidRPr="0078613A">
                <w:rPr>
                  <w:sz w:val="20"/>
                  <w:szCs w:val="20"/>
                </w:rPr>
                <w:t>Out</w:t>
              </w:r>
            </w:ins>
          </w:p>
        </w:tc>
      </w:tr>
      <w:tr w:rsidR="00375813" w14:paraId="0476AB2F" w14:textId="77777777" w:rsidTr="00857401">
        <w:trPr>
          <w:cantSplit/>
          <w:ins w:id="645" w:author="Bonnie Jonkman" w:date="2016-03-25T22:06:00Z"/>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ins w:id="646" w:author="Bonnie Jonkman" w:date="2016-03-25T22:06:00Z"/>
                <w:sz w:val="20"/>
                <w:szCs w:val="20"/>
              </w:rPr>
            </w:pPr>
            <w:ins w:id="647" w:author="Bonnie Jonkman" w:date="2016-03-25T22:06:00Z">
              <w:r w:rsidRPr="0078613A">
                <w:rPr>
                  <w:sz w:val="20"/>
                  <w:szCs w:val="20"/>
                </w:rPr>
                <w:t>BD_HubMotion</w:t>
              </w:r>
            </w:ins>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48" w:author="Bonnie Jonkman" w:date="2016-03-25T22:06:00Z"/>
                <w:sz w:val="20"/>
                <w:szCs w:val="20"/>
              </w:rPr>
            </w:pPr>
            <w:ins w:id="649" w:author="Bonnie Jonkman" w:date="2016-03-25T22:11:00Z">
              <w:r>
                <w:rPr>
                  <w:sz w:val="20"/>
                  <w:szCs w:val="20"/>
                </w:rPr>
                <w:t>Point</w:t>
              </w:r>
            </w:ins>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ins w:id="650" w:author="Bonnie Jonkman" w:date="2016-03-25T22:06:00Z"/>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51" w:author="Bonnie Jonkman" w:date="2016-03-25T22:06:00Z"/>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52" w:author="Bonnie Jonkman" w:date="2016-03-25T22:06:00Z"/>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53" w:author="Bonnie Jonkman" w:date="2016-03-25T22:06:00Z"/>
                <w:sz w:val="20"/>
                <w:szCs w:val="20"/>
              </w:rPr>
            </w:pPr>
            <w:ins w:id="654" w:author="Bonnie Jonkman" w:date="2016-03-25T22:07:00Z">
              <w:r>
                <w:rPr>
                  <w:sz w:val="20"/>
                  <w:szCs w:val="20"/>
                </w:rPr>
                <w:t>In</w:t>
              </w:r>
            </w:ins>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55" w:author="Bonnie Jonkman" w:date="2016-03-25T22:06:00Z"/>
                <w:sz w:val="20"/>
                <w:szCs w:val="20"/>
              </w:rPr>
            </w:pPr>
            <w:ins w:id="656" w:author="Bonnie Jonkman" w:date="2016-03-25T22:07:00Z">
              <w:r>
                <w:rPr>
                  <w:sz w:val="20"/>
                  <w:szCs w:val="20"/>
                </w:rPr>
                <w:t>In</w:t>
              </w:r>
            </w:ins>
            <w:bookmarkStart w:id="657" w:name="_Ref447132571"/>
            <w:ins w:id="658" w:author="Bonnie Jonkman" w:date="2016-03-29T14:50:00Z">
              <w:r w:rsidR="00FD3247">
                <w:rPr>
                  <w:rStyle w:val="FootnoteReference"/>
                  <w:sz w:val="20"/>
                  <w:szCs w:val="20"/>
                </w:rPr>
                <w:footnoteReference w:id="9"/>
              </w:r>
            </w:ins>
            <w:bookmarkEnd w:id="657"/>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61" w:author="Bonnie Jonkman" w:date="2016-03-25T22:06:00Z"/>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ins w:id="662" w:author="Bonnie Jonkman" w:date="2016-03-25T22:06:00Z"/>
                <w:sz w:val="20"/>
                <w:szCs w:val="20"/>
              </w:rPr>
            </w:pPr>
            <w:ins w:id="663" w:author="Bonnie Jonkman" w:date="2016-03-25T22:07:00Z">
              <w:r>
                <w:rPr>
                  <w:sz w:val="20"/>
                  <w:szCs w:val="20"/>
                </w:rPr>
                <w:t>In</w:t>
              </w:r>
            </w:ins>
            <w:ins w:id="664" w:author="Bonnie Jonkman" w:date="2016-03-30T20:20:00Z">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ins>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ins w:id="665" w:author="Bonnie Jonkman" w:date="2016-03-30T20:30:00Z">
              <w:r w:rsidR="006C3228" w:rsidRPr="00857401">
                <w:rPr>
                  <w:sz w:val="20"/>
                  <w:szCs w:val="20"/>
                  <w:vertAlign w:val="superscript"/>
                </w:rPr>
                <w:t>***</w:t>
              </w:r>
            </w:ins>
            <w:ins w:id="666" w:author="Bonnie Jonkman" w:date="2016-03-30T20:20:00Z">
              <w:r w:rsidR="005070C1" w:rsidRPr="00857401">
                <w:rPr>
                  <w:sz w:val="20"/>
                  <w:szCs w:val="20"/>
                  <w:vertAlign w:val="superscript"/>
                </w:rPr>
                <w:fldChar w:fldCharType="end"/>
              </w:r>
            </w:ins>
            <w:ins w:id="667" w:author="Bonnie Jonkman" w:date="2016-03-30T20:37:00Z">
              <w:r w:rsidR="00445F52">
                <w:rPr>
                  <w:sz w:val="20"/>
                  <w:szCs w:val="20"/>
                </w:rPr>
                <w:t xml:space="preserve"> </w:t>
              </w:r>
            </w:ins>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68" w:author="Bonnie Jonkman" w:date="2016-03-25T22:06:00Z"/>
                <w:sz w:val="20"/>
                <w:szCs w:val="20"/>
              </w:rPr>
            </w:pPr>
          </w:p>
        </w:tc>
      </w:tr>
      <w:tr w:rsidR="00375813" w14:paraId="7A83B431" w14:textId="77777777" w:rsidTr="00857401">
        <w:trPr>
          <w:cnfStyle w:val="000000100000" w:firstRow="0" w:lastRow="0" w:firstColumn="0" w:lastColumn="0" w:oddVBand="0" w:evenVBand="0" w:oddHBand="1" w:evenHBand="0" w:firstRowFirstColumn="0" w:firstRowLastColumn="0" w:lastRowFirstColumn="0" w:lastRowLastColumn="0"/>
          <w:cantSplit/>
          <w:ins w:id="669" w:author="Bonnie Jonkman" w:date="2016-03-25T22:06:00Z"/>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ins w:id="670" w:author="Bonnie Jonkman" w:date="2016-03-25T22:06:00Z"/>
                <w:sz w:val="20"/>
                <w:szCs w:val="20"/>
              </w:rPr>
            </w:pPr>
            <w:ins w:id="671" w:author="Bonnie Jonkman" w:date="2016-03-25T22:06:00Z">
              <w:r w:rsidRPr="00857401">
                <w:rPr>
                  <w:sz w:val="20"/>
                  <w:szCs w:val="20"/>
                </w:rPr>
                <w:t>BD_DistrLoad</w:t>
              </w:r>
            </w:ins>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72" w:author="Bonnie Jonkman" w:date="2016-03-25T22:06:00Z"/>
                <w:sz w:val="20"/>
                <w:szCs w:val="20"/>
              </w:rPr>
            </w:pPr>
            <w:ins w:id="673" w:author="Bonnie Jonkman" w:date="2016-03-25T22:12:00Z">
              <w:r>
                <w:rPr>
                  <w:sz w:val="20"/>
                  <w:szCs w:val="20"/>
                </w:rPr>
                <w:t>Line2</w:t>
              </w:r>
            </w:ins>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674" w:author="Bonnie Jonkman" w:date="2016-03-25T22:06:00Z"/>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75" w:author="Bonnie Jonkman" w:date="2016-03-25T22:06:00Z"/>
                <w:sz w:val="20"/>
                <w:szCs w:val="20"/>
              </w:rPr>
            </w:pPr>
            <w:ins w:id="676" w:author="Bonnie Jonkman" w:date="2016-03-25T22:15:00Z">
              <w:r>
                <w:rPr>
                  <w:sz w:val="20"/>
                  <w:szCs w:val="20"/>
                </w:rPr>
                <w:t>In</w:t>
              </w:r>
            </w:ins>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77" w:author="Bonnie Jonkman" w:date="2016-03-25T22:06:00Z"/>
                <w:sz w:val="20"/>
                <w:szCs w:val="20"/>
              </w:rPr>
            </w:pPr>
            <w:ins w:id="678" w:author="Bonnie Jonkman" w:date="2016-03-25T22:15:00Z">
              <w:r>
                <w:rPr>
                  <w:sz w:val="20"/>
                  <w:szCs w:val="20"/>
                </w:rPr>
                <w:t>In</w:t>
              </w:r>
            </w:ins>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79" w:author="Bonnie Jonkman" w:date="2016-03-25T22:06:00Z"/>
                <w:sz w:val="20"/>
                <w:szCs w:val="20"/>
              </w:rPr>
            </w:pPr>
            <w:ins w:id="680" w:author="Bonnie Jonkman" w:date="2016-03-25T22:15:00Z">
              <w:r>
                <w:rPr>
                  <w:sz w:val="20"/>
                  <w:szCs w:val="20"/>
                </w:rPr>
                <w:t>Out</w:t>
              </w:r>
            </w:ins>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81" w:author="Bonnie Jonkman" w:date="2016-03-25T22:06:00Z"/>
                <w:sz w:val="20"/>
                <w:szCs w:val="20"/>
              </w:rPr>
            </w:pPr>
            <w:ins w:id="682" w:author="Bonnie Jonkman" w:date="2016-03-25T22:15:00Z">
              <w:r>
                <w:rPr>
                  <w:sz w:val="20"/>
                  <w:szCs w:val="20"/>
                </w:rPr>
                <w:t>Out</w:t>
              </w:r>
            </w:ins>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83" w:author="Bonnie Jonkman" w:date="2016-03-25T22:06:00Z"/>
                <w:sz w:val="20"/>
                <w:szCs w:val="20"/>
              </w:rPr>
            </w:pPr>
            <w:ins w:id="684" w:author="Bonnie Jonkman" w:date="2016-03-25T22:15:00Z">
              <w:r>
                <w:rPr>
                  <w:sz w:val="20"/>
                  <w:szCs w:val="20"/>
                </w:rPr>
                <w:t>Out</w:t>
              </w:r>
            </w:ins>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85" w:author="Bonnie Jonkman" w:date="2016-03-25T22:06:00Z"/>
                <w:sz w:val="20"/>
                <w:szCs w:val="20"/>
              </w:rPr>
            </w:pPr>
            <w:ins w:id="686" w:author="Bonnie Jonkman" w:date="2016-03-25T22:15:00Z">
              <w:r>
                <w:rPr>
                  <w:sz w:val="20"/>
                  <w:szCs w:val="20"/>
                </w:rPr>
                <w:t>Out</w:t>
              </w:r>
            </w:ins>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687" w:author="Bonnie Jonkman" w:date="2016-03-25T22:06:00Z"/>
                <w:sz w:val="20"/>
                <w:szCs w:val="20"/>
              </w:rPr>
            </w:pPr>
            <w:ins w:id="688" w:author="Bonnie Jonkman" w:date="2016-03-25T22:15:00Z">
              <w:r>
                <w:rPr>
                  <w:sz w:val="20"/>
                  <w:szCs w:val="20"/>
                </w:rPr>
                <w:t>Out</w:t>
              </w:r>
            </w:ins>
          </w:p>
        </w:tc>
      </w:tr>
      <w:tr w:rsidR="00375813" w14:paraId="28498569" w14:textId="77777777" w:rsidTr="00857401">
        <w:trPr>
          <w:cantSplit/>
          <w:ins w:id="689" w:author="Bonnie Jonkman" w:date="2016-03-25T22:15:00Z"/>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ins w:id="690" w:author="Bonnie Jonkman" w:date="2016-03-25T22:15:00Z"/>
                <w:sz w:val="20"/>
                <w:szCs w:val="20"/>
              </w:rPr>
            </w:pPr>
            <w:ins w:id="691" w:author="Bonnie Jonkman" w:date="2016-03-25T22:15:00Z">
              <w:r w:rsidRPr="00857401">
                <w:rPr>
                  <w:sz w:val="20"/>
                  <w:szCs w:val="20"/>
                </w:rPr>
                <w:t>BD_ReactionForce_RootMotion</w:t>
              </w:r>
            </w:ins>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92" w:author="Bonnie Jonkman" w:date="2016-03-25T22:15:00Z"/>
                <w:sz w:val="20"/>
                <w:szCs w:val="20"/>
              </w:rPr>
            </w:pPr>
            <w:ins w:id="693" w:author="Bonnie Jonkman" w:date="2016-03-25T22:17:00Z">
              <w:r>
                <w:rPr>
                  <w:sz w:val="20"/>
                  <w:szCs w:val="20"/>
                </w:rPr>
                <w:t>Point</w:t>
              </w:r>
            </w:ins>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ins w:id="694" w:author="Bonnie Jonkman" w:date="2016-03-25T22:15:00Z"/>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95" w:author="Bonnie Jonkman" w:date="2016-03-25T22:15:00Z"/>
                <w:sz w:val="20"/>
                <w:szCs w:val="20"/>
              </w:rPr>
            </w:pPr>
            <w:ins w:id="696" w:author="Bonnie Jonkman" w:date="2016-03-25T22:16:00Z">
              <w:r>
                <w:rPr>
                  <w:sz w:val="20"/>
                  <w:szCs w:val="20"/>
                </w:rPr>
                <w:t>Out</w:t>
              </w:r>
            </w:ins>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97" w:author="Bonnie Jonkman" w:date="2016-03-25T22:15:00Z"/>
                <w:sz w:val="20"/>
                <w:szCs w:val="20"/>
              </w:rPr>
            </w:pPr>
            <w:ins w:id="698" w:author="Bonnie Jonkman" w:date="2016-03-25T22:16:00Z">
              <w:r>
                <w:rPr>
                  <w:sz w:val="20"/>
                  <w:szCs w:val="20"/>
                </w:rPr>
                <w:t>Out</w:t>
              </w:r>
            </w:ins>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699" w:author="Bonnie Jonkman" w:date="2016-03-25T22:15:00Z"/>
                <w:sz w:val="20"/>
                <w:szCs w:val="20"/>
              </w:rPr>
            </w:pPr>
            <w:ins w:id="700" w:author="Bonnie Jonkman" w:date="2016-03-25T22:16:00Z">
              <w:r>
                <w:rPr>
                  <w:sz w:val="20"/>
                  <w:szCs w:val="20"/>
                </w:rPr>
                <w:t>In</w:t>
              </w:r>
            </w:ins>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701" w:author="Bonnie Jonkman" w:date="2016-03-25T22:15:00Z"/>
                <w:sz w:val="20"/>
                <w:szCs w:val="20"/>
              </w:rPr>
            </w:pPr>
            <w:ins w:id="702" w:author="Bonnie Jonkman" w:date="2016-03-25T22:16:00Z">
              <w:r>
                <w:rPr>
                  <w:sz w:val="20"/>
                  <w:szCs w:val="20"/>
                </w:rPr>
                <w:t>In</w:t>
              </w:r>
            </w:ins>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703" w:author="Bonnie Jonkman" w:date="2016-03-25T22:15:00Z"/>
                <w:sz w:val="20"/>
                <w:szCs w:val="20"/>
              </w:rPr>
            </w:pPr>
            <w:ins w:id="704" w:author="Bonnie Jonkman" w:date="2016-03-25T22:16:00Z">
              <w:r>
                <w:rPr>
                  <w:sz w:val="20"/>
                  <w:szCs w:val="20"/>
                </w:rPr>
                <w:t>In</w:t>
              </w:r>
            </w:ins>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705" w:author="Bonnie Jonkman" w:date="2016-03-25T22:15:00Z"/>
                <w:sz w:val="20"/>
                <w:szCs w:val="20"/>
              </w:rPr>
            </w:pPr>
            <w:ins w:id="706" w:author="Bonnie Jonkman" w:date="2016-03-25T22:16:00Z">
              <w:r>
                <w:rPr>
                  <w:sz w:val="20"/>
                  <w:szCs w:val="20"/>
                </w:rPr>
                <w:t>In</w:t>
              </w:r>
            </w:ins>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707" w:author="Bonnie Jonkman" w:date="2016-03-25T22:15:00Z"/>
                <w:sz w:val="20"/>
                <w:szCs w:val="20"/>
              </w:rPr>
            </w:pPr>
            <w:ins w:id="708" w:author="Bonnie Jonkman" w:date="2016-03-25T22:16:00Z">
              <w:r>
                <w:rPr>
                  <w:sz w:val="20"/>
                  <w:szCs w:val="20"/>
                </w:rPr>
                <w:t>In</w:t>
              </w:r>
            </w:ins>
          </w:p>
        </w:tc>
      </w:tr>
      <w:tr w:rsidR="007A517E" w14:paraId="78EA8355" w14:textId="77777777" w:rsidTr="00857401">
        <w:trPr>
          <w:cnfStyle w:val="000000100000" w:firstRow="0" w:lastRow="0" w:firstColumn="0" w:lastColumn="0" w:oddVBand="0" w:evenVBand="0" w:oddHBand="1" w:evenHBand="0" w:firstRowFirstColumn="0" w:firstRowLastColumn="0" w:lastRowFirstColumn="0" w:lastRowLastColumn="0"/>
          <w:cantSplit/>
          <w:ins w:id="709" w:author="Bonnie Jonkman" w:date="2016-03-25T22:24: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64A78B6" w:rsidR="007A517E" w:rsidRPr="000F5694" w:rsidRDefault="007A517E" w:rsidP="0044241D">
            <w:pPr>
              <w:rPr>
                <w:ins w:id="710" w:author="Bonnie Jonkman" w:date="2016-03-25T22:24:00Z"/>
                <w:sz w:val="20"/>
                <w:szCs w:val="20"/>
              </w:rPr>
            </w:pPr>
            <w:ins w:id="711" w:author="Bonnie Jonkman" w:date="2016-03-25T22:24:00Z">
              <w:r>
                <w:rPr>
                  <w:sz w:val="20"/>
                  <w:szCs w:val="20"/>
                </w:rPr>
                <w:t xml:space="preserve">ServoDyn </w:t>
              </w:r>
            </w:ins>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2" w:author="Bonnie Jonkman" w:date="2016-03-25T22:24:00Z"/>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3" w:author="Bonnie Jonkman" w:date="2016-03-25T22:24:00Z"/>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4" w:author="Bonnie Jonkman" w:date="2016-03-25T22:24:00Z"/>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5" w:author="Bonnie Jonkman" w:date="2016-03-25T22:24:00Z"/>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6" w:author="Bonnie Jonkman" w:date="2016-03-25T22:24:00Z"/>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7" w:author="Bonnie Jonkman" w:date="2016-03-25T22:24:00Z"/>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8" w:author="Bonnie Jonkman" w:date="2016-03-25T22:24:00Z"/>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19" w:author="Bonnie Jonkman" w:date="2016-03-25T22:24:00Z"/>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20" w:author="Bonnie Jonkman" w:date="2016-03-25T22:24:00Z"/>
                <w:sz w:val="20"/>
                <w:szCs w:val="20"/>
              </w:rPr>
            </w:pPr>
          </w:p>
        </w:tc>
      </w:tr>
      <w:tr w:rsidR="00E40ED8" w14:paraId="5D00654A" w14:textId="77777777" w:rsidTr="00857401">
        <w:trPr>
          <w:cantSplit/>
          <w:ins w:id="721" w:author="Bonnie Jonkman" w:date="2016-03-25T22:24:00Z"/>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ins w:id="722" w:author="Bonnie Jonkman" w:date="2016-03-25T22:24:00Z"/>
                <w:sz w:val="20"/>
                <w:szCs w:val="20"/>
              </w:rPr>
            </w:pPr>
            <w:ins w:id="723" w:author="Bonnie Jonkman" w:date="2016-03-25T22:25:00Z">
              <w:r w:rsidRPr="00857401">
                <w:rPr>
                  <w:sz w:val="20"/>
                  <w:szCs w:val="20"/>
                </w:rPr>
                <w:t>SrvD_NTMD</w:t>
              </w:r>
            </w:ins>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24" w:author="Bonnie Jonkman" w:date="2016-03-25T22:24:00Z"/>
                <w:sz w:val="20"/>
                <w:szCs w:val="20"/>
              </w:rPr>
            </w:pPr>
            <w:ins w:id="725" w:author="Bonnie Jonkman" w:date="2016-03-25T22:26:00Z">
              <w:r>
                <w:rPr>
                  <w:sz w:val="20"/>
                  <w:szCs w:val="20"/>
                </w:rPr>
                <w:t>Point</w:t>
              </w:r>
            </w:ins>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26" w:author="Bonnie Jonkman" w:date="2016-03-25T22:24:00Z"/>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27" w:author="Bonnie Jonkman" w:date="2016-03-25T22:24:00Z"/>
                <w:sz w:val="20"/>
                <w:szCs w:val="20"/>
              </w:rPr>
            </w:pPr>
            <w:ins w:id="728" w:author="Bonnie Jonkman" w:date="2016-03-25T22:25:00Z">
              <w:r>
                <w:rPr>
                  <w:sz w:val="20"/>
                  <w:szCs w:val="20"/>
                </w:rPr>
                <w:t>Out</w:t>
              </w:r>
            </w:ins>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29" w:author="Bonnie Jonkman" w:date="2016-03-25T22:24:00Z"/>
                <w:sz w:val="20"/>
                <w:szCs w:val="20"/>
              </w:rPr>
            </w:pPr>
            <w:ins w:id="730" w:author="Bonnie Jonkman" w:date="2016-03-25T22:25:00Z">
              <w:r>
                <w:rPr>
                  <w:sz w:val="20"/>
                  <w:szCs w:val="20"/>
                </w:rPr>
                <w:t>Out</w:t>
              </w:r>
            </w:ins>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31" w:author="Bonnie Jonkman" w:date="2016-03-25T22:24:00Z"/>
                <w:sz w:val="20"/>
                <w:szCs w:val="20"/>
              </w:rPr>
            </w:pPr>
            <w:ins w:id="732" w:author="Bonnie Jonkman" w:date="2016-03-25T22:25:00Z">
              <w:r>
                <w:rPr>
                  <w:sz w:val="20"/>
                  <w:szCs w:val="20"/>
                </w:rPr>
                <w:t>In</w:t>
              </w:r>
            </w:ins>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33" w:author="Bonnie Jonkman" w:date="2016-03-25T22:24:00Z"/>
                <w:sz w:val="20"/>
                <w:szCs w:val="20"/>
              </w:rPr>
            </w:pPr>
            <w:ins w:id="734" w:author="Bonnie Jonkman" w:date="2016-03-25T22:25:00Z">
              <w:r>
                <w:rPr>
                  <w:sz w:val="20"/>
                  <w:szCs w:val="20"/>
                </w:rPr>
                <w:t>In</w:t>
              </w:r>
            </w:ins>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35" w:author="Bonnie Jonkman" w:date="2016-03-25T22:24:00Z"/>
                <w:sz w:val="20"/>
                <w:szCs w:val="20"/>
              </w:rPr>
            </w:pPr>
            <w:ins w:id="736" w:author="Bonnie Jonkman" w:date="2016-03-25T22:25:00Z">
              <w:r>
                <w:rPr>
                  <w:sz w:val="20"/>
                  <w:szCs w:val="20"/>
                </w:rPr>
                <w:t>In</w:t>
              </w:r>
            </w:ins>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37" w:author="Bonnie Jonkman" w:date="2016-03-25T22:24:00Z"/>
                <w:sz w:val="20"/>
                <w:szCs w:val="20"/>
              </w:rPr>
            </w:pPr>
            <w:ins w:id="738" w:author="Bonnie Jonkman" w:date="2016-03-25T22:25:00Z">
              <w:r>
                <w:rPr>
                  <w:sz w:val="20"/>
                  <w:szCs w:val="20"/>
                </w:rPr>
                <w:t>In</w:t>
              </w:r>
            </w:ins>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39" w:author="Bonnie Jonkman" w:date="2016-03-25T22:24:00Z"/>
                <w:sz w:val="20"/>
                <w:szCs w:val="20"/>
              </w:rPr>
            </w:pPr>
            <w:ins w:id="740" w:author="Bonnie Jonkman" w:date="2016-03-25T22:25:00Z">
              <w:r>
                <w:rPr>
                  <w:sz w:val="20"/>
                  <w:szCs w:val="20"/>
                </w:rPr>
                <w:t>In</w:t>
              </w:r>
            </w:ins>
          </w:p>
        </w:tc>
      </w:tr>
      <w:tr w:rsidR="00E40ED8" w14:paraId="0388BA1F" w14:textId="77777777" w:rsidTr="00857401">
        <w:trPr>
          <w:cnfStyle w:val="000000100000" w:firstRow="0" w:lastRow="0" w:firstColumn="0" w:lastColumn="0" w:oddVBand="0" w:evenVBand="0" w:oddHBand="1" w:evenHBand="0" w:firstRowFirstColumn="0" w:firstRowLastColumn="0" w:lastRowFirstColumn="0" w:lastRowLastColumn="0"/>
          <w:cantSplit/>
          <w:ins w:id="741" w:author="Bonnie Jonkman" w:date="2016-03-25T22:25:00Z"/>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ins w:id="742" w:author="Bonnie Jonkman" w:date="2016-03-25T22:25:00Z"/>
                <w:sz w:val="20"/>
                <w:szCs w:val="20"/>
              </w:rPr>
            </w:pPr>
            <w:ins w:id="743" w:author="Bonnie Jonkman" w:date="2016-03-25T22:26:00Z">
              <w:r w:rsidRPr="000F5694">
                <w:rPr>
                  <w:sz w:val="20"/>
                  <w:szCs w:val="20"/>
                </w:rPr>
                <w:t>SrvD_</w:t>
              </w:r>
              <w:r>
                <w:rPr>
                  <w:sz w:val="20"/>
                  <w:szCs w:val="20"/>
                </w:rPr>
                <w:t>T</w:t>
              </w:r>
              <w:r w:rsidRPr="000F5694">
                <w:rPr>
                  <w:sz w:val="20"/>
                  <w:szCs w:val="20"/>
                </w:rPr>
                <w:t>TMD</w:t>
              </w:r>
            </w:ins>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44" w:author="Bonnie Jonkman" w:date="2016-03-25T22:25:00Z"/>
                <w:sz w:val="20"/>
                <w:szCs w:val="20"/>
              </w:rPr>
            </w:pPr>
            <w:ins w:id="745" w:author="Bonnie Jonkman" w:date="2016-03-25T22:26:00Z">
              <w:r>
                <w:rPr>
                  <w:sz w:val="20"/>
                  <w:szCs w:val="20"/>
                </w:rPr>
                <w:t>Point</w:t>
              </w:r>
            </w:ins>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46" w:author="Bonnie Jonkman" w:date="2016-03-25T22:25:00Z"/>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47" w:author="Bonnie Jonkman" w:date="2016-03-25T22:25:00Z"/>
                <w:sz w:val="20"/>
                <w:szCs w:val="20"/>
              </w:rPr>
            </w:pPr>
            <w:ins w:id="748" w:author="Bonnie Jonkman" w:date="2016-03-25T22:26:00Z">
              <w:r>
                <w:rPr>
                  <w:sz w:val="20"/>
                  <w:szCs w:val="20"/>
                </w:rPr>
                <w:t>Out</w:t>
              </w:r>
            </w:ins>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49" w:author="Bonnie Jonkman" w:date="2016-03-25T22:25:00Z"/>
                <w:sz w:val="20"/>
                <w:szCs w:val="20"/>
              </w:rPr>
            </w:pPr>
            <w:ins w:id="750" w:author="Bonnie Jonkman" w:date="2016-03-25T22:26:00Z">
              <w:r>
                <w:rPr>
                  <w:sz w:val="20"/>
                  <w:szCs w:val="20"/>
                </w:rPr>
                <w:t>Out</w:t>
              </w:r>
            </w:ins>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51" w:author="Bonnie Jonkman" w:date="2016-03-25T22:25:00Z"/>
                <w:sz w:val="20"/>
                <w:szCs w:val="20"/>
              </w:rPr>
            </w:pPr>
            <w:ins w:id="752" w:author="Bonnie Jonkman" w:date="2016-03-25T22:26:00Z">
              <w:r>
                <w:rPr>
                  <w:sz w:val="20"/>
                  <w:szCs w:val="20"/>
                </w:rPr>
                <w:t>In</w:t>
              </w:r>
            </w:ins>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53" w:author="Bonnie Jonkman" w:date="2016-03-25T22:25:00Z"/>
                <w:sz w:val="20"/>
                <w:szCs w:val="20"/>
              </w:rPr>
            </w:pPr>
            <w:ins w:id="754" w:author="Bonnie Jonkman" w:date="2016-03-25T22:26:00Z">
              <w:r>
                <w:rPr>
                  <w:sz w:val="20"/>
                  <w:szCs w:val="20"/>
                </w:rPr>
                <w:t>In</w:t>
              </w:r>
            </w:ins>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55" w:author="Bonnie Jonkman" w:date="2016-03-25T22:25:00Z"/>
                <w:sz w:val="20"/>
                <w:szCs w:val="20"/>
              </w:rPr>
            </w:pPr>
            <w:ins w:id="756" w:author="Bonnie Jonkman" w:date="2016-03-25T22:26:00Z">
              <w:r>
                <w:rPr>
                  <w:sz w:val="20"/>
                  <w:szCs w:val="20"/>
                </w:rPr>
                <w:t>In</w:t>
              </w:r>
            </w:ins>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57" w:author="Bonnie Jonkman" w:date="2016-03-25T22:25:00Z"/>
                <w:sz w:val="20"/>
                <w:szCs w:val="20"/>
              </w:rPr>
            </w:pPr>
            <w:ins w:id="758" w:author="Bonnie Jonkman" w:date="2016-03-25T22:26:00Z">
              <w:r>
                <w:rPr>
                  <w:sz w:val="20"/>
                  <w:szCs w:val="20"/>
                </w:rPr>
                <w:t>In</w:t>
              </w:r>
            </w:ins>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59" w:author="Bonnie Jonkman" w:date="2016-03-25T22:25:00Z"/>
                <w:sz w:val="20"/>
                <w:szCs w:val="20"/>
              </w:rPr>
            </w:pPr>
            <w:ins w:id="760" w:author="Bonnie Jonkman" w:date="2016-03-25T22:26:00Z">
              <w:r>
                <w:rPr>
                  <w:sz w:val="20"/>
                  <w:szCs w:val="20"/>
                </w:rPr>
                <w:t>In</w:t>
              </w:r>
            </w:ins>
          </w:p>
        </w:tc>
      </w:tr>
      <w:tr w:rsidR="007A517E" w14:paraId="1701C401" w14:textId="77777777" w:rsidTr="00857401">
        <w:trPr>
          <w:cantSplit/>
          <w:ins w:id="761" w:author="Bonnie Jonkman" w:date="2016-03-25T22:21: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67A5367A" w:rsidR="007A517E" w:rsidRPr="000F5694" w:rsidRDefault="007A517E" w:rsidP="0044241D">
            <w:pPr>
              <w:rPr>
                <w:ins w:id="762" w:author="Bonnie Jonkman" w:date="2016-03-25T22:21:00Z"/>
                <w:sz w:val="20"/>
                <w:szCs w:val="20"/>
              </w:rPr>
            </w:pPr>
            <w:ins w:id="763" w:author="Bonnie Jonkman" w:date="2016-03-25T22:22:00Z">
              <w:r>
                <w:rPr>
                  <w:sz w:val="20"/>
                  <w:szCs w:val="20"/>
                </w:rPr>
                <w:t>AeroDyn</w:t>
              </w:r>
            </w:ins>
            <w:ins w:id="764" w:author="Bonnie Jonkman" w:date="2016-03-25T22:21:00Z">
              <w:r>
                <w:rPr>
                  <w:sz w:val="20"/>
                  <w:szCs w:val="20"/>
                </w:rPr>
                <w:t xml:space="preserve"> </w:t>
              </w:r>
            </w:ins>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65" w:author="Bonnie Jonkman" w:date="2016-03-25T22:21:00Z"/>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66" w:author="Bonnie Jonkman" w:date="2016-03-25T22:21:00Z"/>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67" w:author="Bonnie Jonkman" w:date="2016-03-25T22:21:00Z"/>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68" w:author="Bonnie Jonkman" w:date="2016-03-25T22:21:00Z"/>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69" w:author="Bonnie Jonkman" w:date="2016-03-25T22:21:00Z"/>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0" w:author="Bonnie Jonkman" w:date="2016-03-25T22:21:00Z"/>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1" w:author="Bonnie Jonkman" w:date="2016-03-25T22:21:00Z"/>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2" w:author="Bonnie Jonkman" w:date="2016-03-25T22:21:00Z"/>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3" w:author="Bonnie Jonkman" w:date="2016-03-25T22:21:00Z"/>
                <w:sz w:val="20"/>
                <w:szCs w:val="20"/>
              </w:rPr>
            </w:pPr>
          </w:p>
        </w:tc>
      </w:tr>
      <w:tr w:rsidR="00E40ED8" w14:paraId="788D20F2" w14:textId="77777777" w:rsidTr="00857401">
        <w:trPr>
          <w:cnfStyle w:val="000000100000" w:firstRow="0" w:lastRow="0" w:firstColumn="0" w:lastColumn="0" w:oddVBand="0" w:evenVBand="0" w:oddHBand="1" w:evenHBand="0" w:firstRowFirstColumn="0" w:firstRowLastColumn="0" w:lastRowFirstColumn="0" w:lastRowLastColumn="0"/>
          <w:cantSplit/>
          <w:ins w:id="774" w:author="Bonnie Jonkman" w:date="2016-03-25T22:22:00Z"/>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ins w:id="775" w:author="Bonnie Jonkman" w:date="2016-03-25T22:22:00Z"/>
                <w:sz w:val="20"/>
                <w:szCs w:val="20"/>
              </w:rPr>
            </w:pPr>
            <w:ins w:id="776" w:author="Bonnie Jonkman" w:date="2016-03-25T22:22:00Z">
              <w:r w:rsidRPr="000F5694">
                <w:rPr>
                  <w:sz w:val="20"/>
                  <w:szCs w:val="20"/>
                </w:rPr>
                <w:t>AD_Blade</w:t>
              </w:r>
            </w:ins>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77" w:author="Bonnie Jonkman" w:date="2016-03-25T22:22:00Z"/>
                <w:sz w:val="20"/>
                <w:szCs w:val="20"/>
              </w:rPr>
            </w:pPr>
            <w:ins w:id="778" w:author="Bonnie Jonkman" w:date="2016-03-25T22:22:00Z">
              <w:r w:rsidRPr="000F5694">
                <w:rPr>
                  <w:sz w:val="20"/>
                  <w:szCs w:val="20"/>
                </w:rPr>
                <w:t>Line2</w:t>
              </w:r>
            </w:ins>
          </w:p>
        </w:tc>
        <w:tc>
          <w:tcPr>
            <w:tcW w:w="902" w:type="pct"/>
          </w:tcPr>
          <w:p w14:paraId="0D99328E" w14:textId="0E72347D"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ins w:id="779" w:author="Bonnie Jonkman" w:date="2016-03-25T22:22:00Z"/>
                <w:sz w:val="20"/>
                <w:szCs w:val="20"/>
              </w:rPr>
            </w:pPr>
            <w:ins w:id="780" w:author="Bonnie Jonkman" w:date="2016-03-30T17:28:00Z">
              <w:r>
                <w:rPr>
                  <w:sz w:val="20"/>
                  <w:szCs w:val="20"/>
                </w:rPr>
                <w:sym w:font="Wingdings" w:char="F0FC"/>
              </w:r>
            </w:ins>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81" w:author="Bonnie Jonkman" w:date="2016-03-25T22:22:00Z"/>
                <w:sz w:val="20"/>
                <w:szCs w:val="20"/>
              </w:rPr>
            </w:pPr>
            <w:ins w:id="782" w:author="Bonnie Jonkman" w:date="2016-03-25T22:22:00Z">
              <w:r w:rsidRPr="000F5694">
                <w:rPr>
                  <w:sz w:val="20"/>
                  <w:szCs w:val="20"/>
                </w:rPr>
                <w:t>Out</w:t>
              </w:r>
            </w:ins>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83" w:author="Bonnie Jonkman" w:date="2016-03-25T22:22:00Z"/>
                <w:sz w:val="20"/>
                <w:szCs w:val="20"/>
              </w:rPr>
            </w:pPr>
            <w:ins w:id="784" w:author="Bonnie Jonkman" w:date="2016-03-25T22:22:00Z">
              <w:r w:rsidRPr="000F5694">
                <w:rPr>
                  <w:sz w:val="20"/>
                  <w:szCs w:val="20"/>
                </w:rPr>
                <w:t>Out</w:t>
              </w:r>
            </w:ins>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85" w:author="Bonnie Jonkman" w:date="2016-03-25T22:22:00Z"/>
                <w:sz w:val="20"/>
                <w:szCs w:val="20"/>
              </w:rPr>
            </w:pPr>
            <w:ins w:id="786" w:author="Bonnie Jonkman" w:date="2016-03-25T22:22:00Z">
              <w:r w:rsidRPr="000F5694">
                <w:rPr>
                  <w:sz w:val="20"/>
                  <w:szCs w:val="20"/>
                </w:rPr>
                <w:t>In</w:t>
              </w:r>
            </w:ins>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87" w:author="Bonnie Jonkman" w:date="2016-03-25T22:22:00Z"/>
                <w:sz w:val="20"/>
                <w:szCs w:val="20"/>
              </w:rPr>
            </w:pPr>
            <w:ins w:id="788" w:author="Bonnie Jonkman" w:date="2016-03-25T22:22:00Z">
              <w:r w:rsidRPr="000F5694">
                <w:rPr>
                  <w:sz w:val="20"/>
                  <w:szCs w:val="20"/>
                </w:rPr>
                <w:t>In</w:t>
              </w:r>
            </w:ins>
          </w:p>
        </w:tc>
        <w:tc>
          <w:tcPr>
            <w:tcW w:w="308" w:type="pct"/>
          </w:tcPr>
          <w:p w14:paraId="5CBE7AA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89" w:author="Bonnie Jonkman" w:date="2016-03-25T22:22:00Z"/>
                <w:sz w:val="20"/>
                <w:szCs w:val="20"/>
              </w:rPr>
            </w:pPr>
            <w:ins w:id="790" w:author="Bonnie Jonkman" w:date="2016-03-25T22:22:00Z">
              <w:r w:rsidRPr="000F5694">
                <w:rPr>
                  <w:sz w:val="20"/>
                  <w:szCs w:val="20"/>
                </w:rPr>
                <w:t>In</w:t>
              </w:r>
            </w:ins>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ins w:id="791" w:author="Bonnie Jonkman" w:date="2016-03-25T22:22:00Z"/>
                <w:sz w:val="20"/>
                <w:szCs w:val="20"/>
              </w:rPr>
            </w:pPr>
            <w:ins w:id="792" w:author="Bonnie Jonkman" w:date="2016-03-25T22:22:00Z">
              <w:r w:rsidRPr="000F5694">
                <w:rPr>
                  <w:sz w:val="20"/>
                  <w:szCs w:val="20"/>
                </w:rPr>
                <w:t>In</w:t>
              </w:r>
            </w:ins>
            <w:ins w:id="793" w:author="Bonnie Jonkman" w:date="2016-03-30T20:37: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794" w:author="Bonnie Jonkman" w:date="2016-03-30T20:37: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95" w:author="Bonnie Jonkman" w:date="2016-03-25T22:22:00Z"/>
                <w:sz w:val="20"/>
                <w:szCs w:val="20"/>
              </w:rPr>
            </w:pPr>
          </w:p>
        </w:tc>
      </w:tr>
      <w:tr w:rsidR="00375813" w14:paraId="521122C8" w14:textId="77777777" w:rsidTr="00857401">
        <w:trPr>
          <w:cantSplit/>
          <w:ins w:id="796" w:author="Bonnie Jonkman" w:date="2016-03-25T22:20:00Z"/>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ins w:id="797" w:author="Bonnie Jonkman" w:date="2016-03-25T22:20:00Z"/>
                <w:sz w:val="20"/>
                <w:szCs w:val="20"/>
              </w:rPr>
            </w:pPr>
            <w:ins w:id="798" w:author="Bonnie Jonkman" w:date="2016-03-25T22:27:00Z">
              <w:r w:rsidRPr="00857401">
                <w:rPr>
                  <w:sz w:val="20"/>
                  <w:szCs w:val="20"/>
                </w:rPr>
                <w:t>AD_BladeRootMotion</w:t>
              </w:r>
            </w:ins>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799" w:author="Bonnie Jonkman" w:date="2016-03-25T22:20:00Z"/>
                <w:sz w:val="20"/>
                <w:szCs w:val="20"/>
              </w:rPr>
            </w:pPr>
            <w:ins w:id="800" w:author="Bonnie Jonkman" w:date="2016-03-25T22:27:00Z">
              <w:r>
                <w:rPr>
                  <w:sz w:val="20"/>
                  <w:szCs w:val="20"/>
                </w:rPr>
                <w:t>Point</w:t>
              </w:r>
            </w:ins>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01" w:author="Bonnie Jonkman" w:date="2016-03-25T22:20:00Z"/>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02" w:author="Bonnie Jonkman" w:date="2016-03-25T22:20:00Z"/>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03" w:author="Bonnie Jonkman" w:date="2016-03-25T22:20:00Z"/>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04" w:author="Bonnie Jonkman" w:date="2016-03-25T22:20:00Z"/>
                <w:sz w:val="20"/>
                <w:szCs w:val="20"/>
              </w:rPr>
            </w:pPr>
            <w:ins w:id="805" w:author="Bonnie Jonkman" w:date="2016-03-25T22:27:00Z">
              <w:r>
                <w:rPr>
                  <w:sz w:val="20"/>
                  <w:szCs w:val="20"/>
                </w:rPr>
                <w:t>In</w:t>
              </w:r>
            </w:ins>
          </w:p>
        </w:tc>
        <w:tc>
          <w:tcPr>
            <w:tcW w:w="308" w:type="pct"/>
          </w:tcPr>
          <w:p w14:paraId="088394D9" w14:textId="578A795E"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06" w:author="Bonnie Jonkman" w:date="2016-03-25T22:20:00Z"/>
                <w:sz w:val="20"/>
                <w:szCs w:val="20"/>
              </w:rPr>
            </w:pPr>
            <w:ins w:id="807" w:author="Bonnie Jonkman" w:date="2016-03-25T22:27:00Z">
              <w:r>
                <w:rPr>
                  <w:sz w:val="20"/>
                  <w:szCs w:val="20"/>
                </w:rPr>
                <w:t>In</w:t>
              </w:r>
            </w:ins>
          </w:p>
        </w:tc>
        <w:tc>
          <w:tcPr>
            <w:tcW w:w="308" w:type="pct"/>
          </w:tcPr>
          <w:p w14:paraId="3AF202D4" w14:textId="765EFF96"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08" w:author="Bonnie Jonkman" w:date="2016-03-25T22:20:00Z"/>
                <w:sz w:val="20"/>
                <w:szCs w:val="20"/>
              </w:rPr>
            </w:pPr>
            <w:ins w:id="809" w:author="Bonnie Jonkman" w:date="2016-03-25T22:27:00Z">
              <w:r>
                <w:rPr>
                  <w:sz w:val="20"/>
                  <w:szCs w:val="20"/>
                </w:rPr>
                <w:t>In</w:t>
              </w:r>
            </w:ins>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ins w:id="810" w:author="Bonnie Jonkman" w:date="2016-03-25T22:20:00Z"/>
                <w:sz w:val="20"/>
                <w:szCs w:val="20"/>
              </w:rPr>
            </w:pPr>
            <w:ins w:id="811" w:author="Bonnie Jonkman" w:date="2016-03-25T22:27:00Z">
              <w:r>
                <w:rPr>
                  <w:sz w:val="20"/>
                  <w:szCs w:val="20"/>
                </w:rPr>
                <w:t>In</w:t>
              </w:r>
            </w:ins>
            <w:ins w:id="812" w:author="Bonnie Jonkman" w:date="2016-03-30T20:37: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813" w:author="Bonnie Jonkman" w:date="2016-03-30T20:37: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14" w:author="Bonnie Jonkman" w:date="2016-03-25T22:20:00Z"/>
                <w:sz w:val="20"/>
                <w:szCs w:val="20"/>
              </w:rPr>
            </w:pPr>
          </w:p>
        </w:tc>
      </w:tr>
      <w:tr w:rsidR="00F035CF" w14:paraId="37C32CB3" w14:textId="77777777" w:rsidTr="00857401">
        <w:trPr>
          <w:cnfStyle w:val="000000100000" w:firstRow="0" w:lastRow="0" w:firstColumn="0" w:lastColumn="0" w:oddVBand="0" w:evenVBand="0" w:oddHBand="1" w:evenHBand="0" w:firstRowFirstColumn="0" w:firstRowLastColumn="0" w:lastRowFirstColumn="0" w:lastRowLastColumn="0"/>
          <w:cantSplit/>
          <w:ins w:id="815" w:author="Bonnie Jonkman" w:date="2016-03-25T22:27:00Z"/>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ins w:id="816" w:author="Bonnie Jonkman" w:date="2016-03-25T22:27:00Z"/>
                <w:sz w:val="20"/>
                <w:szCs w:val="20"/>
              </w:rPr>
            </w:pPr>
            <w:ins w:id="817" w:author="Bonnie Jonkman" w:date="2016-03-25T22:27:00Z">
              <w:r w:rsidRPr="00857401">
                <w:rPr>
                  <w:sz w:val="20"/>
                  <w:szCs w:val="20"/>
                </w:rPr>
                <w:t>AD_HubMotion</w:t>
              </w:r>
            </w:ins>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18" w:author="Bonnie Jonkman" w:date="2016-03-25T22:27:00Z"/>
                <w:sz w:val="20"/>
                <w:szCs w:val="20"/>
              </w:rPr>
            </w:pPr>
            <w:ins w:id="819" w:author="Bonnie Jonkman" w:date="2016-03-25T22:28:00Z">
              <w:r>
                <w:rPr>
                  <w:sz w:val="20"/>
                  <w:szCs w:val="20"/>
                </w:rPr>
                <w:t>Point</w:t>
              </w:r>
            </w:ins>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0" w:author="Bonnie Jonkman" w:date="2016-03-25T22:27:00Z"/>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1" w:author="Bonnie Jonkman" w:date="2016-03-25T22:27:00Z"/>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2" w:author="Bonnie Jonkman" w:date="2016-03-25T22:27:00Z"/>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3" w:author="Bonnie Jonkman" w:date="2016-03-25T22:27:00Z"/>
                <w:sz w:val="20"/>
                <w:szCs w:val="20"/>
              </w:rPr>
            </w:pPr>
            <w:ins w:id="824" w:author="Bonnie Jonkman" w:date="2016-03-25T22:28:00Z">
              <w:r>
                <w:rPr>
                  <w:sz w:val="20"/>
                  <w:szCs w:val="20"/>
                </w:rPr>
                <w:t>In</w:t>
              </w:r>
            </w:ins>
          </w:p>
        </w:tc>
        <w:tc>
          <w:tcPr>
            <w:tcW w:w="308" w:type="pct"/>
          </w:tcPr>
          <w:p w14:paraId="0921C5B5" w14:textId="2C418DE8"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5" w:author="Bonnie Jonkman" w:date="2016-03-25T22:27:00Z"/>
                <w:sz w:val="20"/>
                <w:szCs w:val="20"/>
              </w:rPr>
            </w:pPr>
            <w:ins w:id="826" w:author="Bonnie Jonkman" w:date="2016-03-25T22:28:00Z">
              <w:r>
                <w:rPr>
                  <w:sz w:val="20"/>
                  <w:szCs w:val="20"/>
                </w:rPr>
                <w:t>In</w:t>
              </w:r>
            </w:ins>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7" w:author="Bonnie Jonkman" w:date="2016-03-25T22:27:00Z"/>
                <w:sz w:val="20"/>
                <w:szCs w:val="20"/>
              </w:rPr>
            </w:pPr>
            <w:ins w:id="828" w:author="Bonnie Jonkman" w:date="2016-03-25T22:28:00Z">
              <w:r>
                <w:rPr>
                  <w:sz w:val="20"/>
                  <w:szCs w:val="20"/>
                </w:rPr>
                <w:t>In</w:t>
              </w:r>
            </w:ins>
          </w:p>
        </w:tc>
        <w:tc>
          <w:tcPr>
            <w:tcW w:w="314" w:type="pct"/>
          </w:tcPr>
          <w:p w14:paraId="7464392B" w14:textId="69A51CB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29" w:author="Bonnie Jonkman" w:date="2016-03-25T22:27:00Z"/>
                <w:sz w:val="20"/>
                <w:szCs w:val="20"/>
              </w:rPr>
            </w:pPr>
            <w:ins w:id="830" w:author="Bonnie Jonkman" w:date="2016-03-25T22:28:00Z">
              <w:r>
                <w:rPr>
                  <w:sz w:val="20"/>
                  <w:szCs w:val="20"/>
                </w:rPr>
                <w:t>In</w:t>
              </w:r>
            </w:ins>
            <w:ins w:id="831" w:author="Bonnie Jonkman" w:date="2016-03-29T14:48:00Z">
              <w:r w:rsidR="00A9045E" w:rsidRPr="00C9486B">
                <w:rPr>
                  <w:sz w:val="20"/>
                  <w:szCs w:val="20"/>
                  <w:vertAlign w:val="superscript"/>
                </w:rPr>
                <w:fldChar w:fldCharType="begin"/>
              </w:r>
              <w:r w:rsidR="00A9045E" w:rsidRPr="00C9486B">
                <w:rPr>
                  <w:sz w:val="20"/>
                  <w:szCs w:val="20"/>
                  <w:vertAlign w:val="superscript"/>
                </w:rPr>
                <w:instrText xml:space="preserve"> NOTEREF _Ref447025512 \h </w:instrText>
              </w:r>
              <w:r w:rsidR="00A9045E">
                <w:rPr>
                  <w:sz w:val="20"/>
                  <w:szCs w:val="20"/>
                  <w:vertAlign w:val="superscript"/>
                </w:rPr>
                <w:instrText xml:space="preserve"> \* MERGEFORMAT </w:instrText>
              </w:r>
            </w:ins>
            <w:r w:rsidR="00A9045E" w:rsidRPr="00C9486B">
              <w:rPr>
                <w:sz w:val="20"/>
                <w:szCs w:val="20"/>
                <w:vertAlign w:val="superscript"/>
              </w:rPr>
            </w:r>
            <w:ins w:id="832" w:author="Bonnie Jonkman" w:date="2016-03-29T14:48:00Z">
              <w:r w:rsidR="00A9045E" w:rsidRPr="00C9486B">
                <w:rPr>
                  <w:sz w:val="20"/>
                  <w:szCs w:val="20"/>
                  <w:vertAlign w:val="superscript"/>
                </w:rPr>
                <w:fldChar w:fldCharType="separate"/>
              </w:r>
            </w:ins>
            <w:ins w:id="833" w:author="Bonnie Jonkman" w:date="2016-03-30T20:37: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834" w:author="Bonnie Jonkman" w:date="2016-03-30T20:37: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ins w:id="835" w:author="Bonnie Jonkman" w:date="2016-03-30T20:30:00Z">
              <w:r w:rsidR="006C3228">
                <w:rPr>
                  <w:b/>
                  <w:bCs/>
                  <w:sz w:val="20"/>
                  <w:szCs w:val="20"/>
                  <w:vertAlign w:val="superscript"/>
                </w:rPr>
                <w:t>.</w:t>
              </w:r>
            </w:ins>
            <w:ins w:id="836" w:author="Bonnie Jonkman" w:date="2016-03-29T14:48:00Z">
              <w:r w:rsidR="00A9045E" w:rsidRPr="00C9486B">
                <w:rPr>
                  <w:sz w:val="20"/>
                  <w:szCs w:val="20"/>
                  <w:vertAlign w:val="superscript"/>
                </w:rPr>
                <w:fldChar w:fldCharType="end"/>
              </w:r>
            </w:ins>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37" w:author="Bonnie Jonkman" w:date="2016-03-25T22:27:00Z"/>
                <w:sz w:val="20"/>
                <w:szCs w:val="20"/>
              </w:rPr>
            </w:pPr>
          </w:p>
        </w:tc>
      </w:tr>
      <w:tr w:rsidR="00F035CF" w14:paraId="3ED08789" w14:textId="77777777" w:rsidTr="00857401">
        <w:trPr>
          <w:cantSplit/>
          <w:ins w:id="838" w:author="Bonnie Jonkman" w:date="2016-03-25T22:27:00Z"/>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ins w:id="839" w:author="Bonnie Jonkman" w:date="2016-03-25T22:27:00Z"/>
                <w:sz w:val="20"/>
                <w:szCs w:val="20"/>
              </w:rPr>
            </w:pPr>
            <w:ins w:id="840" w:author="Bonnie Jonkman" w:date="2016-03-25T22:29:00Z">
              <w:r w:rsidRPr="00857401">
                <w:rPr>
                  <w:sz w:val="20"/>
                  <w:szCs w:val="20"/>
                </w:rPr>
                <w:t>AD_Tower</w:t>
              </w:r>
            </w:ins>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41" w:author="Bonnie Jonkman" w:date="2016-03-25T22:27:00Z"/>
                <w:sz w:val="20"/>
                <w:szCs w:val="20"/>
              </w:rPr>
            </w:pPr>
            <w:ins w:id="842" w:author="Bonnie Jonkman" w:date="2016-03-25T22:29:00Z">
              <w:r w:rsidRPr="000F5694">
                <w:rPr>
                  <w:sz w:val="20"/>
                  <w:szCs w:val="20"/>
                </w:rPr>
                <w:t>Line2</w:t>
              </w:r>
            </w:ins>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43" w:author="Bonnie Jonkman" w:date="2016-03-25T22:27:00Z"/>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44" w:author="Bonnie Jonkman" w:date="2016-03-25T22:27:00Z"/>
                <w:sz w:val="20"/>
                <w:szCs w:val="20"/>
              </w:rPr>
            </w:pPr>
            <w:ins w:id="845" w:author="Bonnie Jonkman" w:date="2016-03-25T22:29:00Z">
              <w:r w:rsidRPr="000F5694">
                <w:rPr>
                  <w:sz w:val="20"/>
                  <w:szCs w:val="20"/>
                </w:rPr>
                <w:t>Out</w:t>
              </w:r>
            </w:ins>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46" w:author="Bonnie Jonkman" w:date="2016-03-25T22:27:00Z"/>
                <w:sz w:val="20"/>
                <w:szCs w:val="20"/>
              </w:rPr>
            </w:pPr>
            <w:ins w:id="847" w:author="Bonnie Jonkman" w:date="2016-03-25T22:29:00Z">
              <w:r w:rsidRPr="000F5694">
                <w:rPr>
                  <w:sz w:val="20"/>
                  <w:szCs w:val="20"/>
                </w:rPr>
                <w:t>Out</w:t>
              </w:r>
            </w:ins>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48" w:author="Bonnie Jonkman" w:date="2016-03-25T22:27:00Z"/>
                <w:sz w:val="20"/>
                <w:szCs w:val="20"/>
              </w:rPr>
            </w:pPr>
            <w:ins w:id="849" w:author="Bonnie Jonkman" w:date="2016-03-25T22:29:00Z">
              <w:r w:rsidRPr="000F5694">
                <w:rPr>
                  <w:sz w:val="20"/>
                  <w:szCs w:val="20"/>
                </w:rPr>
                <w:t>In</w:t>
              </w:r>
            </w:ins>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50" w:author="Bonnie Jonkman" w:date="2016-03-25T22:27:00Z"/>
                <w:sz w:val="20"/>
                <w:szCs w:val="20"/>
              </w:rPr>
            </w:pPr>
            <w:ins w:id="851" w:author="Bonnie Jonkman" w:date="2016-03-25T22:29:00Z">
              <w:r w:rsidRPr="000F5694">
                <w:rPr>
                  <w:sz w:val="20"/>
                  <w:szCs w:val="20"/>
                </w:rPr>
                <w:t>In</w:t>
              </w:r>
            </w:ins>
          </w:p>
        </w:tc>
        <w:tc>
          <w:tcPr>
            <w:tcW w:w="308" w:type="pct"/>
          </w:tcPr>
          <w:p w14:paraId="702A8FB1" w14:textId="6DE9F753"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52" w:author="Bonnie Jonkman" w:date="2016-03-25T22:27:00Z"/>
                <w:sz w:val="20"/>
                <w:szCs w:val="20"/>
              </w:rPr>
            </w:pPr>
            <w:ins w:id="853" w:author="Bonnie Jonkman" w:date="2016-03-25T22:29:00Z">
              <w:r w:rsidRPr="000F5694">
                <w:rPr>
                  <w:sz w:val="20"/>
                  <w:szCs w:val="20"/>
                </w:rPr>
                <w:t>In</w:t>
              </w:r>
            </w:ins>
          </w:p>
        </w:tc>
        <w:tc>
          <w:tcPr>
            <w:tcW w:w="314" w:type="pct"/>
          </w:tcPr>
          <w:p w14:paraId="2BD75A69" w14:textId="0BC9DFF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54" w:author="Bonnie Jonkman" w:date="2016-03-25T22:27:00Z"/>
                <w:sz w:val="20"/>
                <w:szCs w:val="20"/>
              </w:rPr>
            </w:pPr>
            <w:ins w:id="855" w:author="Bonnie Jonkman" w:date="2016-03-25T22:29:00Z">
              <w:r w:rsidRPr="000F5694">
                <w:rPr>
                  <w:sz w:val="20"/>
                  <w:szCs w:val="20"/>
                </w:rPr>
                <w:t>In</w:t>
              </w:r>
            </w:ins>
            <w:ins w:id="856" w:author="Bonnie Jonkman" w:date="2016-03-29T14:47:00Z">
              <w:r w:rsidR="00A9045E" w:rsidRPr="00C9486B">
                <w:rPr>
                  <w:sz w:val="20"/>
                  <w:szCs w:val="20"/>
                  <w:vertAlign w:val="superscript"/>
                </w:rPr>
                <w:fldChar w:fldCharType="begin"/>
              </w:r>
              <w:r w:rsidR="00A9045E" w:rsidRPr="00C9486B">
                <w:rPr>
                  <w:sz w:val="20"/>
                  <w:szCs w:val="20"/>
                  <w:vertAlign w:val="superscript"/>
                </w:rPr>
                <w:instrText xml:space="preserve"> NOTEREF _Ref447025512 \h </w:instrText>
              </w:r>
              <w:r w:rsidR="00A9045E">
                <w:rPr>
                  <w:sz w:val="20"/>
                  <w:szCs w:val="20"/>
                  <w:vertAlign w:val="superscript"/>
                </w:rPr>
                <w:instrText xml:space="preserve"> \* MERGEFORMAT </w:instrText>
              </w:r>
            </w:ins>
            <w:r w:rsidR="00A9045E" w:rsidRPr="00C9486B">
              <w:rPr>
                <w:sz w:val="20"/>
                <w:szCs w:val="20"/>
                <w:vertAlign w:val="superscript"/>
              </w:rPr>
            </w:r>
            <w:ins w:id="857" w:author="Bonnie Jonkman" w:date="2016-03-29T14:47:00Z">
              <w:r w:rsidR="00A9045E" w:rsidRPr="00C9486B">
                <w:rPr>
                  <w:sz w:val="20"/>
                  <w:szCs w:val="20"/>
                  <w:vertAlign w:val="superscript"/>
                </w:rPr>
                <w:fldChar w:fldCharType="separate"/>
              </w:r>
            </w:ins>
            <w:ins w:id="858" w:author="Bonnie Jonkman" w:date="2016-03-30T20:37: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859" w:author="Bonnie Jonkman" w:date="2016-03-30T20:37: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ins w:id="860" w:author="Bonnie Jonkman" w:date="2016-03-30T20:30:00Z">
              <w:r w:rsidR="006C3228">
                <w:rPr>
                  <w:b/>
                  <w:bCs/>
                  <w:sz w:val="20"/>
                  <w:szCs w:val="20"/>
                  <w:vertAlign w:val="superscript"/>
                </w:rPr>
                <w:t>.</w:t>
              </w:r>
            </w:ins>
            <w:ins w:id="861" w:author="Bonnie Jonkman" w:date="2016-03-29T14:47:00Z">
              <w:r w:rsidR="00A9045E" w:rsidRPr="00C9486B">
                <w:rPr>
                  <w:sz w:val="20"/>
                  <w:szCs w:val="20"/>
                  <w:vertAlign w:val="superscript"/>
                </w:rPr>
                <w:fldChar w:fldCharType="end"/>
              </w:r>
            </w:ins>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862" w:author="Bonnie Jonkman" w:date="2016-03-25T22:27:00Z"/>
                <w:sz w:val="20"/>
                <w:szCs w:val="20"/>
              </w:rPr>
            </w:pPr>
          </w:p>
        </w:tc>
      </w:tr>
      <w:tr w:rsidR="00F035CF" w14:paraId="11D3C7F7" w14:textId="77777777" w:rsidTr="00857401">
        <w:trPr>
          <w:cnfStyle w:val="000000100000" w:firstRow="0" w:lastRow="0" w:firstColumn="0" w:lastColumn="0" w:oddVBand="0" w:evenVBand="0" w:oddHBand="1" w:evenHBand="0" w:firstRowFirstColumn="0" w:firstRowLastColumn="0" w:lastRowFirstColumn="0" w:lastRowLastColumn="0"/>
          <w:cantSplit/>
          <w:ins w:id="863" w:author="Bonnie Jonkman" w:date="2016-03-25T22:22: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ins w:id="864" w:author="Bonnie Jonkman" w:date="2016-03-25T22:22:00Z"/>
                <w:sz w:val="20"/>
                <w:szCs w:val="20"/>
              </w:rPr>
            </w:pPr>
            <w:ins w:id="865" w:author="Bonnie Jonkman" w:date="2016-03-25T22:22:00Z">
              <w:r>
                <w:rPr>
                  <w:sz w:val="20"/>
                  <w:szCs w:val="20"/>
                </w:rPr>
                <w:t xml:space="preserve">HydroDyn </w:t>
              </w:r>
            </w:ins>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66" w:author="Bonnie Jonkman" w:date="2016-03-25T22:22:00Z"/>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67" w:author="Bonnie Jonkman" w:date="2016-03-25T22:22:00Z"/>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68" w:author="Bonnie Jonkman" w:date="2016-03-25T22:22:00Z"/>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69" w:author="Bonnie Jonkman" w:date="2016-03-25T22:22:00Z"/>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70" w:author="Bonnie Jonkman" w:date="2016-03-25T22:22:00Z"/>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71" w:author="Bonnie Jonkman" w:date="2016-03-25T22:22:00Z"/>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72" w:author="Bonnie Jonkman" w:date="2016-03-25T22:22:00Z"/>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73" w:author="Bonnie Jonkman" w:date="2016-03-25T22:22:00Z"/>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874" w:author="Bonnie Jonkman" w:date="2016-03-25T22:22:00Z"/>
                <w:sz w:val="20"/>
                <w:szCs w:val="20"/>
              </w:rPr>
            </w:pPr>
          </w:p>
        </w:tc>
      </w:tr>
      <w:tr w:rsidR="00375813" w14:paraId="32635C66" w14:textId="77777777" w:rsidTr="00857401">
        <w:trPr>
          <w:cantSplit/>
          <w:ins w:id="875" w:author="Bonnie Jonkman" w:date="2016-03-25T22:36:00Z"/>
        </w:trPr>
        <w:tc>
          <w:tcPr>
            <w:cnfStyle w:val="001000000000" w:firstRow="0" w:lastRow="0" w:firstColumn="1" w:lastColumn="0" w:oddVBand="0" w:evenVBand="0" w:oddHBand="0" w:evenHBand="0" w:firstRowFirstColumn="0" w:firstRowLastColumn="0" w:lastRowFirstColumn="0" w:lastRowLastColumn="0"/>
            <w:tcW w:w="1488" w:type="pct"/>
          </w:tcPr>
          <w:p w14:paraId="0EDA6E2C" w14:textId="77777777" w:rsidR="00C31C74" w:rsidRPr="000F5694" w:rsidRDefault="00C31C74" w:rsidP="0044241D">
            <w:pPr>
              <w:rPr>
                <w:ins w:id="876" w:author="Bonnie Jonkman" w:date="2016-03-25T22:36:00Z"/>
                <w:sz w:val="20"/>
                <w:szCs w:val="20"/>
              </w:rPr>
            </w:pPr>
            <w:ins w:id="877" w:author="Bonnie Jonkman" w:date="2016-03-25T22:36:00Z">
              <w:r w:rsidRPr="000F5694">
                <w:rPr>
                  <w:sz w:val="20"/>
                  <w:szCs w:val="20"/>
                </w:rPr>
                <w:t>HD_AllHdroOrigin</w:t>
              </w:r>
            </w:ins>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78" w:author="Bonnie Jonkman" w:date="2016-03-25T22:36:00Z"/>
                <w:sz w:val="20"/>
                <w:szCs w:val="20"/>
              </w:rPr>
            </w:pPr>
            <w:ins w:id="879" w:author="Bonnie Jonkman" w:date="2016-03-25T22:36:00Z">
              <w:r>
                <w:rPr>
                  <w:sz w:val="20"/>
                  <w:szCs w:val="20"/>
                </w:rPr>
                <w:t>Point</w:t>
              </w:r>
            </w:ins>
          </w:p>
        </w:tc>
        <w:tc>
          <w:tcPr>
            <w:tcW w:w="902" w:type="pct"/>
          </w:tcPr>
          <w:p w14:paraId="4FFE5AC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80" w:author="Bonnie Jonkman" w:date="2016-03-25T22:36:00Z"/>
                <w:sz w:val="20"/>
                <w:szCs w:val="20"/>
              </w:rPr>
            </w:pP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81" w:author="Bonnie Jonkman" w:date="2016-03-25T22:36:00Z"/>
                <w:sz w:val="20"/>
                <w:szCs w:val="20"/>
              </w:rPr>
            </w:pPr>
            <w:ins w:id="882" w:author="Bonnie Jonkman" w:date="2016-03-25T22:36:00Z">
              <w:r>
                <w:rPr>
                  <w:sz w:val="20"/>
                  <w:szCs w:val="20"/>
                </w:rPr>
                <w:t>Out</w:t>
              </w:r>
            </w:ins>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83" w:author="Bonnie Jonkman" w:date="2016-03-25T22:36:00Z"/>
                <w:sz w:val="20"/>
                <w:szCs w:val="20"/>
              </w:rPr>
            </w:pPr>
            <w:ins w:id="884" w:author="Bonnie Jonkman" w:date="2016-03-25T22:36:00Z">
              <w:r>
                <w:rPr>
                  <w:sz w:val="20"/>
                  <w:szCs w:val="20"/>
                </w:rPr>
                <w:t>Out</w:t>
              </w:r>
            </w:ins>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85" w:author="Bonnie Jonkman" w:date="2016-03-25T22:36:00Z"/>
                <w:sz w:val="20"/>
                <w:szCs w:val="20"/>
              </w:rPr>
            </w:pPr>
            <w:ins w:id="886" w:author="Bonnie Jonkman" w:date="2016-03-25T22:44:00Z">
              <w:r w:rsidRPr="000F5694">
                <w:rPr>
                  <w:sz w:val="20"/>
                  <w:szCs w:val="20"/>
                </w:rPr>
                <w:t>In</w:t>
              </w:r>
            </w:ins>
          </w:p>
        </w:tc>
        <w:tc>
          <w:tcPr>
            <w:tcW w:w="308" w:type="pct"/>
          </w:tcPr>
          <w:p w14:paraId="034CD549" w14:textId="43F2FF1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87" w:author="Bonnie Jonkman" w:date="2016-03-25T22:36:00Z"/>
                <w:sz w:val="20"/>
                <w:szCs w:val="20"/>
              </w:rPr>
            </w:pPr>
            <w:ins w:id="888" w:author="Bonnie Jonkman" w:date="2016-03-25T22:44:00Z">
              <w:r w:rsidRPr="000F5694">
                <w:rPr>
                  <w:sz w:val="20"/>
                  <w:szCs w:val="20"/>
                </w:rPr>
                <w:t>In</w:t>
              </w:r>
            </w:ins>
          </w:p>
        </w:tc>
        <w:tc>
          <w:tcPr>
            <w:tcW w:w="308" w:type="pct"/>
          </w:tcPr>
          <w:p w14:paraId="359F0DB0" w14:textId="5C30B679"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89" w:author="Bonnie Jonkman" w:date="2016-03-25T22:36:00Z"/>
                <w:sz w:val="20"/>
                <w:szCs w:val="20"/>
              </w:rPr>
            </w:pPr>
            <w:ins w:id="890" w:author="Bonnie Jonkman" w:date="2016-03-25T22:44:00Z">
              <w:r w:rsidRPr="000F5694">
                <w:rPr>
                  <w:sz w:val="20"/>
                  <w:szCs w:val="20"/>
                </w:rPr>
                <w:t>In</w:t>
              </w:r>
            </w:ins>
          </w:p>
        </w:tc>
        <w:tc>
          <w:tcPr>
            <w:tcW w:w="314" w:type="pct"/>
          </w:tcPr>
          <w:p w14:paraId="31DCED4F" w14:textId="6C62239E"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891" w:author="Bonnie Jonkman" w:date="2016-03-25T22:36:00Z"/>
                <w:sz w:val="20"/>
                <w:szCs w:val="20"/>
              </w:rPr>
            </w:pPr>
            <w:ins w:id="892" w:author="Bonnie Jonkman" w:date="2016-03-25T22:44:00Z">
              <w:r w:rsidRPr="000F5694">
                <w:rPr>
                  <w:sz w:val="20"/>
                  <w:szCs w:val="20"/>
                </w:rPr>
                <w:t>In</w:t>
              </w:r>
            </w:ins>
            <w:ins w:id="893" w:author="Bonnie Jonkman" w:date="2016-03-30T17:25:00Z">
              <w:r w:rsidR="00F17941" w:rsidRPr="00C9486B">
                <w:rPr>
                  <w:sz w:val="20"/>
                  <w:szCs w:val="20"/>
                  <w:vertAlign w:val="superscript"/>
                </w:rPr>
                <w:fldChar w:fldCharType="begin"/>
              </w:r>
              <w:r w:rsidR="00F17941" w:rsidRPr="00C9486B">
                <w:rPr>
                  <w:sz w:val="20"/>
                  <w:szCs w:val="20"/>
                  <w:vertAlign w:val="superscript"/>
                </w:rPr>
                <w:instrText xml:space="preserve"> NOTEREF _Ref447025512 \h </w:instrText>
              </w:r>
              <w:r w:rsidR="00F17941">
                <w:rPr>
                  <w:sz w:val="20"/>
                  <w:szCs w:val="20"/>
                  <w:vertAlign w:val="superscript"/>
                </w:rPr>
                <w:instrText xml:space="preserve"> \* MERGEFORMAT </w:instrText>
              </w:r>
            </w:ins>
            <w:r w:rsidR="00F17941" w:rsidRPr="00C9486B">
              <w:rPr>
                <w:sz w:val="20"/>
                <w:szCs w:val="20"/>
                <w:vertAlign w:val="superscript"/>
              </w:rPr>
            </w:r>
            <w:ins w:id="894" w:author="Bonnie Jonkman" w:date="2016-03-30T17:25:00Z">
              <w:r w:rsidR="00F17941" w:rsidRPr="00C9486B">
                <w:rPr>
                  <w:sz w:val="20"/>
                  <w:szCs w:val="20"/>
                  <w:vertAlign w:val="superscript"/>
                </w:rPr>
                <w:fldChar w:fldCharType="separate"/>
              </w:r>
            </w:ins>
            <w:ins w:id="895"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896"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ins w:id="897" w:author="Bonnie Jonkman" w:date="2016-03-30T20:30:00Z">
              <w:r w:rsidR="006C3228">
                <w:rPr>
                  <w:b/>
                  <w:bCs/>
                  <w:sz w:val="20"/>
                  <w:szCs w:val="20"/>
                  <w:vertAlign w:val="superscript"/>
                </w:rPr>
                <w:t>.</w:t>
              </w:r>
            </w:ins>
            <w:ins w:id="898" w:author="Bonnie Jonkman" w:date="2016-03-30T17:25:00Z">
              <w:r w:rsidR="00F17941" w:rsidRPr="00C9486B">
                <w:rPr>
                  <w:sz w:val="20"/>
                  <w:szCs w:val="20"/>
                  <w:vertAlign w:val="superscript"/>
                </w:rPr>
                <w:fldChar w:fldCharType="end"/>
              </w:r>
            </w:ins>
          </w:p>
        </w:tc>
        <w:tc>
          <w:tcPr>
            <w:tcW w:w="312" w:type="pct"/>
          </w:tcPr>
          <w:p w14:paraId="0388CE6A" w14:textId="076A47E2" w:rsidR="00C31C74" w:rsidRPr="000F5694" w:rsidRDefault="00C31C74" w:rsidP="00445F52">
            <w:pPr>
              <w:jc w:val="center"/>
              <w:cnfStyle w:val="000000000000" w:firstRow="0" w:lastRow="0" w:firstColumn="0" w:lastColumn="0" w:oddVBand="0" w:evenVBand="0" w:oddHBand="0" w:evenHBand="0" w:firstRowFirstColumn="0" w:firstRowLastColumn="0" w:lastRowFirstColumn="0" w:lastRowLastColumn="0"/>
              <w:rPr>
                <w:ins w:id="899" w:author="Bonnie Jonkman" w:date="2016-03-25T22:36:00Z"/>
                <w:sz w:val="20"/>
                <w:szCs w:val="20"/>
              </w:rPr>
            </w:pPr>
            <w:ins w:id="900" w:author="Bonnie Jonkman" w:date="2016-03-25T22:44:00Z">
              <w:r w:rsidRPr="000F5694">
                <w:rPr>
                  <w:sz w:val="20"/>
                  <w:szCs w:val="20"/>
                </w:rPr>
                <w:t>In</w:t>
              </w:r>
            </w:ins>
            <w:ins w:id="901" w:author="Bonnie Jonkman" w:date="2016-03-30T17:25:00Z">
              <w:r w:rsidR="00F17941" w:rsidRPr="00C9486B">
                <w:rPr>
                  <w:sz w:val="20"/>
                  <w:szCs w:val="20"/>
                  <w:vertAlign w:val="superscript"/>
                </w:rPr>
                <w:fldChar w:fldCharType="begin"/>
              </w:r>
              <w:r w:rsidR="00F17941" w:rsidRPr="00C9486B">
                <w:rPr>
                  <w:sz w:val="20"/>
                  <w:szCs w:val="20"/>
                  <w:vertAlign w:val="superscript"/>
                </w:rPr>
                <w:instrText xml:space="preserve"> NOTEREF _Ref447025512 \h </w:instrText>
              </w:r>
              <w:r w:rsidR="00F17941">
                <w:rPr>
                  <w:sz w:val="20"/>
                  <w:szCs w:val="20"/>
                  <w:vertAlign w:val="superscript"/>
                </w:rPr>
                <w:instrText xml:space="preserve"> \* MERGEFORMAT </w:instrText>
              </w:r>
            </w:ins>
            <w:r w:rsidR="00F17941" w:rsidRPr="00C9486B">
              <w:rPr>
                <w:sz w:val="20"/>
                <w:szCs w:val="20"/>
                <w:vertAlign w:val="superscript"/>
              </w:rPr>
            </w:r>
            <w:ins w:id="902" w:author="Bonnie Jonkman" w:date="2016-03-30T17:25:00Z">
              <w:r w:rsidR="00F17941" w:rsidRPr="00C9486B">
                <w:rPr>
                  <w:sz w:val="20"/>
                  <w:szCs w:val="20"/>
                  <w:vertAlign w:val="superscript"/>
                </w:rPr>
                <w:fldChar w:fldCharType="separate"/>
              </w:r>
            </w:ins>
            <w:ins w:id="903"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904"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ins w:id="905" w:author="Bonnie Jonkman" w:date="2016-03-30T17:25:00Z">
              <w:r w:rsidR="00F17941" w:rsidRPr="00C9486B">
                <w:rPr>
                  <w:sz w:val="20"/>
                  <w:szCs w:val="20"/>
                  <w:vertAlign w:val="superscript"/>
                </w:rPr>
                <w:fldChar w:fldCharType="end"/>
              </w:r>
            </w:ins>
          </w:p>
        </w:tc>
      </w:tr>
      <w:tr w:rsidR="00375813" w14:paraId="11ABBECA" w14:textId="77777777" w:rsidTr="00857401">
        <w:trPr>
          <w:cnfStyle w:val="000000100000" w:firstRow="0" w:lastRow="0" w:firstColumn="0" w:lastColumn="0" w:oddVBand="0" w:evenVBand="0" w:oddHBand="1" w:evenHBand="0" w:firstRowFirstColumn="0" w:firstRowLastColumn="0" w:lastRowFirstColumn="0" w:lastRowLastColumn="0"/>
          <w:cantSplit/>
          <w:ins w:id="906" w:author="Bonnie Jonkman" w:date="2016-03-25T22:31:00Z"/>
        </w:trPr>
        <w:tc>
          <w:tcPr>
            <w:cnfStyle w:val="001000000000" w:firstRow="0" w:lastRow="0" w:firstColumn="1" w:lastColumn="0" w:oddVBand="0" w:evenVBand="0" w:oddHBand="0" w:evenHBand="0" w:firstRowFirstColumn="0" w:firstRowLastColumn="0" w:lastRowFirstColumn="0" w:lastRowLastColumn="0"/>
            <w:tcW w:w="1488" w:type="pct"/>
          </w:tcPr>
          <w:p w14:paraId="43BE0949" w14:textId="44C4A82F" w:rsidR="00C31C74" w:rsidRPr="000F5694" w:rsidRDefault="00C31C74">
            <w:pPr>
              <w:rPr>
                <w:ins w:id="907" w:author="Bonnie Jonkman" w:date="2016-03-25T22:31:00Z"/>
                <w:sz w:val="20"/>
                <w:szCs w:val="20"/>
              </w:rPr>
            </w:pPr>
            <w:ins w:id="908" w:author="Bonnie Jonkman" w:date="2016-03-25T22:32:00Z">
              <w:r w:rsidRPr="00857401">
                <w:rPr>
                  <w:sz w:val="20"/>
                  <w:szCs w:val="20"/>
                </w:rPr>
                <w:t>HD_Mesh</w:t>
              </w:r>
            </w:ins>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09" w:author="Bonnie Jonkman" w:date="2016-03-25T22:31:00Z"/>
                <w:sz w:val="20"/>
                <w:szCs w:val="20"/>
              </w:rPr>
            </w:pPr>
            <w:ins w:id="910" w:author="Bonnie Jonkman" w:date="2016-03-25T22:33:00Z">
              <w:r>
                <w:rPr>
                  <w:sz w:val="20"/>
                  <w:szCs w:val="20"/>
                </w:rPr>
                <w:t>Point</w:t>
              </w:r>
            </w:ins>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11" w:author="Bonnie Jonkman" w:date="2016-03-25T22:31:00Z"/>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12" w:author="Bonnie Jonkman" w:date="2016-03-25T22:31:00Z"/>
                <w:sz w:val="20"/>
                <w:szCs w:val="20"/>
              </w:rPr>
            </w:pPr>
            <w:ins w:id="913" w:author="Bonnie Jonkman" w:date="2016-03-25T22:34:00Z">
              <w:r>
                <w:rPr>
                  <w:sz w:val="20"/>
                  <w:szCs w:val="20"/>
                </w:rPr>
                <w:t>Out</w:t>
              </w:r>
            </w:ins>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14" w:author="Bonnie Jonkman" w:date="2016-03-25T22:31:00Z"/>
                <w:sz w:val="20"/>
                <w:szCs w:val="20"/>
              </w:rPr>
            </w:pPr>
            <w:ins w:id="915" w:author="Bonnie Jonkman" w:date="2016-03-25T22:34:00Z">
              <w:r>
                <w:rPr>
                  <w:sz w:val="20"/>
                  <w:szCs w:val="20"/>
                </w:rPr>
                <w:t>Out</w:t>
              </w:r>
            </w:ins>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16" w:author="Bonnie Jonkman" w:date="2016-03-25T22:31:00Z"/>
                <w:sz w:val="20"/>
                <w:szCs w:val="20"/>
              </w:rPr>
            </w:pPr>
            <w:ins w:id="917" w:author="Bonnie Jonkman" w:date="2016-03-25T22:32:00Z">
              <w:r w:rsidRPr="000F5694">
                <w:rPr>
                  <w:sz w:val="20"/>
                  <w:szCs w:val="20"/>
                </w:rPr>
                <w:t>In</w:t>
              </w:r>
            </w:ins>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18" w:author="Bonnie Jonkman" w:date="2016-03-25T22:31:00Z"/>
                <w:sz w:val="20"/>
                <w:szCs w:val="20"/>
              </w:rPr>
            </w:pPr>
            <w:ins w:id="919" w:author="Bonnie Jonkman" w:date="2016-03-25T22:32:00Z">
              <w:r w:rsidRPr="000F5694">
                <w:rPr>
                  <w:sz w:val="20"/>
                  <w:szCs w:val="20"/>
                </w:rPr>
                <w:t>In</w:t>
              </w:r>
            </w:ins>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20" w:author="Bonnie Jonkman" w:date="2016-03-25T22:31:00Z"/>
                <w:sz w:val="20"/>
                <w:szCs w:val="20"/>
              </w:rPr>
            </w:pPr>
            <w:ins w:id="921" w:author="Bonnie Jonkman" w:date="2016-03-25T22:32:00Z">
              <w:r w:rsidRPr="000F5694">
                <w:rPr>
                  <w:sz w:val="20"/>
                  <w:szCs w:val="20"/>
                </w:rPr>
                <w:t>In</w:t>
              </w:r>
            </w:ins>
          </w:p>
        </w:tc>
        <w:tc>
          <w:tcPr>
            <w:tcW w:w="314" w:type="pct"/>
          </w:tcPr>
          <w:p w14:paraId="5DB7D8EA" w14:textId="63BA5A58"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22" w:author="Bonnie Jonkman" w:date="2016-03-25T22:31:00Z"/>
                <w:sz w:val="20"/>
                <w:szCs w:val="20"/>
              </w:rPr>
            </w:pPr>
            <w:ins w:id="923" w:author="Bonnie Jonkman" w:date="2016-03-25T22:32:00Z">
              <w:r w:rsidRPr="000F5694">
                <w:rPr>
                  <w:sz w:val="20"/>
                  <w:szCs w:val="20"/>
                </w:rPr>
                <w:t>In</w:t>
              </w:r>
            </w:ins>
            <w:ins w:id="924"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925"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12" w:type="pct"/>
          </w:tcPr>
          <w:p w14:paraId="71096D1C" w14:textId="5D5730B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26" w:author="Bonnie Jonkman" w:date="2016-03-25T22:31:00Z"/>
                <w:sz w:val="20"/>
                <w:szCs w:val="20"/>
              </w:rPr>
            </w:pPr>
            <w:ins w:id="927" w:author="Bonnie Jonkman" w:date="2016-03-25T22:32:00Z">
              <w:r w:rsidRPr="000F5694">
                <w:rPr>
                  <w:sz w:val="20"/>
                  <w:szCs w:val="20"/>
                </w:rPr>
                <w:t>In</w:t>
              </w:r>
            </w:ins>
            <w:ins w:id="928"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929"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r>
      <w:tr w:rsidR="00C31C74" w14:paraId="295D6440" w14:textId="77777777" w:rsidTr="00857401">
        <w:trPr>
          <w:cantSplit/>
          <w:ins w:id="930" w:author="Bonnie Jonkman" w:date="2016-03-25T22:23:00Z"/>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ins w:id="931" w:author="Bonnie Jonkman" w:date="2016-03-25T22:23:00Z"/>
                <w:sz w:val="20"/>
                <w:szCs w:val="20"/>
              </w:rPr>
            </w:pPr>
            <w:ins w:id="932" w:author="Bonnie Jonkman" w:date="2016-03-25T22:35:00Z">
              <w:r w:rsidRPr="00857401">
                <w:rPr>
                  <w:sz w:val="20"/>
                  <w:szCs w:val="20"/>
                </w:rPr>
                <w:t>HD_MorisonLumped</w:t>
              </w:r>
            </w:ins>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33" w:author="Bonnie Jonkman" w:date="2016-03-25T22:23:00Z"/>
                <w:sz w:val="20"/>
                <w:szCs w:val="20"/>
              </w:rPr>
            </w:pPr>
            <w:ins w:id="934" w:author="Bonnie Jonkman" w:date="2016-03-25T22:35:00Z">
              <w:r>
                <w:rPr>
                  <w:sz w:val="20"/>
                  <w:szCs w:val="20"/>
                </w:rPr>
                <w:t>Point</w:t>
              </w:r>
            </w:ins>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35" w:author="Bonnie Jonkman" w:date="2016-03-25T22:23:00Z"/>
                <w:sz w:val="20"/>
                <w:szCs w:val="20"/>
              </w:rPr>
            </w:pPr>
          </w:p>
        </w:tc>
        <w:tc>
          <w:tcPr>
            <w:tcW w:w="307" w:type="pct"/>
          </w:tcPr>
          <w:p w14:paraId="4543E6C0" w14:textId="0CBA02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36" w:author="Bonnie Jonkman" w:date="2016-03-25T22:23:00Z"/>
                <w:sz w:val="20"/>
                <w:szCs w:val="20"/>
              </w:rPr>
            </w:pPr>
            <w:ins w:id="937" w:author="Bonnie Jonkman" w:date="2016-03-25T22:36:00Z">
              <w:r>
                <w:rPr>
                  <w:sz w:val="20"/>
                  <w:szCs w:val="20"/>
                </w:rPr>
                <w:t>Out</w:t>
              </w:r>
            </w:ins>
          </w:p>
        </w:tc>
        <w:tc>
          <w:tcPr>
            <w:tcW w:w="308" w:type="pct"/>
          </w:tcPr>
          <w:p w14:paraId="58F8348E" w14:textId="57115703"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38" w:author="Bonnie Jonkman" w:date="2016-03-25T22:23:00Z"/>
                <w:sz w:val="20"/>
                <w:szCs w:val="20"/>
              </w:rPr>
            </w:pPr>
            <w:ins w:id="939" w:author="Bonnie Jonkman" w:date="2016-03-25T22:36:00Z">
              <w:r>
                <w:rPr>
                  <w:sz w:val="20"/>
                  <w:szCs w:val="20"/>
                </w:rPr>
                <w:t>Out</w:t>
              </w:r>
            </w:ins>
          </w:p>
        </w:tc>
        <w:tc>
          <w:tcPr>
            <w:tcW w:w="308" w:type="pct"/>
          </w:tcPr>
          <w:p w14:paraId="45051F80" w14:textId="4F43E348"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40" w:author="Bonnie Jonkman" w:date="2016-03-25T22:23:00Z"/>
                <w:sz w:val="20"/>
                <w:szCs w:val="20"/>
              </w:rPr>
            </w:pPr>
            <w:ins w:id="941" w:author="Bonnie Jonkman" w:date="2016-03-25T22:36:00Z">
              <w:r w:rsidRPr="000F5694">
                <w:rPr>
                  <w:sz w:val="20"/>
                  <w:szCs w:val="20"/>
                </w:rPr>
                <w:t>In</w:t>
              </w:r>
            </w:ins>
          </w:p>
        </w:tc>
        <w:tc>
          <w:tcPr>
            <w:tcW w:w="308" w:type="pct"/>
          </w:tcPr>
          <w:p w14:paraId="70964B43" w14:textId="7A732F2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42" w:author="Bonnie Jonkman" w:date="2016-03-25T22:23:00Z"/>
                <w:sz w:val="20"/>
                <w:szCs w:val="20"/>
              </w:rPr>
            </w:pPr>
            <w:ins w:id="943" w:author="Bonnie Jonkman" w:date="2016-03-25T22:36:00Z">
              <w:r w:rsidRPr="000F5694">
                <w:rPr>
                  <w:sz w:val="20"/>
                  <w:szCs w:val="20"/>
                </w:rPr>
                <w:t>In</w:t>
              </w:r>
            </w:ins>
          </w:p>
        </w:tc>
        <w:tc>
          <w:tcPr>
            <w:tcW w:w="308" w:type="pct"/>
          </w:tcPr>
          <w:p w14:paraId="50D23A68" w14:textId="2FE4B785"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44" w:author="Bonnie Jonkman" w:date="2016-03-25T22:23:00Z"/>
                <w:sz w:val="20"/>
                <w:szCs w:val="20"/>
              </w:rPr>
            </w:pPr>
            <w:ins w:id="945" w:author="Bonnie Jonkman" w:date="2016-03-25T22:36:00Z">
              <w:r w:rsidRPr="000F5694">
                <w:rPr>
                  <w:sz w:val="20"/>
                  <w:szCs w:val="20"/>
                </w:rPr>
                <w:t>In</w:t>
              </w:r>
            </w:ins>
          </w:p>
        </w:tc>
        <w:tc>
          <w:tcPr>
            <w:tcW w:w="314" w:type="pct"/>
          </w:tcPr>
          <w:p w14:paraId="2C17855E" w14:textId="746146C0"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46" w:author="Bonnie Jonkman" w:date="2016-03-25T22:23:00Z"/>
                <w:sz w:val="20"/>
                <w:szCs w:val="20"/>
              </w:rPr>
            </w:pPr>
            <w:ins w:id="947" w:author="Bonnie Jonkman" w:date="2016-03-25T22:36:00Z">
              <w:r w:rsidRPr="000F5694">
                <w:rPr>
                  <w:sz w:val="20"/>
                  <w:szCs w:val="20"/>
                </w:rPr>
                <w:t>In</w:t>
              </w:r>
            </w:ins>
          </w:p>
        </w:tc>
        <w:tc>
          <w:tcPr>
            <w:tcW w:w="312" w:type="pct"/>
          </w:tcPr>
          <w:p w14:paraId="1D643BF8" w14:textId="52E420F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48" w:author="Bonnie Jonkman" w:date="2016-03-25T22:23:00Z"/>
                <w:sz w:val="20"/>
                <w:szCs w:val="20"/>
              </w:rPr>
            </w:pPr>
            <w:ins w:id="949" w:author="Bonnie Jonkman" w:date="2016-03-25T22:36:00Z">
              <w:r w:rsidRPr="000F5694">
                <w:rPr>
                  <w:sz w:val="20"/>
                  <w:szCs w:val="20"/>
                </w:rPr>
                <w:t>In</w:t>
              </w:r>
            </w:ins>
          </w:p>
        </w:tc>
      </w:tr>
      <w:tr w:rsidR="00C31C74" w14:paraId="3C99C7E5" w14:textId="77777777" w:rsidTr="00857401">
        <w:trPr>
          <w:cnfStyle w:val="000000100000" w:firstRow="0" w:lastRow="0" w:firstColumn="0" w:lastColumn="0" w:oddVBand="0" w:evenVBand="0" w:oddHBand="1" w:evenHBand="0" w:firstRowFirstColumn="0" w:firstRowLastColumn="0" w:lastRowFirstColumn="0" w:lastRowLastColumn="0"/>
          <w:cantSplit/>
          <w:ins w:id="950" w:author="Bonnie Jonkman" w:date="2016-03-25T22:36:00Z"/>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ins w:id="951" w:author="Bonnie Jonkman" w:date="2016-03-25T22:36:00Z"/>
                <w:sz w:val="20"/>
                <w:szCs w:val="20"/>
              </w:rPr>
            </w:pPr>
            <w:ins w:id="952" w:author="Bonnie Jonkman" w:date="2016-03-25T22:36:00Z">
              <w:r w:rsidRPr="000F5694">
                <w:rPr>
                  <w:sz w:val="20"/>
                  <w:szCs w:val="20"/>
                </w:rPr>
                <w:t>HD_MorisonDistrib</w:t>
              </w:r>
            </w:ins>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53" w:author="Bonnie Jonkman" w:date="2016-03-25T22:36:00Z"/>
                <w:sz w:val="20"/>
                <w:szCs w:val="20"/>
              </w:rPr>
            </w:pPr>
            <w:ins w:id="954" w:author="Bonnie Jonkman" w:date="2016-03-25T22:36:00Z">
              <w:r w:rsidRPr="000F5694">
                <w:rPr>
                  <w:sz w:val="20"/>
                  <w:szCs w:val="20"/>
                </w:rPr>
                <w:t>Line2</w:t>
              </w:r>
            </w:ins>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ins w:id="955" w:author="Bonnie Jonkman" w:date="2016-03-25T22:36:00Z"/>
                <w:sz w:val="20"/>
                <w:szCs w:val="20"/>
              </w:rPr>
            </w:pPr>
            <w:ins w:id="956" w:author="Bonnie Jonkman" w:date="2016-03-30T17:28:00Z">
              <w:r>
                <w:rPr>
                  <w:sz w:val="20"/>
                  <w:szCs w:val="20"/>
                </w:rPr>
                <w:sym w:font="Wingdings" w:char="F0FC"/>
              </w:r>
            </w:ins>
          </w:p>
        </w:tc>
        <w:tc>
          <w:tcPr>
            <w:tcW w:w="307" w:type="pct"/>
          </w:tcPr>
          <w:p w14:paraId="1FD28B2E"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57" w:author="Bonnie Jonkman" w:date="2016-03-25T22:36:00Z"/>
                <w:sz w:val="20"/>
                <w:szCs w:val="20"/>
              </w:rPr>
            </w:pPr>
            <w:ins w:id="958" w:author="Bonnie Jonkman" w:date="2016-03-25T22:36:00Z">
              <w:r w:rsidRPr="000F5694">
                <w:rPr>
                  <w:sz w:val="20"/>
                  <w:szCs w:val="20"/>
                </w:rPr>
                <w:t>Out</w:t>
              </w:r>
            </w:ins>
          </w:p>
        </w:tc>
        <w:tc>
          <w:tcPr>
            <w:tcW w:w="308" w:type="pct"/>
          </w:tcPr>
          <w:p w14:paraId="6B322C04"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59" w:author="Bonnie Jonkman" w:date="2016-03-25T22:36:00Z"/>
                <w:sz w:val="20"/>
                <w:szCs w:val="20"/>
              </w:rPr>
            </w:pPr>
            <w:ins w:id="960" w:author="Bonnie Jonkman" w:date="2016-03-25T22:36:00Z">
              <w:r w:rsidRPr="000F5694">
                <w:rPr>
                  <w:sz w:val="20"/>
                  <w:szCs w:val="20"/>
                </w:rPr>
                <w:t>Out</w:t>
              </w:r>
            </w:ins>
          </w:p>
        </w:tc>
        <w:tc>
          <w:tcPr>
            <w:tcW w:w="308" w:type="pct"/>
          </w:tcPr>
          <w:p w14:paraId="7ECF7A27"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61" w:author="Bonnie Jonkman" w:date="2016-03-25T22:36:00Z"/>
                <w:sz w:val="20"/>
                <w:szCs w:val="20"/>
              </w:rPr>
            </w:pPr>
            <w:ins w:id="962" w:author="Bonnie Jonkman" w:date="2016-03-25T22:36:00Z">
              <w:r w:rsidRPr="000F5694">
                <w:rPr>
                  <w:sz w:val="20"/>
                  <w:szCs w:val="20"/>
                </w:rPr>
                <w:t>In</w:t>
              </w:r>
            </w:ins>
          </w:p>
        </w:tc>
        <w:tc>
          <w:tcPr>
            <w:tcW w:w="308" w:type="pct"/>
          </w:tcPr>
          <w:p w14:paraId="788E2F2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63" w:author="Bonnie Jonkman" w:date="2016-03-25T22:36:00Z"/>
                <w:sz w:val="20"/>
                <w:szCs w:val="20"/>
              </w:rPr>
            </w:pPr>
            <w:ins w:id="964" w:author="Bonnie Jonkman" w:date="2016-03-25T22:36:00Z">
              <w:r w:rsidRPr="000F5694">
                <w:rPr>
                  <w:sz w:val="20"/>
                  <w:szCs w:val="20"/>
                </w:rPr>
                <w:t>In</w:t>
              </w:r>
            </w:ins>
          </w:p>
        </w:tc>
        <w:tc>
          <w:tcPr>
            <w:tcW w:w="308" w:type="pct"/>
          </w:tcPr>
          <w:p w14:paraId="01B447FC"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65" w:author="Bonnie Jonkman" w:date="2016-03-25T22:36:00Z"/>
                <w:sz w:val="20"/>
                <w:szCs w:val="20"/>
              </w:rPr>
            </w:pPr>
            <w:ins w:id="966" w:author="Bonnie Jonkman" w:date="2016-03-25T22:36:00Z">
              <w:r w:rsidRPr="000F5694">
                <w:rPr>
                  <w:sz w:val="20"/>
                  <w:szCs w:val="20"/>
                </w:rPr>
                <w:t>In</w:t>
              </w:r>
            </w:ins>
          </w:p>
        </w:tc>
        <w:tc>
          <w:tcPr>
            <w:tcW w:w="314" w:type="pct"/>
          </w:tcPr>
          <w:p w14:paraId="7C3A4D69"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67" w:author="Bonnie Jonkman" w:date="2016-03-25T22:36:00Z"/>
                <w:sz w:val="20"/>
                <w:szCs w:val="20"/>
              </w:rPr>
            </w:pPr>
            <w:ins w:id="968" w:author="Bonnie Jonkman" w:date="2016-03-25T22:36:00Z">
              <w:r w:rsidRPr="000F5694">
                <w:rPr>
                  <w:sz w:val="20"/>
                  <w:szCs w:val="20"/>
                </w:rPr>
                <w:t>In</w:t>
              </w:r>
            </w:ins>
          </w:p>
        </w:tc>
        <w:tc>
          <w:tcPr>
            <w:tcW w:w="312" w:type="pct"/>
          </w:tcPr>
          <w:p w14:paraId="63B89E32"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969" w:author="Bonnie Jonkman" w:date="2016-03-25T22:36:00Z"/>
                <w:sz w:val="20"/>
                <w:szCs w:val="20"/>
              </w:rPr>
            </w:pPr>
            <w:ins w:id="970" w:author="Bonnie Jonkman" w:date="2016-03-25T22:36:00Z">
              <w:r w:rsidRPr="000F5694">
                <w:rPr>
                  <w:sz w:val="20"/>
                  <w:szCs w:val="20"/>
                </w:rPr>
                <w:t>In</w:t>
              </w:r>
            </w:ins>
          </w:p>
        </w:tc>
      </w:tr>
      <w:tr w:rsidR="00375813" w14:paraId="64F6ED00" w14:textId="77777777" w:rsidTr="00857401">
        <w:trPr>
          <w:cantSplit/>
          <w:ins w:id="971" w:author="Bonnie Jonkman" w:date="2016-03-25T22:38: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ins w:id="972" w:author="Bonnie Jonkman" w:date="2016-03-25T22:38:00Z"/>
                <w:sz w:val="20"/>
                <w:szCs w:val="20"/>
              </w:rPr>
            </w:pPr>
            <w:ins w:id="973" w:author="Bonnie Jonkman" w:date="2016-03-25T22:44:00Z">
              <w:r>
                <w:rPr>
                  <w:sz w:val="20"/>
                  <w:szCs w:val="20"/>
                </w:rPr>
                <w:t>SubDyn</w:t>
              </w:r>
            </w:ins>
            <w:ins w:id="974" w:author="Bonnie Jonkman" w:date="2016-03-25T22:38:00Z">
              <w:r>
                <w:rPr>
                  <w:sz w:val="20"/>
                  <w:szCs w:val="20"/>
                </w:rPr>
                <w:t xml:space="preserve"> </w:t>
              </w:r>
            </w:ins>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75" w:author="Bonnie Jonkman" w:date="2016-03-25T22:38:00Z"/>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76" w:author="Bonnie Jonkman" w:date="2016-03-25T22:38:00Z"/>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77" w:author="Bonnie Jonkman" w:date="2016-03-25T22:38:00Z"/>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78" w:author="Bonnie Jonkman" w:date="2016-03-25T22:38:00Z"/>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79" w:author="Bonnie Jonkman" w:date="2016-03-25T22:38:00Z"/>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80" w:author="Bonnie Jonkman" w:date="2016-03-25T22:38:00Z"/>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81" w:author="Bonnie Jonkman" w:date="2016-03-25T22:38:00Z"/>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82" w:author="Bonnie Jonkman" w:date="2016-03-25T22:38:00Z"/>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983" w:author="Bonnie Jonkman" w:date="2016-03-25T22:38:00Z"/>
                <w:sz w:val="20"/>
                <w:szCs w:val="20"/>
              </w:rPr>
            </w:pPr>
          </w:p>
        </w:tc>
      </w:tr>
      <w:tr w:rsidR="00375813"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ins w:id="984" w:author="Bonnie Jonkman" w:date="2016-03-25T22:16:00Z"/>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ins w:id="985" w:author="Bonnie Jonkman" w:date="2016-03-25T22:16:00Z"/>
                <w:sz w:val="20"/>
                <w:szCs w:val="20"/>
              </w:rPr>
            </w:pPr>
            <w:ins w:id="986" w:author="Bonnie Jonkman" w:date="2016-03-25T22:38:00Z">
              <w:r w:rsidRPr="0078613A">
                <w:rPr>
                  <w:sz w:val="20"/>
                  <w:szCs w:val="20"/>
                </w:rPr>
                <w:t>SD_LMesh_y2Mesh</w:t>
              </w:r>
            </w:ins>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ins w:id="987" w:author="Bonnie Jonkman" w:date="2016-03-25T22:16:00Z"/>
                <w:b/>
                <w:bCs/>
                <w:sz w:val="20"/>
                <w:szCs w:val="20"/>
              </w:rPr>
            </w:pPr>
            <w:ins w:id="988" w:author="Bonnie Jonkman" w:date="2016-03-25T22:38:00Z">
              <w:r>
                <w:rPr>
                  <w:sz w:val="20"/>
                  <w:szCs w:val="20"/>
                </w:rPr>
                <w:t>Point</w:t>
              </w:r>
            </w:ins>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ins w:id="989" w:author="Bonnie Jonkman" w:date="2016-03-25T22:16:00Z"/>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990" w:author="Bonnie Jonkman" w:date="2016-03-25T22:16:00Z"/>
                <w:sz w:val="20"/>
                <w:szCs w:val="20"/>
              </w:rPr>
            </w:pPr>
            <w:ins w:id="991" w:author="Bonnie Jonkman" w:date="2016-03-25T22:38:00Z">
              <w:r w:rsidRPr="0078613A">
                <w:rPr>
                  <w:sz w:val="20"/>
                  <w:szCs w:val="20"/>
                </w:rPr>
                <w:t>In</w:t>
              </w:r>
            </w:ins>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992" w:author="Bonnie Jonkman" w:date="2016-03-25T22:16:00Z"/>
                <w:sz w:val="20"/>
                <w:szCs w:val="20"/>
              </w:rPr>
            </w:pPr>
            <w:ins w:id="993" w:author="Bonnie Jonkman" w:date="2016-03-25T22:38:00Z">
              <w:r w:rsidRPr="0078613A">
                <w:rPr>
                  <w:sz w:val="20"/>
                  <w:szCs w:val="20"/>
                </w:rPr>
                <w:t>In</w:t>
              </w:r>
            </w:ins>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994" w:author="Bonnie Jonkman" w:date="2016-03-25T22:16:00Z"/>
                <w:sz w:val="20"/>
                <w:szCs w:val="20"/>
              </w:rPr>
            </w:pPr>
            <w:ins w:id="995" w:author="Bonnie Jonkman" w:date="2016-03-25T22:38:00Z">
              <w:r w:rsidRPr="00857401">
                <w:rPr>
                  <w:sz w:val="20"/>
                  <w:szCs w:val="20"/>
                </w:rPr>
                <w:t>Out</w:t>
              </w:r>
            </w:ins>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996" w:author="Bonnie Jonkman" w:date="2016-03-25T22:16:00Z"/>
                <w:sz w:val="20"/>
                <w:szCs w:val="20"/>
              </w:rPr>
            </w:pPr>
            <w:ins w:id="997" w:author="Bonnie Jonkman" w:date="2016-03-25T22:38:00Z">
              <w:r w:rsidRPr="00857401">
                <w:rPr>
                  <w:sz w:val="20"/>
                  <w:szCs w:val="20"/>
                </w:rPr>
                <w:t>Out</w:t>
              </w:r>
            </w:ins>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998" w:author="Bonnie Jonkman" w:date="2016-03-25T22:16:00Z"/>
                <w:sz w:val="20"/>
                <w:szCs w:val="20"/>
              </w:rPr>
            </w:pPr>
            <w:ins w:id="999" w:author="Bonnie Jonkman" w:date="2016-03-25T22:38:00Z">
              <w:r w:rsidRPr="00857401">
                <w:rPr>
                  <w:sz w:val="20"/>
                  <w:szCs w:val="20"/>
                </w:rPr>
                <w:t>Out</w:t>
              </w:r>
            </w:ins>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000" w:author="Bonnie Jonkman" w:date="2016-03-25T22:16:00Z"/>
                <w:sz w:val="20"/>
                <w:szCs w:val="20"/>
              </w:rPr>
            </w:pPr>
            <w:ins w:id="1001" w:author="Bonnie Jonkman" w:date="2016-03-25T22:38:00Z">
              <w:r w:rsidRPr="00857401">
                <w:rPr>
                  <w:sz w:val="20"/>
                  <w:szCs w:val="20"/>
                </w:rPr>
                <w:t>Out</w:t>
              </w:r>
            </w:ins>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002" w:author="Bonnie Jonkman" w:date="2016-03-25T22:16:00Z"/>
                <w:sz w:val="20"/>
                <w:szCs w:val="20"/>
              </w:rPr>
            </w:pPr>
            <w:ins w:id="1003" w:author="Bonnie Jonkman" w:date="2016-03-25T22:38:00Z">
              <w:r w:rsidRPr="00857401">
                <w:rPr>
                  <w:sz w:val="20"/>
                  <w:szCs w:val="20"/>
                </w:rPr>
                <w:t>Out</w:t>
              </w:r>
            </w:ins>
          </w:p>
        </w:tc>
      </w:tr>
      <w:tr w:rsidR="00C31C74" w:rsidRPr="00E40ED8" w14:paraId="228F498B" w14:textId="77777777" w:rsidTr="00857401">
        <w:trPr>
          <w:cantSplit/>
          <w:ins w:id="1004" w:author="Bonnie Jonkman" w:date="2016-03-25T22:38:00Z"/>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ins w:id="1005" w:author="Bonnie Jonkman" w:date="2016-03-25T22:38:00Z"/>
                <w:sz w:val="20"/>
                <w:szCs w:val="20"/>
              </w:rPr>
            </w:pPr>
            <w:ins w:id="1006" w:author="Bonnie Jonkman" w:date="2016-03-25T22:39:00Z">
              <w:r w:rsidRPr="00857401">
                <w:rPr>
                  <w:sz w:val="20"/>
                  <w:szCs w:val="20"/>
                </w:rPr>
                <w:t>SD_y1Mesh_TPMesh</w:t>
              </w:r>
            </w:ins>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ins w:id="1007" w:author="Bonnie Jonkman" w:date="2016-03-25T22:38:00Z"/>
                <w:b/>
                <w:bCs/>
                <w:sz w:val="20"/>
                <w:szCs w:val="20"/>
              </w:rPr>
            </w:pPr>
            <w:ins w:id="1008" w:author="Bonnie Jonkman" w:date="2016-03-25T22:38:00Z">
              <w:r>
                <w:rPr>
                  <w:sz w:val="20"/>
                  <w:szCs w:val="20"/>
                </w:rPr>
                <w:t>Point</w:t>
              </w:r>
            </w:ins>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ins w:id="1009" w:author="Bonnie Jonkman" w:date="2016-03-25T22:38:00Z"/>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10" w:author="Bonnie Jonkman" w:date="2016-03-25T22:38:00Z"/>
                <w:sz w:val="20"/>
                <w:szCs w:val="20"/>
              </w:rPr>
            </w:pPr>
            <w:ins w:id="1011" w:author="Bonnie Jonkman" w:date="2016-03-25T22:39:00Z">
              <w:r>
                <w:rPr>
                  <w:sz w:val="20"/>
                  <w:szCs w:val="20"/>
                </w:rPr>
                <w:t>Out</w:t>
              </w:r>
            </w:ins>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12" w:author="Bonnie Jonkman" w:date="2016-03-25T22:38:00Z"/>
                <w:sz w:val="20"/>
                <w:szCs w:val="20"/>
              </w:rPr>
            </w:pPr>
            <w:ins w:id="1013" w:author="Bonnie Jonkman" w:date="2016-03-25T22:39:00Z">
              <w:r>
                <w:rPr>
                  <w:sz w:val="20"/>
                  <w:szCs w:val="20"/>
                </w:rPr>
                <w:t>Out</w:t>
              </w:r>
            </w:ins>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14" w:author="Bonnie Jonkman" w:date="2016-03-25T22:38:00Z"/>
                <w:sz w:val="20"/>
                <w:szCs w:val="20"/>
              </w:rPr>
            </w:pPr>
            <w:ins w:id="1015" w:author="Bonnie Jonkman" w:date="2016-03-25T22:39:00Z">
              <w:r w:rsidRPr="000F5694">
                <w:rPr>
                  <w:sz w:val="20"/>
                  <w:szCs w:val="20"/>
                </w:rPr>
                <w:t>In</w:t>
              </w:r>
            </w:ins>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16" w:author="Bonnie Jonkman" w:date="2016-03-25T22:38:00Z"/>
                <w:sz w:val="20"/>
                <w:szCs w:val="20"/>
              </w:rPr>
            </w:pPr>
            <w:ins w:id="1017" w:author="Bonnie Jonkman" w:date="2016-03-25T22:39:00Z">
              <w:r w:rsidRPr="000F5694">
                <w:rPr>
                  <w:sz w:val="20"/>
                  <w:szCs w:val="20"/>
                </w:rPr>
                <w:t>In</w:t>
              </w:r>
            </w:ins>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18" w:author="Bonnie Jonkman" w:date="2016-03-25T22:38:00Z"/>
                <w:sz w:val="20"/>
                <w:szCs w:val="20"/>
              </w:rPr>
            </w:pPr>
            <w:ins w:id="1019" w:author="Bonnie Jonkman" w:date="2016-03-25T22:39:00Z">
              <w:r w:rsidRPr="000F5694">
                <w:rPr>
                  <w:sz w:val="20"/>
                  <w:szCs w:val="20"/>
                </w:rPr>
                <w:t>In</w:t>
              </w:r>
            </w:ins>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20" w:author="Bonnie Jonkman" w:date="2016-03-25T22:38:00Z"/>
                <w:sz w:val="20"/>
                <w:szCs w:val="20"/>
              </w:rPr>
            </w:pPr>
            <w:ins w:id="1021" w:author="Bonnie Jonkman" w:date="2016-03-25T22:39:00Z">
              <w:r w:rsidRPr="000F5694">
                <w:rPr>
                  <w:sz w:val="20"/>
                  <w:szCs w:val="20"/>
                </w:rPr>
                <w:t>In</w:t>
              </w:r>
            </w:ins>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022" w:author="Bonnie Jonkman" w:date="2016-03-25T22:38:00Z"/>
                <w:sz w:val="20"/>
                <w:szCs w:val="20"/>
              </w:rPr>
            </w:pPr>
            <w:ins w:id="1023" w:author="Bonnie Jonkman" w:date="2016-03-25T22:39:00Z">
              <w:r w:rsidRPr="000F5694">
                <w:rPr>
                  <w:sz w:val="20"/>
                  <w:szCs w:val="20"/>
                </w:rPr>
                <w:t>In</w:t>
              </w:r>
            </w:ins>
          </w:p>
        </w:tc>
      </w:tr>
      <w:tr w:rsidR="00375813" w14:paraId="5FC90717" w14:textId="77777777" w:rsidTr="00857401">
        <w:trPr>
          <w:cnfStyle w:val="000000100000" w:firstRow="0" w:lastRow="0" w:firstColumn="0" w:lastColumn="0" w:oddVBand="0" w:evenVBand="0" w:oddHBand="1" w:evenHBand="0" w:firstRowFirstColumn="0" w:firstRowLastColumn="0" w:lastRowFirstColumn="0" w:lastRowLastColumn="0"/>
          <w:cantSplit/>
          <w:ins w:id="1024" w:author="Bonnie Jonkman" w:date="2016-03-25T22:42: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500EE0D4" w:rsidR="00C31C74" w:rsidRPr="000F5694" w:rsidRDefault="00C31C74" w:rsidP="0044241D">
            <w:pPr>
              <w:rPr>
                <w:ins w:id="1025" w:author="Bonnie Jonkman" w:date="2016-03-25T22:42:00Z"/>
                <w:sz w:val="20"/>
                <w:szCs w:val="20"/>
              </w:rPr>
            </w:pPr>
            <w:ins w:id="1026" w:author="Bonnie Jonkman" w:date="2016-03-25T22:42:00Z">
              <w:r>
                <w:rPr>
                  <w:sz w:val="20"/>
                  <w:szCs w:val="20"/>
                </w:rPr>
                <w:t xml:space="preserve">MAP++ </w:t>
              </w:r>
            </w:ins>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27" w:author="Bonnie Jonkman" w:date="2016-03-25T22:42:00Z"/>
                <w:sz w:val="20"/>
                <w:szCs w:val="20"/>
              </w:rPr>
            </w:pPr>
          </w:p>
        </w:tc>
        <w:tc>
          <w:tcPr>
            <w:tcW w:w="902" w:type="pct"/>
            <w:shd w:val="clear" w:color="auto" w:fill="B8CCE4" w:themeFill="accent1" w:themeFillTint="66"/>
          </w:tcPr>
          <w:p w14:paraId="436B41C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28" w:author="Bonnie Jonkman" w:date="2016-03-25T22:42:00Z"/>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29" w:author="Bonnie Jonkman" w:date="2016-03-25T22:42:00Z"/>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30" w:author="Bonnie Jonkman" w:date="2016-03-25T22:42:00Z"/>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31" w:author="Bonnie Jonkman" w:date="2016-03-25T22:42:00Z"/>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32" w:author="Bonnie Jonkman" w:date="2016-03-25T22:42:00Z"/>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33" w:author="Bonnie Jonkman" w:date="2016-03-25T22:42:00Z"/>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34" w:author="Bonnie Jonkman" w:date="2016-03-25T22:42:00Z"/>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35" w:author="Bonnie Jonkman" w:date="2016-03-25T22:42:00Z"/>
                <w:sz w:val="20"/>
                <w:szCs w:val="20"/>
              </w:rPr>
            </w:pPr>
          </w:p>
        </w:tc>
      </w:tr>
      <w:tr w:rsidR="00C31C74" w:rsidRPr="00E40ED8" w14:paraId="1D60F3CE" w14:textId="77777777" w:rsidTr="00857401">
        <w:trPr>
          <w:cantSplit/>
          <w:ins w:id="1036" w:author="Bonnie Jonkman" w:date="2016-03-25T22:39:00Z"/>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ins w:id="1037" w:author="Bonnie Jonkman" w:date="2016-03-25T22:39:00Z"/>
                <w:sz w:val="20"/>
                <w:szCs w:val="20"/>
              </w:rPr>
            </w:pPr>
            <w:ins w:id="1038" w:author="Bonnie Jonkman" w:date="2016-03-25T22:39:00Z">
              <w:r w:rsidRPr="00857401">
                <w:rPr>
                  <w:sz w:val="20"/>
                  <w:szCs w:val="20"/>
                </w:rPr>
                <w:t>MAP_PtFairlead</w:t>
              </w:r>
            </w:ins>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ins w:id="1039" w:author="Bonnie Jonkman" w:date="2016-03-25T22:39:00Z"/>
                <w:sz w:val="20"/>
                <w:szCs w:val="20"/>
              </w:rPr>
            </w:pPr>
            <w:ins w:id="1040" w:author="Bonnie Jonkman" w:date="2016-03-25T22:40:00Z">
              <w:r>
                <w:rPr>
                  <w:sz w:val="20"/>
                  <w:szCs w:val="20"/>
                </w:rPr>
                <w:t>Point</w:t>
              </w:r>
            </w:ins>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ins w:id="1041" w:author="Bonnie Jonkman" w:date="2016-03-25T22:39:00Z"/>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ins w:id="1042" w:author="Bonnie Jonkman" w:date="2016-03-25T22:39:00Z"/>
                <w:sz w:val="20"/>
                <w:szCs w:val="20"/>
              </w:rPr>
            </w:pPr>
            <w:ins w:id="1043" w:author="Bonnie Jonkman" w:date="2016-03-25T22:40:00Z">
              <w:r>
                <w:rPr>
                  <w:sz w:val="20"/>
                  <w:szCs w:val="20"/>
                </w:rPr>
                <w:t>Out</w:t>
              </w:r>
            </w:ins>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ins w:id="1044" w:author="Bonnie Jonkman" w:date="2016-03-25T22:39:00Z"/>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45" w:author="Bonnie Jonkman" w:date="2016-03-25T22:39:00Z"/>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46" w:author="Bonnie Jonkman" w:date="2016-03-25T22:39:00Z"/>
                <w:sz w:val="20"/>
                <w:szCs w:val="20"/>
              </w:rPr>
            </w:pPr>
            <w:ins w:id="1047" w:author="Bonnie Jonkman" w:date="2016-03-25T22:40:00Z">
              <w:r>
                <w:rPr>
                  <w:sz w:val="20"/>
                  <w:szCs w:val="20"/>
                </w:rPr>
                <w:t>In</w:t>
              </w:r>
            </w:ins>
            <w:ins w:id="1048"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049"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50" w:author="Bonnie Jonkman" w:date="2016-03-25T22:39:00Z"/>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51" w:author="Bonnie Jonkman" w:date="2016-03-25T22:39:00Z"/>
                <w:sz w:val="20"/>
                <w:szCs w:val="20"/>
              </w:rPr>
            </w:pPr>
            <w:ins w:id="1052" w:author="Bonnie Jonkman" w:date="2016-03-25T22:42:00Z">
              <w:r>
                <w:rPr>
                  <w:sz w:val="20"/>
                  <w:szCs w:val="20"/>
                </w:rPr>
                <w:t>In</w:t>
              </w:r>
            </w:ins>
            <w:ins w:id="1053"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054"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55" w:author="Bonnie Jonkman" w:date="2016-03-25T22:39:00Z"/>
                <w:sz w:val="20"/>
                <w:szCs w:val="20"/>
              </w:rPr>
            </w:pPr>
          </w:p>
        </w:tc>
      </w:tr>
      <w:tr w:rsidR="00375813" w14:paraId="44C910BD" w14:textId="77777777" w:rsidTr="00857401">
        <w:trPr>
          <w:cnfStyle w:val="000000100000" w:firstRow="0" w:lastRow="0" w:firstColumn="0" w:lastColumn="0" w:oddVBand="0" w:evenVBand="0" w:oddHBand="1" w:evenHBand="0" w:firstRowFirstColumn="0" w:firstRowLastColumn="0" w:lastRowFirstColumn="0" w:lastRowLastColumn="0"/>
          <w:cantSplit/>
          <w:ins w:id="1056" w:author="Bonnie Jonkman" w:date="2016-03-25T22:42:00Z"/>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2A1B87B4" w:rsidR="00C31C74" w:rsidRPr="000F5694" w:rsidRDefault="00C31C74">
            <w:pPr>
              <w:rPr>
                <w:ins w:id="1057" w:author="Bonnie Jonkman" w:date="2016-03-25T22:42:00Z"/>
                <w:sz w:val="20"/>
                <w:szCs w:val="20"/>
              </w:rPr>
            </w:pPr>
            <w:ins w:id="1058" w:author="Bonnie Jonkman" w:date="2016-03-25T22:43:00Z">
              <w:r>
                <w:rPr>
                  <w:sz w:val="20"/>
                  <w:szCs w:val="20"/>
                </w:rPr>
                <w:t>MoorDyn</w:t>
              </w:r>
            </w:ins>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59" w:author="Bonnie Jonkman" w:date="2016-03-25T22:42:00Z"/>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0" w:author="Bonnie Jonkman" w:date="2016-03-25T22:42:00Z"/>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1" w:author="Bonnie Jonkman" w:date="2016-03-25T22:42:00Z"/>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2" w:author="Bonnie Jonkman" w:date="2016-03-25T22:42:00Z"/>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3" w:author="Bonnie Jonkman" w:date="2016-03-25T22:42:00Z"/>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4" w:author="Bonnie Jonkman" w:date="2016-03-25T22:42:00Z"/>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5" w:author="Bonnie Jonkman" w:date="2016-03-25T22:42:00Z"/>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6" w:author="Bonnie Jonkman" w:date="2016-03-25T22:42:00Z"/>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67" w:author="Bonnie Jonkman" w:date="2016-03-25T22:42:00Z"/>
                <w:sz w:val="20"/>
                <w:szCs w:val="20"/>
              </w:rPr>
            </w:pPr>
          </w:p>
        </w:tc>
      </w:tr>
      <w:tr w:rsidR="00C31C74" w:rsidRPr="00E40ED8" w14:paraId="3522274F" w14:textId="77777777" w:rsidTr="00857401">
        <w:trPr>
          <w:cantSplit/>
          <w:ins w:id="1068" w:author="Bonnie Jonkman" w:date="2016-03-25T22:42:00Z"/>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ins w:id="1069" w:author="Bonnie Jonkman" w:date="2016-03-25T22:42:00Z"/>
                <w:sz w:val="20"/>
                <w:szCs w:val="20"/>
              </w:rPr>
            </w:pPr>
            <w:ins w:id="1070" w:author="Bonnie Jonkman" w:date="2016-03-25T22:46:00Z">
              <w:r w:rsidRPr="00857401">
                <w:rPr>
                  <w:sz w:val="20"/>
                  <w:szCs w:val="20"/>
                </w:rPr>
                <w:t>MD_PtFairlead</w:t>
              </w:r>
            </w:ins>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ins w:id="1071" w:author="Bonnie Jonkman" w:date="2016-03-25T22:42:00Z"/>
                <w:sz w:val="20"/>
                <w:szCs w:val="20"/>
              </w:rPr>
            </w:pPr>
            <w:ins w:id="1072" w:author="Bonnie Jonkman" w:date="2016-03-25T22:51:00Z">
              <w:r>
                <w:rPr>
                  <w:sz w:val="20"/>
                  <w:szCs w:val="20"/>
                </w:rPr>
                <w:t>Point</w:t>
              </w:r>
            </w:ins>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ins w:id="1073" w:author="Bonnie Jonkman" w:date="2016-03-25T22:42:00Z"/>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ins w:id="1074" w:author="Bonnie Jonkman" w:date="2016-03-25T22:42:00Z"/>
                <w:sz w:val="20"/>
                <w:szCs w:val="20"/>
              </w:rPr>
            </w:pPr>
            <w:ins w:id="1075" w:author="Bonnie Jonkman" w:date="2016-03-29T14:19:00Z">
              <w:r>
                <w:rPr>
                  <w:sz w:val="20"/>
                  <w:szCs w:val="20"/>
                </w:rPr>
                <w:t>Out</w:t>
              </w:r>
            </w:ins>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ins w:id="1076" w:author="Bonnie Jonkman" w:date="2016-03-25T22:42:00Z"/>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77" w:author="Bonnie Jonkman" w:date="2016-03-25T22:42:00Z"/>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ins w:id="1078" w:author="Bonnie Jonkman" w:date="2016-03-25T22:42:00Z"/>
                <w:sz w:val="20"/>
                <w:szCs w:val="20"/>
              </w:rPr>
            </w:pPr>
            <w:ins w:id="1079" w:author="Bonnie Jonkman" w:date="2016-03-29T14:18:00Z">
              <w:r>
                <w:rPr>
                  <w:sz w:val="20"/>
                  <w:szCs w:val="20"/>
                </w:rPr>
                <w:t>In</w:t>
              </w:r>
            </w:ins>
            <w:ins w:id="1080"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081"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82" w:author="Bonnie Jonkman" w:date="2016-03-25T22:42:00Z"/>
                <w:sz w:val="20"/>
                <w:szCs w:val="20"/>
              </w:rPr>
            </w:pPr>
          </w:p>
        </w:tc>
        <w:tc>
          <w:tcPr>
            <w:tcW w:w="314" w:type="pct"/>
          </w:tcPr>
          <w:p w14:paraId="77EF45B5" w14:textId="5C3BBC6F" w:rsidR="00C31C74" w:rsidRDefault="004A5415">
            <w:pPr>
              <w:jc w:val="center"/>
              <w:cnfStyle w:val="000000000000" w:firstRow="0" w:lastRow="0" w:firstColumn="0" w:lastColumn="0" w:oddVBand="0" w:evenVBand="0" w:oddHBand="0" w:evenHBand="0" w:firstRowFirstColumn="0" w:firstRowLastColumn="0" w:lastRowFirstColumn="0" w:lastRowLastColumn="0"/>
              <w:rPr>
                <w:ins w:id="1083" w:author="Bonnie Jonkman" w:date="2016-03-25T22:42:00Z"/>
                <w:sz w:val="20"/>
                <w:szCs w:val="20"/>
              </w:rPr>
            </w:pPr>
            <w:ins w:id="1084" w:author="Bonnie Jonkman" w:date="2016-03-29T14:18:00Z">
              <w:r>
                <w:rPr>
                  <w:sz w:val="20"/>
                  <w:szCs w:val="20"/>
                </w:rPr>
                <w:t>In</w:t>
              </w:r>
            </w:ins>
            <w:ins w:id="1085" w:author="Bonnie Jonkman" w:date="2016-03-29T14:36:00Z">
              <w:r w:rsidR="009F242E" w:rsidRPr="00C9486B">
                <w:rPr>
                  <w:sz w:val="20"/>
                  <w:szCs w:val="20"/>
                  <w:vertAlign w:val="superscript"/>
                </w:rPr>
                <w:fldChar w:fldCharType="begin"/>
              </w:r>
              <w:r w:rsidR="009F242E" w:rsidRPr="00C9486B">
                <w:rPr>
                  <w:sz w:val="20"/>
                  <w:szCs w:val="20"/>
                  <w:vertAlign w:val="superscript"/>
                </w:rPr>
                <w:instrText xml:space="preserve"> NOTEREF _Ref447025512 \h </w:instrText>
              </w:r>
              <w:r w:rsidR="009F242E">
                <w:rPr>
                  <w:sz w:val="20"/>
                  <w:szCs w:val="20"/>
                  <w:vertAlign w:val="superscript"/>
                </w:rPr>
                <w:instrText xml:space="preserve"> \* MERGEFORMAT </w:instrText>
              </w:r>
            </w:ins>
            <w:r w:rsidR="009F242E" w:rsidRPr="00C9486B">
              <w:rPr>
                <w:sz w:val="20"/>
                <w:szCs w:val="20"/>
                <w:vertAlign w:val="superscript"/>
              </w:rPr>
            </w:r>
            <w:ins w:id="1086" w:author="Bonnie Jonkman" w:date="2016-03-29T14:36:00Z">
              <w:r w:rsidR="009F242E" w:rsidRPr="00C9486B">
                <w:rPr>
                  <w:sz w:val="20"/>
                  <w:szCs w:val="20"/>
                  <w:vertAlign w:val="superscript"/>
                </w:rPr>
                <w:fldChar w:fldCharType="separate"/>
              </w:r>
            </w:ins>
            <w:ins w:id="1087"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088"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ins w:id="1089" w:author="Bonnie Jonkman" w:date="2016-03-30T20:30:00Z">
              <w:r w:rsidR="006C3228">
                <w:rPr>
                  <w:b/>
                  <w:bCs/>
                  <w:sz w:val="20"/>
                  <w:szCs w:val="20"/>
                  <w:vertAlign w:val="superscript"/>
                </w:rPr>
                <w:t>.</w:t>
              </w:r>
            </w:ins>
            <w:ins w:id="1090" w:author="Bonnie Jonkman" w:date="2016-03-29T14:36:00Z">
              <w:r w:rsidR="009F242E" w:rsidRPr="00C9486B">
                <w:rPr>
                  <w:sz w:val="20"/>
                  <w:szCs w:val="20"/>
                  <w:vertAlign w:val="superscript"/>
                </w:rPr>
                <w:fldChar w:fldCharType="end"/>
              </w:r>
            </w:ins>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091" w:author="Bonnie Jonkman" w:date="2016-03-25T22:42:00Z"/>
                <w:sz w:val="20"/>
                <w:szCs w:val="20"/>
              </w:rPr>
            </w:pPr>
          </w:p>
        </w:tc>
      </w:tr>
      <w:tr w:rsidR="00375813" w14:paraId="3DA3A571" w14:textId="77777777" w:rsidTr="00857401">
        <w:trPr>
          <w:cnfStyle w:val="000000100000" w:firstRow="0" w:lastRow="0" w:firstColumn="0" w:lastColumn="0" w:oddVBand="0" w:evenVBand="0" w:oddHBand="1" w:evenHBand="0" w:firstRowFirstColumn="0" w:firstRowLastColumn="0" w:lastRowFirstColumn="0" w:lastRowLastColumn="0"/>
          <w:cantSplit/>
          <w:ins w:id="1092" w:author="Bonnie Jonkman" w:date="2016-03-25T22:42:00Z"/>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623D6266" w:rsidR="00C31C74" w:rsidRPr="000F5694" w:rsidRDefault="00485E21">
            <w:pPr>
              <w:rPr>
                <w:ins w:id="1093" w:author="Bonnie Jonkman" w:date="2016-03-25T22:42:00Z"/>
                <w:sz w:val="20"/>
                <w:szCs w:val="20"/>
              </w:rPr>
            </w:pPr>
            <w:ins w:id="1094" w:author="Bonnie Jonkman" w:date="2016-03-25T22:45:00Z">
              <w:r>
                <w:rPr>
                  <w:sz w:val="20"/>
                  <w:szCs w:val="20"/>
                </w:rPr>
                <w:t>FEAMooring</w:t>
              </w:r>
            </w:ins>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95" w:author="Bonnie Jonkman" w:date="2016-03-25T22:42:00Z"/>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96" w:author="Bonnie Jonkman" w:date="2016-03-25T22:42:00Z"/>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97" w:author="Bonnie Jonkman" w:date="2016-03-25T22:42:00Z"/>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98" w:author="Bonnie Jonkman" w:date="2016-03-25T22:42:00Z"/>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099" w:author="Bonnie Jonkman" w:date="2016-03-25T22:42:00Z"/>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100" w:author="Bonnie Jonkman" w:date="2016-03-25T22:42:00Z"/>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101" w:author="Bonnie Jonkman" w:date="2016-03-25T22:42:00Z"/>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102" w:author="Bonnie Jonkman" w:date="2016-03-25T22:42:00Z"/>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ins w:id="1103" w:author="Bonnie Jonkman" w:date="2016-03-25T22:42:00Z"/>
                <w:sz w:val="20"/>
                <w:szCs w:val="20"/>
              </w:rPr>
            </w:pPr>
          </w:p>
        </w:tc>
      </w:tr>
      <w:tr w:rsidR="00C31C74" w:rsidRPr="00E40ED8" w14:paraId="4AF71EF1" w14:textId="77777777" w:rsidTr="00857401">
        <w:trPr>
          <w:cantSplit/>
          <w:ins w:id="1104" w:author="Bonnie Jonkman" w:date="2016-03-25T22:42:00Z"/>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ins w:id="1105" w:author="Bonnie Jonkman" w:date="2016-03-25T22:42:00Z"/>
                <w:sz w:val="20"/>
                <w:szCs w:val="20"/>
              </w:rPr>
            </w:pPr>
            <w:ins w:id="1106" w:author="Bonnie Jonkman" w:date="2016-03-25T22:46:00Z">
              <w:r w:rsidRPr="00857401">
                <w:rPr>
                  <w:sz w:val="20"/>
                  <w:szCs w:val="20"/>
                </w:rPr>
                <w:lastRenderedPageBreak/>
                <w:t>FEAM_PtFairlead</w:t>
              </w:r>
            </w:ins>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ins w:id="1107" w:author="Bonnie Jonkman" w:date="2016-03-25T22:42:00Z"/>
                <w:sz w:val="20"/>
                <w:szCs w:val="20"/>
              </w:rPr>
            </w:pPr>
            <w:ins w:id="1108" w:author="Bonnie Jonkman" w:date="2016-03-25T22:51:00Z">
              <w:r>
                <w:rPr>
                  <w:sz w:val="20"/>
                  <w:szCs w:val="20"/>
                </w:rPr>
                <w:t>Point</w:t>
              </w:r>
            </w:ins>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ins w:id="1109" w:author="Bonnie Jonkman" w:date="2016-03-25T22:42:00Z"/>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ins w:id="1110" w:author="Bonnie Jonkman" w:date="2016-03-25T22:42:00Z"/>
                <w:sz w:val="20"/>
                <w:szCs w:val="20"/>
              </w:rPr>
            </w:pPr>
            <w:ins w:id="1111" w:author="Bonnie Jonkman" w:date="2016-03-29T14:19:00Z">
              <w:r>
                <w:rPr>
                  <w:sz w:val="20"/>
                  <w:szCs w:val="20"/>
                </w:rPr>
                <w:t>Out</w:t>
              </w:r>
            </w:ins>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ins w:id="1112" w:author="Bonnie Jonkman" w:date="2016-03-25T22:42:00Z"/>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113" w:author="Bonnie Jonkman" w:date="2016-03-25T22:42:00Z"/>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ins w:id="1114" w:author="Bonnie Jonkman" w:date="2016-03-25T22:42:00Z"/>
                <w:sz w:val="20"/>
                <w:szCs w:val="20"/>
              </w:rPr>
            </w:pPr>
            <w:ins w:id="1115" w:author="Bonnie Jonkman" w:date="2016-03-29T14:18:00Z">
              <w:r>
                <w:rPr>
                  <w:sz w:val="20"/>
                  <w:szCs w:val="20"/>
                </w:rPr>
                <w:t>In</w:t>
              </w:r>
            </w:ins>
            <w:ins w:id="1116"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117"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118" w:author="Bonnie Jonkman" w:date="2016-03-25T22:42:00Z"/>
                <w:sz w:val="20"/>
                <w:szCs w:val="20"/>
              </w:rPr>
            </w:pPr>
          </w:p>
        </w:tc>
        <w:tc>
          <w:tcPr>
            <w:tcW w:w="314" w:type="pct"/>
          </w:tcPr>
          <w:p w14:paraId="73F1645D" w14:textId="2B13D942"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ins w:id="1119" w:author="Bonnie Jonkman" w:date="2016-03-25T22:42:00Z"/>
                <w:sz w:val="20"/>
                <w:szCs w:val="20"/>
              </w:rPr>
            </w:pPr>
            <w:ins w:id="1120" w:author="Bonnie Jonkman" w:date="2016-03-29T14:18:00Z">
              <w:r>
                <w:rPr>
                  <w:sz w:val="20"/>
                  <w:szCs w:val="20"/>
                </w:rPr>
                <w:t>In</w:t>
              </w:r>
            </w:ins>
            <w:ins w:id="1121" w:author="Bonnie Jonkman" w:date="2016-03-29T14:36:00Z">
              <w:r w:rsidR="009F242E" w:rsidRPr="00C9486B">
                <w:rPr>
                  <w:sz w:val="20"/>
                  <w:szCs w:val="20"/>
                  <w:vertAlign w:val="superscript"/>
                </w:rPr>
                <w:fldChar w:fldCharType="begin"/>
              </w:r>
              <w:r w:rsidR="009F242E" w:rsidRPr="00C9486B">
                <w:rPr>
                  <w:sz w:val="20"/>
                  <w:szCs w:val="20"/>
                  <w:vertAlign w:val="superscript"/>
                </w:rPr>
                <w:instrText xml:space="preserve"> NOTEREF _Ref447025512 \h </w:instrText>
              </w:r>
              <w:r w:rsidR="009F242E">
                <w:rPr>
                  <w:sz w:val="20"/>
                  <w:szCs w:val="20"/>
                  <w:vertAlign w:val="superscript"/>
                </w:rPr>
                <w:instrText xml:space="preserve"> \* MERGEFORMAT </w:instrText>
              </w:r>
            </w:ins>
            <w:r w:rsidR="009F242E" w:rsidRPr="00C9486B">
              <w:rPr>
                <w:sz w:val="20"/>
                <w:szCs w:val="20"/>
                <w:vertAlign w:val="superscript"/>
              </w:rPr>
            </w:r>
            <w:ins w:id="1122" w:author="Bonnie Jonkman" w:date="2016-03-29T14:36:00Z">
              <w:r w:rsidR="009F242E" w:rsidRPr="00C9486B">
                <w:rPr>
                  <w:sz w:val="20"/>
                  <w:szCs w:val="20"/>
                  <w:vertAlign w:val="superscript"/>
                </w:rPr>
                <w:fldChar w:fldCharType="separate"/>
              </w:r>
            </w:ins>
            <w:ins w:id="1123"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124"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ins w:id="1125" w:author="Bonnie Jonkman" w:date="2016-03-29T14:36:00Z">
              <w:r w:rsidR="009F242E" w:rsidRPr="00C9486B">
                <w:rPr>
                  <w:sz w:val="20"/>
                  <w:szCs w:val="20"/>
                  <w:vertAlign w:val="superscript"/>
                </w:rPr>
                <w:fldChar w:fldCharType="end"/>
              </w:r>
            </w:ins>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ins w:id="1126" w:author="Bonnie Jonkman" w:date="2016-03-25T22:42:00Z"/>
                <w:sz w:val="20"/>
                <w:szCs w:val="20"/>
              </w:rPr>
            </w:pPr>
          </w:p>
        </w:tc>
      </w:tr>
      <w:tr w:rsidR="00375813" w14:paraId="78C687DE" w14:textId="77777777" w:rsidTr="00857401">
        <w:trPr>
          <w:cnfStyle w:val="000000100000" w:firstRow="0" w:lastRow="0" w:firstColumn="0" w:lastColumn="0" w:oddVBand="0" w:evenVBand="0" w:oddHBand="1" w:evenHBand="0" w:firstRowFirstColumn="0" w:firstRowLastColumn="0" w:lastRowFirstColumn="0" w:lastRowLastColumn="0"/>
          <w:cantSplit/>
          <w:ins w:id="1127" w:author="Bonnie Jonkman" w:date="2016-03-25T22:45:00Z"/>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6506E356" w:rsidR="00485E21" w:rsidRPr="000F5694" w:rsidRDefault="00485E21" w:rsidP="0044241D">
            <w:pPr>
              <w:rPr>
                <w:ins w:id="1128" w:author="Bonnie Jonkman" w:date="2016-03-25T22:45:00Z"/>
                <w:sz w:val="20"/>
                <w:szCs w:val="20"/>
              </w:rPr>
            </w:pPr>
            <w:ins w:id="1129" w:author="Bonnie Jonkman" w:date="2016-03-25T22:45:00Z">
              <w:r>
                <w:rPr>
                  <w:sz w:val="20"/>
                  <w:szCs w:val="20"/>
                </w:rPr>
                <w:t>OrcaFlex Interface</w:t>
              </w:r>
            </w:ins>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0" w:author="Bonnie Jonkman" w:date="2016-03-25T22:45:00Z"/>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1" w:author="Bonnie Jonkman" w:date="2016-03-25T22:45:00Z"/>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2" w:author="Bonnie Jonkman" w:date="2016-03-25T22:45:00Z"/>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3" w:author="Bonnie Jonkman" w:date="2016-03-25T22:45:00Z"/>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4" w:author="Bonnie Jonkman" w:date="2016-03-25T22:45:00Z"/>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5" w:author="Bonnie Jonkman" w:date="2016-03-25T22:45:00Z"/>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6" w:author="Bonnie Jonkman" w:date="2016-03-25T22:45:00Z"/>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7" w:author="Bonnie Jonkman" w:date="2016-03-25T22:45:00Z"/>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38" w:author="Bonnie Jonkman" w:date="2016-03-25T22:45:00Z"/>
                <w:sz w:val="20"/>
                <w:szCs w:val="20"/>
              </w:rPr>
            </w:pPr>
          </w:p>
        </w:tc>
      </w:tr>
      <w:tr w:rsidR="00C31C74" w:rsidRPr="00E40ED8" w14:paraId="3DA3B65E" w14:textId="77777777" w:rsidTr="00857401">
        <w:trPr>
          <w:cantSplit/>
          <w:ins w:id="1139" w:author="Bonnie Jonkman" w:date="2016-03-25T22:43:00Z"/>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ins w:id="1140" w:author="Bonnie Jonkman" w:date="2016-03-25T22:43:00Z"/>
                <w:sz w:val="20"/>
                <w:szCs w:val="20"/>
              </w:rPr>
            </w:pPr>
            <w:ins w:id="1141" w:author="Bonnie Jonkman" w:date="2016-03-25T22:47:00Z">
              <w:r w:rsidRPr="00857401">
                <w:rPr>
                  <w:sz w:val="20"/>
                  <w:szCs w:val="20"/>
                </w:rPr>
                <w:t>Orca_PtfmMesh</w:t>
              </w:r>
            </w:ins>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ins w:id="1142" w:author="Bonnie Jonkman" w:date="2016-03-25T22:43:00Z"/>
                <w:sz w:val="20"/>
                <w:szCs w:val="20"/>
              </w:rPr>
            </w:pPr>
            <w:ins w:id="1143" w:author="Bonnie Jonkman" w:date="2016-03-25T22:51:00Z">
              <w:r>
                <w:rPr>
                  <w:sz w:val="20"/>
                  <w:szCs w:val="20"/>
                </w:rPr>
                <w:t>Point</w:t>
              </w:r>
            </w:ins>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ins w:id="1144" w:author="Bonnie Jonkman" w:date="2016-03-25T22:43:00Z"/>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ins w:id="1145" w:author="Bonnie Jonkman" w:date="2016-03-25T22:43:00Z"/>
                <w:sz w:val="20"/>
                <w:szCs w:val="20"/>
              </w:rPr>
            </w:pPr>
            <w:ins w:id="1146" w:author="Bonnie Jonkman" w:date="2016-03-29T14:19:00Z">
              <w:r>
                <w:rPr>
                  <w:sz w:val="20"/>
                  <w:szCs w:val="20"/>
                </w:rPr>
                <w:t>Out</w:t>
              </w:r>
            </w:ins>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ins w:id="1147" w:author="Bonnie Jonkman" w:date="2016-03-25T22:43:00Z"/>
                <w:sz w:val="20"/>
                <w:szCs w:val="20"/>
              </w:rPr>
            </w:pPr>
            <w:ins w:id="1148" w:author="Bonnie Jonkman" w:date="2016-03-29T14:22:00Z">
              <w:r>
                <w:rPr>
                  <w:sz w:val="20"/>
                  <w:szCs w:val="20"/>
                </w:rPr>
                <w:t>Out</w:t>
              </w:r>
            </w:ins>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ins w:id="1149" w:author="Bonnie Jonkman" w:date="2016-03-25T22:43:00Z"/>
                <w:sz w:val="20"/>
                <w:szCs w:val="20"/>
              </w:rPr>
            </w:pPr>
            <w:ins w:id="1150" w:author="Bonnie Jonkman" w:date="2016-03-29T14:22:00Z">
              <w:r>
                <w:rPr>
                  <w:sz w:val="20"/>
                  <w:szCs w:val="20"/>
                </w:rPr>
                <w:t>In</w:t>
              </w:r>
            </w:ins>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ins w:id="1151" w:author="Bonnie Jonkman" w:date="2016-03-25T22:43:00Z"/>
                <w:sz w:val="20"/>
                <w:szCs w:val="20"/>
              </w:rPr>
            </w:pPr>
            <w:ins w:id="1152" w:author="Bonnie Jonkman" w:date="2016-03-29T14:18:00Z">
              <w:r>
                <w:rPr>
                  <w:sz w:val="20"/>
                  <w:szCs w:val="20"/>
                </w:rPr>
                <w:t>In</w:t>
              </w:r>
            </w:ins>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ins w:id="1153" w:author="Bonnie Jonkman" w:date="2016-03-25T22:43:00Z"/>
                <w:sz w:val="20"/>
                <w:szCs w:val="20"/>
              </w:rPr>
            </w:pPr>
            <w:ins w:id="1154" w:author="Bonnie Jonkman" w:date="2016-03-29T14:22:00Z">
              <w:r>
                <w:rPr>
                  <w:sz w:val="20"/>
                  <w:szCs w:val="20"/>
                </w:rPr>
                <w:t>In</w:t>
              </w:r>
            </w:ins>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ins w:id="1155" w:author="Bonnie Jonkman" w:date="2016-03-25T22:43:00Z"/>
                <w:sz w:val="20"/>
                <w:szCs w:val="20"/>
              </w:rPr>
            </w:pPr>
            <w:ins w:id="1156" w:author="Bonnie Jonkman" w:date="2016-03-29T14:18:00Z">
              <w:r>
                <w:rPr>
                  <w:sz w:val="20"/>
                  <w:szCs w:val="20"/>
                </w:rPr>
                <w:t>In</w:t>
              </w:r>
            </w:ins>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ins w:id="1157" w:author="Bonnie Jonkman" w:date="2016-03-25T22:43:00Z"/>
                <w:sz w:val="20"/>
                <w:szCs w:val="20"/>
              </w:rPr>
            </w:pPr>
            <w:ins w:id="1158" w:author="Bonnie Jonkman" w:date="2016-03-29T14:22:00Z">
              <w:r>
                <w:rPr>
                  <w:sz w:val="20"/>
                  <w:szCs w:val="20"/>
                </w:rPr>
                <w:t>In</w:t>
              </w:r>
            </w:ins>
          </w:p>
        </w:tc>
      </w:tr>
      <w:tr w:rsidR="00375813" w14:paraId="1D464A8C" w14:textId="77777777" w:rsidTr="00857401">
        <w:trPr>
          <w:cnfStyle w:val="000000100000" w:firstRow="0" w:lastRow="0" w:firstColumn="0" w:lastColumn="0" w:oddVBand="0" w:evenVBand="0" w:oddHBand="1" w:evenHBand="0" w:firstRowFirstColumn="0" w:firstRowLastColumn="0" w:lastRowFirstColumn="0" w:lastRowLastColumn="0"/>
          <w:cantSplit/>
          <w:ins w:id="1159" w:author="Bonnie Jonkman" w:date="2016-03-25T22:45:00Z"/>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ins w:id="1160" w:author="Bonnie Jonkman" w:date="2016-03-25T22:45:00Z"/>
                <w:sz w:val="20"/>
                <w:szCs w:val="20"/>
              </w:rPr>
            </w:pPr>
            <w:ins w:id="1161" w:author="Bonnie Jonkman" w:date="2016-03-25T22:47:00Z">
              <w:r>
                <w:rPr>
                  <w:sz w:val="20"/>
                  <w:szCs w:val="20"/>
                </w:rPr>
                <w:t>IceFloe</w:t>
              </w:r>
            </w:ins>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2" w:author="Bonnie Jonkman" w:date="2016-03-25T22:45:00Z"/>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3" w:author="Bonnie Jonkman" w:date="2016-03-25T22:45:00Z"/>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4" w:author="Bonnie Jonkman" w:date="2016-03-25T22:45:00Z"/>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5" w:author="Bonnie Jonkman" w:date="2016-03-25T22:45:00Z"/>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6" w:author="Bonnie Jonkman" w:date="2016-03-25T22:45:00Z"/>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7" w:author="Bonnie Jonkman" w:date="2016-03-25T22:45:00Z"/>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8" w:author="Bonnie Jonkman" w:date="2016-03-25T22:45:00Z"/>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69" w:author="Bonnie Jonkman" w:date="2016-03-25T22:45:00Z"/>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ins w:id="1170" w:author="Bonnie Jonkman" w:date="2016-03-25T22:45:00Z"/>
                <w:sz w:val="20"/>
                <w:szCs w:val="20"/>
              </w:rPr>
            </w:pPr>
          </w:p>
        </w:tc>
      </w:tr>
      <w:tr w:rsidR="00485E21" w:rsidRPr="00E40ED8" w14:paraId="77C712FE" w14:textId="77777777" w:rsidTr="00857401">
        <w:trPr>
          <w:cantSplit/>
          <w:ins w:id="1171" w:author="Bonnie Jonkman" w:date="2016-03-25T22:45:00Z"/>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ins w:id="1172" w:author="Bonnie Jonkman" w:date="2016-03-25T22:45:00Z"/>
                <w:sz w:val="20"/>
                <w:szCs w:val="20"/>
              </w:rPr>
            </w:pPr>
            <w:ins w:id="1173" w:author="Bonnie Jonkman" w:date="2016-03-25T22:47:00Z">
              <w:r w:rsidRPr="00857401">
                <w:rPr>
                  <w:sz w:val="20"/>
                  <w:szCs w:val="20"/>
                </w:rPr>
                <w:t>IceF_iceMesh</w:t>
              </w:r>
            </w:ins>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ins w:id="1174" w:author="Bonnie Jonkman" w:date="2016-03-25T22:45:00Z"/>
                <w:sz w:val="20"/>
                <w:szCs w:val="20"/>
              </w:rPr>
            </w:pPr>
            <w:ins w:id="1175" w:author="Bonnie Jonkman" w:date="2016-03-25T22:51:00Z">
              <w:r>
                <w:rPr>
                  <w:sz w:val="20"/>
                  <w:szCs w:val="20"/>
                </w:rPr>
                <w:t>Point</w:t>
              </w:r>
            </w:ins>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ins w:id="1176" w:author="Bonnie Jonkman" w:date="2016-03-25T22:45:00Z"/>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ins w:id="1177" w:author="Bonnie Jonkman" w:date="2016-03-25T22:45:00Z"/>
                <w:sz w:val="20"/>
                <w:szCs w:val="20"/>
              </w:rPr>
            </w:pPr>
            <w:ins w:id="1178" w:author="Bonnie Jonkman" w:date="2016-03-29T14:19:00Z">
              <w:r>
                <w:rPr>
                  <w:sz w:val="20"/>
                  <w:szCs w:val="20"/>
                </w:rPr>
                <w:t>Out</w:t>
              </w:r>
            </w:ins>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ins w:id="1179" w:author="Bonnie Jonkman" w:date="2016-03-25T22:45:00Z"/>
                <w:sz w:val="20"/>
                <w:szCs w:val="20"/>
              </w:rPr>
            </w:pPr>
            <w:ins w:id="1180" w:author="Bonnie Jonkman" w:date="2016-03-29T14:25:00Z">
              <w:r>
                <w:rPr>
                  <w:sz w:val="20"/>
                  <w:szCs w:val="20"/>
                </w:rPr>
                <w:t>Out</w:t>
              </w:r>
            </w:ins>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ins w:id="1181" w:author="Bonnie Jonkman" w:date="2016-03-25T22:45:00Z"/>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ins w:id="1182" w:author="Bonnie Jonkman" w:date="2016-03-25T22:45:00Z"/>
                <w:sz w:val="20"/>
                <w:szCs w:val="20"/>
              </w:rPr>
            </w:pPr>
            <w:ins w:id="1183" w:author="Bonnie Jonkman" w:date="2016-03-29T14:18:00Z">
              <w:r>
                <w:rPr>
                  <w:sz w:val="20"/>
                  <w:szCs w:val="20"/>
                </w:rPr>
                <w:t>In</w:t>
              </w:r>
            </w:ins>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ins w:id="1184" w:author="Bonnie Jonkman" w:date="2016-03-25T22:45:00Z"/>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ins w:id="1185" w:author="Bonnie Jonkman" w:date="2016-03-25T22:45:00Z"/>
                <w:sz w:val="20"/>
                <w:szCs w:val="20"/>
              </w:rPr>
            </w:pPr>
            <w:ins w:id="1186" w:author="Bonnie Jonkman" w:date="2016-03-29T14:18:00Z">
              <w:r>
                <w:rPr>
                  <w:sz w:val="20"/>
                  <w:szCs w:val="20"/>
                </w:rPr>
                <w:t>In</w:t>
              </w:r>
            </w:ins>
            <w:ins w:id="1187"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188"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ins w:id="1189" w:author="Bonnie Jonkman" w:date="2016-03-25T22:45:00Z"/>
                <w:sz w:val="20"/>
                <w:szCs w:val="20"/>
              </w:rPr>
            </w:pPr>
          </w:p>
        </w:tc>
      </w:tr>
      <w:tr w:rsidR="00375813" w14:paraId="12D50619" w14:textId="77777777" w:rsidTr="00857401">
        <w:trPr>
          <w:cnfStyle w:val="000000100000" w:firstRow="0" w:lastRow="0" w:firstColumn="0" w:lastColumn="0" w:oddVBand="0" w:evenVBand="0" w:oddHBand="1" w:evenHBand="0" w:firstRowFirstColumn="0" w:firstRowLastColumn="0" w:lastRowFirstColumn="0" w:lastRowLastColumn="0"/>
          <w:cantSplit/>
          <w:ins w:id="1190" w:author="Bonnie Jonkman" w:date="2016-03-25T22:47:00Z"/>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ins w:id="1191" w:author="Bonnie Jonkman" w:date="2016-03-25T22:47:00Z"/>
                <w:sz w:val="20"/>
                <w:szCs w:val="20"/>
              </w:rPr>
            </w:pPr>
            <w:ins w:id="1192" w:author="Bonnie Jonkman" w:date="2016-03-25T22:47:00Z">
              <w:r>
                <w:rPr>
                  <w:sz w:val="20"/>
                  <w:szCs w:val="20"/>
                </w:rPr>
                <w:t>IceDyn</w:t>
              </w:r>
            </w:ins>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3" w:author="Bonnie Jonkman" w:date="2016-03-25T22:47:00Z"/>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4" w:author="Bonnie Jonkman" w:date="2016-03-25T22:47:00Z"/>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5" w:author="Bonnie Jonkman" w:date="2016-03-25T22:47:00Z"/>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6" w:author="Bonnie Jonkman" w:date="2016-03-25T22:47:00Z"/>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7" w:author="Bonnie Jonkman" w:date="2016-03-25T22:47:00Z"/>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8" w:author="Bonnie Jonkman" w:date="2016-03-25T22:47:00Z"/>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199" w:author="Bonnie Jonkman" w:date="2016-03-25T22:47:00Z"/>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200" w:author="Bonnie Jonkman" w:date="2016-03-25T22:47:00Z"/>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ins w:id="1201" w:author="Bonnie Jonkman" w:date="2016-03-25T22:47:00Z"/>
                <w:sz w:val="20"/>
                <w:szCs w:val="20"/>
              </w:rPr>
            </w:pPr>
          </w:p>
        </w:tc>
      </w:tr>
      <w:tr w:rsidR="00A13995" w:rsidRPr="00E40ED8" w14:paraId="43D1C172" w14:textId="77777777" w:rsidTr="00857401">
        <w:trPr>
          <w:cantSplit/>
          <w:ins w:id="1202" w:author="Bonnie Jonkman" w:date="2016-03-25T22:47:00Z"/>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ins w:id="1203" w:author="Bonnie Jonkman" w:date="2016-03-25T22:47:00Z"/>
                <w:sz w:val="20"/>
                <w:szCs w:val="20"/>
              </w:rPr>
            </w:pPr>
            <w:ins w:id="1204" w:author="Bonnie Jonkman" w:date="2016-03-25T22:47:00Z">
              <w:r w:rsidRPr="00857401">
                <w:rPr>
                  <w:sz w:val="20"/>
                  <w:szCs w:val="20"/>
                </w:rPr>
                <w:t>IceD_PointMesh</w:t>
              </w:r>
            </w:ins>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ins w:id="1205" w:author="Bonnie Jonkman" w:date="2016-03-25T22:47:00Z"/>
                <w:sz w:val="20"/>
                <w:szCs w:val="20"/>
              </w:rPr>
            </w:pPr>
            <w:ins w:id="1206" w:author="Bonnie Jonkman" w:date="2016-03-25T22:51:00Z">
              <w:r>
                <w:rPr>
                  <w:sz w:val="20"/>
                  <w:szCs w:val="20"/>
                </w:rPr>
                <w:t>Point</w:t>
              </w:r>
            </w:ins>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ins w:id="1207" w:author="Bonnie Jonkman" w:date="2016-03-25T22:47:00Z"/>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ins w:id="1208" w:author="Bonnie Jonkman" w:date="2016-03-25T22:47:00Z"/>
                <w:sz w:val="20"/>
                <w:szCs w:val="20"/>
              </w:rPr>
            </w:pPr>
            <w:ins w:id="1209" w:author="Bonnie Jonkman" w:date="2016-03-29T14:19:00Z">
              <w:r>
                <w:rPr>
                  <w:sz w:val="20"/>
                  <w:szCs w:val="20"/>
                </w:rPr>
                <w:t>Out</w:t>
              </w:r>
            </w:ins>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ins w:id="1210" w:author="Bonnie Jonkman" w:date="2016-03-25T22:47:00Z"/>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ins w:id="1211" w:author="Bonnie Jonkman" w:date="2016-03-25T22:47:00Z"/>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ins w:id="1212" w:author="Bonnie Jonkman" w:date="2016-03-25T22:47:00Z"/>
                <w:sz w:val="20"/>
                <w:szCs w:val="20"/>
              </w:rPr>
            </w:pPr>
            <w:ins w:id="1213" w:author="Bonnie Jonkman" w:date="2016-03-29T14:18:00Z">
              <w:r>
                <w:rPr>
                  <w:sz w:val="20"/>
                  <w:szCs w:val="20"/>
                </w:rPr>
                <w:t>In</w:t>
              </w:r>
            </w:ins>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ins w:id="1214" w:author="Bonnie Jonkman" w:date="2016-03-25T22:47:00Z"/>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ins w:id="1215" w:author="Bonnie Jonkman" w:date="2016-03-25T22:47:00Z"/>
                <w:sz w:val="20"/>
                <w:szCs w:val="20"/>
              </w:rPr>
            </w:pPr>
            <w:ins w:id="1216" w:author="Bonnie Jonkman" w:date="2016-03-29T14:18:00Z">
              <w:r>
                <w:rPr>
                  <w:sz w:val="20"/>
                  <w:szCs w:val="20"/>
                </w:rPr>
                <w:t>In</w:t>
              </w:r>
            </w:ins>
            <w:ins w:id="1217" w:author="Bonnie Jonkman" w:date="2016-03-30T20:38:00Z">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ins>
            <w:r w:rsidR="00445F52" w:rsidRPr="00D575EA">
              <w:rPr>
                <w:sz w:val="20"/>
                <w:szCs w:val="20"/>
                <w:vertAlign w:val="superscript"/>
              </w:rPr>
            </w:r>
            <w:ins w:id="1218" w:author="Bonnie Jonkman" w:date="2016-03-30T20:38:00Z">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ins>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ins w:id="1219" w:author="Bonnie Jonkman" w:date="2016-03-25T22:47:00Z"/>
                <w:sz w:val="20"/>
                <w:szCs w:val="20"/>
              </w:rPr>
            </w:pPr>
          </w:p>
        </w:tc>
      </w:tr>
    </w:tbl>
    <w:p w14:paraId="0ADB6A1D" w14:textId="15B7CD5B" w:rsidR="00B16FD8" w:rsidRDefault="00B16FD8" w:rsidP="008B7E20">
      <w:pPr>
        <w:pStyle w:val="Heading4"/>
        <w:rPr>
          <w:ins w:id="1220" w:author="Bonnie Jonkman" w:date="2016-03-11T10:08:00Z"/>
        </w:rPr>
      </w:pPr>
      <w:ins w:id="1221" w:author="Bonnie Jonkman" w:date="2016-03-11T10:08:00Z">
        <w:r w:rsidRPr="00B16FD8">
          <w:t>VTK_fields</w:t>
        </w:r>
      </w:ins>
      <w:ins w:id="1222" w:author="Bonnie Jonkman" w:date="2016-03-11T10:10:00Z">
        <w:r>
          <w:t xml:space="preserve">: </w:t>
        </w:r>
        <w:r w:rsidRPr="00B16FD8">
          <w:t>Write mesh fields to VTK data files?</w:t>
        </w:r>
        <w:r>
          <w:t xml:space="preserve"> [T/F]</w:t>
        </w:r>
      </w:ins>
    </w:p>
    <w:p w14:paraId="58AF6CE5" w14:textId="7B024C2B" w:rsidR="00B16FD8" w:rsidRDefault="0044241D">
      <w:pPr>
        <w:rPr>
          <w:ins w:id="1223" w:author="Bonnie Jonkman" w:date="2016-03-11T10:08:00Z"/>
        </w:rPr>
      </w:pPr>
      <w:ins w:id="1224" w:author="Bonnie Jonkman" w:date="2016-03-25T23:00:00Z">
        <w:r>
          <w:t xml:space="preserve">When </w:t>
        </w:r>
        <w:r w:rsidRPr="00126F92">
          <w:rPr>
            <w:b/>
          </w:rPr>
          <w:t>WrVTK</w:t>
        </w:r>
        <w:r>
          <w:rPr>
            <w:b/>
          </w:rPr>
          <w:t xml:space="preserve"> </w:t>
        </w:r>
        <w:r w:rsidRPr="000F5694">
          <w:t>is 1</w:t>
        </w:r>
        <w:r>
          <w:t xml:space="preserve"> or 2, t</w:t>
        </w:r>
      </w:ins>
      <w:ins w:id="1225" w:author="Bonnie Jonkman" w:date="2016-03-25T22:59:00Z">
        <w:r>
          <w:t xml:space="preserve">he </w:t>
        </w:r>
        <w:r>
          <w:rPr>
            <w:b/>
          </w:rPr>
          <w:t>VTK_fields</w:t>
        </w:r>
        <w:r>
          <w:t xml:space="preserve"> input parameter controls whether the VTK files contain data arrays. </w:t>
        </w:r>
      </w:ins>
      <w:ins w:id="1226" w:author="Bonnie Jonkman" w:date="2016-03-25T23:02:00Z">
        <w:r>
          <w:t xml:space="preserve">When </w:t>
        </w:r>
        <w:r w:rsidRPr="00857401">
          <w:rPr>
            <w:b/>
          </w:rPr>
          <w:t>VTK_fields</w:t>
        </w:r>
        <w:r>
          <w:t xml:space="preserve"> is true, </w:t>
        </w:r>
      </w:ins>
      <w:ins w:id="1227" w:author="Bonnie Jonkman" w:date="2016-03-25T23:00:00Z">
        <w:r>
          <w:t>the mesh fields</w:t>
        </w:r>
      </w:ins>
      <w:ins w:id="1228" w:author="Bonnie Jonkman" w:date="2016-03-25T23:03:00Z">
        <w:r>
          <w:t xml:space="preserve"> </w:t>
        </w:r>
      </w:ins>
      <w:ins w:id="1229" w:author="Bonnie Jonkman" w:date="2016-03-25T23:00:00Z">
        <w:r>
          <w:t xml:space="preserve">(excluding </w:t>
        </w:r>
      </w:ins>
      <w:ins w:id="1230" w:author="Bonnie Jonkman" w:date="2016-03-25T23:01:00Z">
        <w:r>
          <w:t xml:space="preserve">the </w:t>
        </w:r>
      </w:ins>
      <w:ins w:id="1231" w:author="Bonnie Jonkman" w:date="2016-03-25T23:00:00Z">
        <w:r>
          <w:t>translational displacement</w:t>
        </w:r>
      </w:ins>
      <w:ins w:id="1232" w:author="Bonnie Jonkman" w:date="2016-03-25T23:01:00Z">
        <w:r>
          <w:t xml:space="preserve"> field</w:t>
        </w:r>
      </w:ins>
      <w:ins w:id="1233" w:author="Bonnie Jonkman" w:date="2016-03-25T23:00:00Z">
        <w:r>
          <w:t xml:space="preserve">, which is used to </w:t>
        </w:r>
      </w:ins>
      <w:ins w:id="1234" w:author="Bonnie Jonkman" w:date="2016-03-25T23:01:00Z">
        <w:r>
          <w:t>position the nodes for visualization</w:t>
        </w:r>
      </w:ins>
      <w:ins w:id="1235" w:author="Bonnie Jonkman" w:date="2016-03-25T23:00:00Z">
        <w:r>
          <w:t>)</w:t>
        </w:r>
      </w:ins>
      <w:ins w:id="1236" w:author="Bonnie Jonkman" w:date="2016-03-25T23:03:00Z">
        <w:r>
          <w:t xml:space="preserve"> are output</w:t>
        </w:r>
      </w:ins>
      <w:ins w:id="1237" w:author="Bonnie Jonkman" w:date="2016-03-28T11:04:00Z">
        <w:r w:rsidR="004E65C1">
          <w:t xml:space="preserve"> as data arrays</w:t>
        </w:r>
      </w:ins>
      <w:ins w:id="1238" w:author="Bonnie Jonkman" w:date="2016-03-25T23:03:00Z">
        <w:r>
          <w:t xml:space="preserve"> in the VTK files</w:t>
        </w:r>
      </w:ins>
      <w:ins w:id="1239" w:author="Bonnie Jonkman" w:date="2016-03-25T23:01:00Z">
        <w:r>
          <w:t>.</w:t>
        </w:r>
      </w:ins>
      <w:ins w:id="1240" w:author="Bonnie Jonkman" w:date="2016-03-25T23:00:00Z">
        <w:r>
          <w:t xml:space="preserve"> </w:t>
        </w:r>
      </w:ins>
      <w:ins w:id="1241" w:author="Bonnie Jonkman" w:date="2016-03-25T22:59:00Z">
        <w:r>
          <w:t xml:space="preserve">The </w:t>
        </w:r>
      </w:ins>
      <w:ins w:id="1242" w:author="Bonnie Jonkman" w:date="2016-03-25T23:02:00Z">
        <w:r>
          <w:t>r</w:t>
        </w:r>
      </w:ins>
      <w:ins w:id="1243" w:author="Bonnie Jonkman" w:date="2016-03-25T22:59:00Z">
        <w:r>
          <w:t>eference meshes always contain the reference orientation fields</w:t>
        </w:r>
      </w:ins>
      <w:ins w:id="1244" w:author="Bonnie Jonkman" w:date="2016-03-25T23:02:00Z">
        <w:r>
          <w:t xml:space="preserve">, even when </w:t>
        </w:r>
        <w:r>
          <w:rPr>
            <w:b/>
          </w:rPr>
          <w:t>VTK_fields</w:t>
        </w:r>
        <w:r w:rsidRPr="00857401">
          <w:t xml:space="preserve"> is false</w:t>
        </w:r>
      </w:ins>
      <w:ins w:id="1245" w:author="Bonnie Jonkman" w:date="2016-03-11T10:16:00Z">
        <w:r w:rsidR="001F200C">
          <w:t>.</w:t>
        </w:r>
      </w:ins>
    </w:p>
    <w:p w14:paraId="5CF16BE6" w14:textId="1D3CE2F3" w:rsidR="00B16FD8" w:rsidRDefault="00B16FD8" w:rsidP="008B7E20">
      <w:pPr>
        <w:pStyle w:val="Heading4"/>
        <w:rPr>
          <w:ins w:id="1246" w:author="Bonnie Jonkman" w:date="2016-03-11T10:08:00Z"/>
        </w:rPr>
      </w:pPr>
      <w:ins w:id="1247" w:author="Bonnie Jonkman" w:date="2016-03-11T10:08:00Z">
        <w:r w:rsidRPr="00B16FD8">
          <w:t>VTK_fps</w:t>
        </w:r>
      </w:ins>
      <w:ins w:id="1248" w:author="Bonnie Jonkman" w:date="2016-03-11T10:10:00Z">
        <w:r>
          <w:t xml:space="preserve">: </w:t>
        </w:r>
        <w:r w:rsidRPr="00B16FD8">
          <w:t>Frame rate for VTK output</w:t>
        </w:r>
        <w:r>
          <w:t xml:space="preserve"> </w:t>
        </w:r>
      </w:ins>
      <w:ins w:id="1249" w:author="Bonnie Jonkman" w:date="2016-03-11T10:11:00Z">
        <w:r>
          <w:t>[fps]</w:t>
        </w:r>
      </w:ins>
    </w:p>
    <w:p w14:paraId="7E9D9EAF" w14:textId="784E3211" w:rsidR="00B16FD8" w:rsidRPr="0044241D" w:rsidRDefault="0044241D">
      <w:ins w:id="1250" w:author="Bonnie Jonkman" w:date="2016-03-25T23:04:00Z">
        <w:r>
          <w:t>W</w:t>
        </w:r>
      </w:ins>
      <w:ins w:id="1251" w:author="Bonnie Jonkman" w:date="2016-03-11T10:16:00Z">
        <w:r w:rsidR="001F200C">
          <w:t xml:space="preserve">hen </w:t>
        </w:r>
        <w:r w:rsidR="001F200C" w:rsidRPr="00126F92">
          <w:rPr>
            <w:b/>
          </w:rPr>
          <w:t>WrVTK</w:t>
        </w:r>
        <w:r w:rsidR="001F200C">
          <w:t> = 2</w:t>
        </w:r>
      </w:ins>
      <w:ins w:id="1252" w:author="Bonnie Jonkman" w:date="2016-03-25T23:04:00Z">
        <w:r>
          <w:t>, the rate</w:t>
        </w:r>
      </w:ins>
      <w:ins w:id="1253" w:author="Bonnie Jonkman" w:date="2016-03-25T23:06:00Z">
        <w:r>
          <w:t xml:space="preserve"> at which the VTK files are output is determined by </w:t>
        </w:r>
      </w:ins>
      <w:ins w:id="1254" w:author="Bonnie Jonkman" w:date="2016-03-25T23:07:00Z">
        <w:r>
          <w:rPr>
            <w:b/>
          </w:rPr>
          <w:t>VTK_fps</w:t>
        </w:r>
      </w:ins>
      <w:ins w:id="1255" w:author="Bonnie Jonkman" w:date="2016-03-11T10:16:00Z">
        <w:r w:rsidR="001F200C">
          <w:t>.</w:t>
        </w:r>
      </w:ins>
      <w:ins w:id="1256" w:author="Bonnie Jonkman" w:date="2016-03-25T23:07:00Z">
        <w:r>
          <w:t xml:space="preserve"> This input specifies the desired number of frames </w:t>
        </w:r>
      </w:ins>
      <w:ins w:id="1257" w:author="Bonnie Jonkman" w:date="2016-03-25T23:08:00Z">
        <w:r>
          <w:t xml:space="preserve">that should be generated </w:t>
        </w:r>
      </w:ins>
      <w:ins w:id="1258" w:author="Bonnie Jonkman" w:date="2016-03-25T23:07:00Z">
        <w:r>
          <w:t xml:space="preserve">per second </w:t>
        </w:r>
      </w:ins>
      <w:ins w:id="1259" w:author="Bonnie Jonkman" w:date="2016-03-25T23:08:00Z">
        <w:r>
          <w:t xml:space="preserve">of simulation time. FAST will use the integer multiple of </w:t>
        </w:r>
        <w:r w:rsidRPr="00857401">
          <w:rPr>
            <w:b/>
          </w:rPr>
          <w:t>DT</w:t>
        </w:r>
      </w:ins>
      <w:ins w:id="1260" w:author="Bonnie Jonkman" w:date="2016-03-25T23:09:00Z">
        <w:r w:rsidR="00ED57F8">
          <w:t xml:space="preserve"> closest to 1/</w:t>
        </w:r>
        <w:r w:rsidR="00ED57F8">
          <w:rPr>
            <w:b/>
          </w:rPr>
          <w:t>VTK_fps</w:t>
        </w:r>
      </w:ins>
      <w:ins w:id="1261" w:author="Bonnie Jonkman" w:date="2016-03-25T23:10:00Z">
        <w:r w:rsidR="00ED57F8" w:rsidRPr="00857401">
          <w:t xml:space="preserve"> to determine if VTK files should be output at the end of a simulation step</w:t>
        </w:r>
      </w:ins>
      <w:ins w:id="1262" w:author="Bonnie Jonkman" w:date="2016-03-25T23:09:00Z">
        <w:r w:rsidR="00ED57F8" w:rsidRPr="00857401">
          <w:t>; the actual frame rate</w:t>
        </w:r>
      </w:ins>
      <w:ins w:id="1263" w:author="Bonnie Jonkman" w:date="2016-03-25T23:10:00Z">
        <w:r w:rsidR="00ED57F8">
          <w:t xml:space="preserve"> used in the FAST simulation is written to the screen and the FAST summary file.</w:t>
        </w:r>
      </w:ins>
    </w:p>
    <w:p w14:paraId="71CCFC02" w14:textId="2CCE53FE" w:rsidR="00053AB0" w:rsidRDefault="00053AB0" w:rsidP="00241AB7">
      <w:pPr>
        <w:pStyle w:val="Heading2"/>
      </w:pPr>
      <w:bookmarkStart w:id="1264" w:name="_Ref416868785"/>
      <w:bookmarkStart w:id="1265" w:name="_Toc447133175"/>
      <w:r>
        <w:t>Checkpoint Files (Restart Capability)</w:t>
      </w:r>
      <w:bookmarkEnd w:id="1264"/>
      <w:bookmarkEnd w:id="1265"/>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6C3228">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 xml:space="preserve">When record 1 of the “DATA” (avrSwap) array is –9, the DLL should read the checkpoint file whose named is specified in the argument “INFILE”. The data from this file should be </w:t>
      </w:r>
      <w:r>
        <w:lastRenderedPageBreak/>
        <w:t>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rPr>
          <w:ins w:id="1266" w:author="Bonnie Jonkman" w:date="2016-03-25T13:53:00Z"/>
        </w:rPr>
      </w:pPr>
      <w:r>
        <w:t>The user-defined control routines are not available for checkpoint restart</w:t>
      </w:r>
      <w:r w:rsidR="00976EEE">
        <w:t xml:space="preserve"> (i.e., CertTests 11-13 won’t work)</w:t>
      </w:r>
      <w:r w:rsidR="00B405B9">
        <w:t>.</w:t>
      </w:r>
    </w:p>
    <w:p w14:paraId="7CD3C4A7" w14:textId="42CCE099" w:rsidR="003D203B" w:rsidRDefault="003D203B" w:rsidP="00AF0E6F">
      <w:pPr>
        <w:pStyle w:val="ListParagraph"/>
        <w:numPr>
          <w:ilvl w:val="0"/>
          <w:numId w:val="29"/>
        </w:numPr>
        <w:rPr>
          <w:ins w:id="1267" w:author="Bonnie Jonkman" w:date="2016-03-09T10:26:00Z"/>
        </w:rPr>
      </w:pPr>
      <w:ins w:id="1268" w:author="Bonnie Jonkman" w:date="2016-03-25T13:54:00Z">
        <w:r>
          <w:t xml:space="preserve">Before FAST creates a checkpoint file, it doubles the amount of memory in use in the simulation because all of the data is packed into three arrays that are </w:t>
        </w:r>
      </w:ins>
      <w:ins w:id="1269" w:author="Bonnie Jonkman" w:date="2016-03-25T13:55:00Z">
        <w:r>
          <w:t xml:space="preserve">then </w:t>
        </w:r>
      </w:ins>
      <w:ins w:id="1270" w:author="Bonnie Jonkman" w:date="2016-03-25T13:54:00Z">
        <w:r>
          <w:t>written to a file. Thus, i</w:t>
        </w:r>
      </w:ins>
      <w:ins w:id="1271" w:author="Bonnie Jonkman" w:date="2016-03-25T13:53:00Z">
        <w:r>
          <w:t xml:space="preserve">t is highly likely that 32-bit simulations will not be able to create checkpoint files. </w:t>
        </w:r>
      </w:ins>
    </w:p>
    <w:p w14:paraId="59F77BED" w14:textId="623280E3" w:rsidR="007101D0" w:rsidRDefault="008E1EC9" w:rsidP="00857401">
      <w:pPr>
        <w:pStyle w:val="Heading2"/>
        <w:rPr>
          <w:ins w:id="1272" w:author="Bonnie Jonkman" w:date="2016-03-09T10:30:00Z"/>
        </w:rPr>
      </w:pPr>
      <w:bookmarkStart w:id="1273" w:name="_Toc447133176"/>
      <w:ins w:id="1274" w:author="Bonnie Jonkman" w:date="2016-03-30T19:10:00Z">
        <w:r>
          <w:t>Visualization Toolkit Files (</w:t>
        </w:r>
      </w:ins>
      <w:ins w:id="1275" w:author="Bonnie Jonkman" w:date="2016-03-09T10:26:00Z">
        <w:r w:rsidR="007101D0">
          <w:t xml:space="preserve">Visualization </w:t>
        </w:r>
      </w:ins>
      <w:ins w:id="1276" w:author="Bonnie Jonkman" w:date="2016-03-28T10:50:00Z">
        <w:r w:rsidR="00930284">
          <w:t>Capability</w:t>
        </w:r>
      </w:ins>
      <w:ins w:id="1277" w:author="Bonnie Jonkman" w:date="2016-03-30T19:10:00Z">
        <w:r>
          <w:t>)</w:t>
        </w:r>
      </w:ins>
      <w:bookmarkEnd w:id="1273"/>
    </w:p>
    <w:p w14:paraId="32E6E198" w14:textId="4B496F11" w:rsidR="002F1E94" w:rsidRDefault="005070C1" w:rsidP="00857401">
      <w:pPr>
        <w:rPr>
          <w:ins w:id="1278" w:author="Bonnie Jonkman" w:date="2016-03-10T12:54:00Z"/>
        </w:rPr>
      </w:pPr>
      <w:ins w:id="1279" w:author="Bonnie Jonkman" w:date="2016-03-30T20:16:00Z">
        <w:r>
          <w:t xml:space="preserve">FAST v8.15 introduced VTK visualization output files from a simulation. </w:t>
        </w:r>
      </w:ins>
      <w:ins w:id="1280" w:author="Bonnie Jonkman" w:date="2016-03-30T11:08:00Z">
        <w:r w:rsidR="00746BE1">
          <w:fldChar w:fldCharType="begin"/>
        </w:r>
        <w:r w:rsidR="00746BE1">
          <w:instrText xml:space="preserve"> HYPERLINK "http://www.vtk.org/" </w:instrText>
        </w:r>
        <w:r w:rsidR="00746BE1">
          <w:fldChar w:fldCharType="separate"/>
        </w:r>
        <w:r w:rsidR="002F1E94" w:rsidRPr="00746BE1">
          <w:rPr>
            <w:rStyle w:val="Hyperlink"/>
          </w:rPr>
          <w:t>Visualization Toolkit</w:t>
        </w:r>
        <w:r w:rsidR="00746BE1">
          <w:fldChar w:fldCharType="end"/>
        </w:r>
      </w:ins>
      <w:ins w:id="1281" w:author="Bonnie Jonkman" w:date="2016-03-10T12:54:00Z">
        <w:r w:rsidR="002F1E94">
          <w:t xml:space="preserve"> (VTK) is an open-source, freely available software system for 3D computer graphics, image processing, and visualization</w:t>
        </w:r>
      </w:ins>
      <w:ins w:id="1282" w:author="Bonnie Jonkman" w:date="2016-03-25T13:58:00Z">
        <w:r w:rsidR="003D203B">
          <w:t>.</w:t>
        </w:r>
      </w:ins>
      <w:ins w:id="1283" w:author="Bonnie Jonkman" w:date="2016-03-30T20:15:00Z">
        <w:r>
          <w:t xml:space="preserve"> </w:t>
        </w:r>
      </w:ins>
      <w:ins w:id="1284" w:author="Bonnie Jonkman" w:date="2016-03-30T20:17:00Z">
        <w:r>
          <w:t xml:space="preserve">The </w:t>
        </w:r>
      </w:ins>
      <w:ins w:id="1285" w:author="Bonnie Jonkman" w:date="2016-03-30T20:16:00Z">
        <w:r>
          <w:t xml:space="preserve">VTK files generated by FAST can be read </w:t>
        </w:r>
      </w:ins>
      <w:ins w:id="1286" w:author="Bonnie Jonkman" w:date="2016-03-30T20:17:00Z">
        <w:r>
          <w:t xml:space="preserve">with standard open-source visualization packages such as </w:t>
        </w:r>
        <w:r>
          <w:fldChar w:fldCharType="begin"/>
        </w:r>
        <w:r>
          <w:instrText xml:space="preserve"> HYPERLINK "http://www.paraview.org/" </w:instrText>
        </w:r>
        <w:r>
          <w:fldChar w:fldCharType="separate"/>
        </w:r>
        <w:r w:rsidRPr="003D203B">
          <w:rPr>
            <w:rStyle w:val="Hyperlink"/>
          </w:rPr>
          <w:t>ParaView</w:t>
        </w:r>
        <w:r>
          <w:fldChar w:fldCharType="end"/>
        </w:r>
        <w:r>
          <w:t xml:space="preserve"> or </w:t>
        </w:r>
        <w:r>
          <w:fldChar w:fldCharType="begin"/>
        </w:r>
        <w:r>
          <w:instrText xml:space="preserve"> HYPERLINK "https://wci.llnl.gov/simulation/computer-codes/visit/" </w:instrText>
        </w:r>
        <w:r>
          <w:fldChar w:fldCharType="separate"/>
        </w:r>
        <w:r w:rsidRPr="003D203B">
          <w:rPr>
            <w:rStyle w:val="Hyperlink"/>
          </w:rPr>
          <w:t>VisIt</w:t>
        </w:r>
        <w:r>
          <w:fldChar w:fldCharType="end"/>
        </w:r>
        <w:r>
          <w:t>.</w:t>
        </w:r>
      </w:ins>
      <w:ins w:id="1287" w:author="Bonnie Jonkman" w:date="2016-03-30T20:58:00Z">
        <w:r w:rsidR="00026604">
          <w:t xml:space="preserve"> An example of FAST’s surface visualization capability is shown in </w:t>
        </w:r>
      </w:ins>
      <w:ins w:id="1288" w:author="Bonnie Jonkman" w:date="2016-03-30T20:59:00Z">
        <w:r w:rsidR="00026604">
          <w:fldChar w:fldCharType="begin"/>
        </w:r>
        <w:r w:rsidR="00026604">
          <w:instrText xml:space="preserve"> REF _Ref447134879 \h </w:instrText>
        </w:r>
      </w:ins>
      <w:r w:rsidR="00026604">
        <w:fldChar w:fldCharType="separate"/>
      </w:r>
      <w:ins w:id="1289" w:author="Bonnie Jonkman" w:date="2016-03-30T20:59:00Z">
        <w:r w:rsidR="00026604">
          <w:t xml:space="preserve">Figure </w:t>
        </w:r>
        <w:r w:rsidR="00026604">
          <w:rPr>
            <w:noProof/>
          </w:rPr>
          <w:t>5</w:t>
        </w:r>
        <w:r w:rsidR="00026604">
          <w:fldChar w:fldCharType="end"/>
        </w:r>
      </w:ins>
      <w:ins w:id="1290" w:author="Bonnie Jonkman" w:date="2016-03-30T21:00:00Z">
        <w:r w:rsidR="00637831">
          <w:t>.</w:t>
        </w:r>
      </w:ins>
    </w:p>
    <w:p w14:paraId="21467FC8" w14:textId="38CDD3F7" w:rsidR="001252CC" w:rsidRDefault="00026604" w:rsidP="00857401">
      <w:pPr>
        <w:rPr>
          <w:ins w:id="1291" w:author="Bonnie Jonkman" w:date="2016-03-11T10:17:00Z"/>
        </w:rPr>
      </w:pPr>
      <w:ins w:id="1292" w:author="Bonnie Jonkman" w:date="2016-03-30T20:57:00Z">
        <w:r>
          <w:t>FAST will</w:t>
        </w:r>
      </w:ins>
      <w:ins w:id="1293" w:author="Bonnie Jonkman" w:date="2016-03-11T10:16:00Z">
        <w:r w:rsidR="001252CC">
          <w:t xml:space="preserve"> generate a lot of files </w:t>
        </w:r>
      </w:ins>
      <w:ins w:id="1294" w:author="Bonnie Jonkman" w:date="2016-03-30T20:57:00Z">
        <w:r>
          <w:t xml:space="preserve">when </w:t>
        </w:r>
      </w:ins>
      <w:ins w:id="1295" w:author="Bonnie Jonkman" w:date="2016-03-30T20:58:00Z">
        <w:r>
          <w:rPr>
            <w:b/>
          </w:rPr>
          <w:t>WrVTK</w:t>
        </w:r>
        <w:r>
          <w:t xml:space="preserve"> &gt; 0. This </w:t>
        </w:r>
      </w:ins>
      <w:ins w:id="1296" w:author="Bonnie Jonkman" w:date="2016-03-11T10:16:00Z">
        <w:r w:rsidR="001252CC">
          <w:t xml:space="preserve">can take a long time, especially when </w:t>
        </w:r>
      </w:ins>
      <w:ins w:id="1297" w:author="Bonnie Jonkman" w:date="2016-03-11T10:17:00Z">
        <w:r w:rsidR="001252CC">
          <w:t>generating</w:t>
        </w:r>
      </w:ins>
      <w:ins w:id="1298" w:author="Bonnie Jonkman" w:date="2016-03-11T10:16:00Z">
        <w:r w:rsidR="001252CC">
          <w:t xml:space="preserve"> surface data with fields.</w:t>
        </w:r>
      </w:ins>
    </w:p>
    <w:p w14:paraId="1F4A0228" w14:textId="77777777" w:rsidR="00637831" w:rsidRPr="000E3B15" w:rsidRDefault="00637831" w:rsidP="00637831">
      <w:pPr>
        <w:rPr>
          <w:ins w:id="1299" w:author="Bonnie Jonkman" w:date="2016-03-30T21:01:00Z"/>
        </w:rPr>
      </w:pPr>
      <w:ins w:id="1300" w:author="Bonnie Jonkman" w:date="2016-03-30T21:01:00Z">
        <w:r>
          <w:t xml:space="preserve">If a FAST simulation encounters an error when </w:t>
        </w:r>
        <w:r>
          <w:rPr>
            <w:b/>
          </w:rPr>
          <w:t>WrVTK </w:t>
        </w:r>
        <w:r>
          <w:t xml:space="preserve">&gt; 0, 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xml:space="preserve"> = TRUE when the program ends). These output files will include “.DebugError.” in their file names, as they are intended for debugging purposes and may not be generated at the exact time step that VTK files would normally be written. </w:t>
        </w:r>
      </w:ins>
    </w:p>
    <w:p w14:paraId="4508F66D" w14:textId="4D9E5CDD" w:rsidR="005070C1" w:rsidRDefault="00174F3D" w:rsidP="00857401">
      <w:pPr>
        <w:keepNext/>
        <w:rPr>
          <w:ins w:id="1301" w:author="Bonnie Jonkman" w:date="2016-03-30T20:18:00Z"/>
        </w:rPr>
      </w:pPr>
      <w:ins w:id="1302" w:author="Bonnie Jonkman" w:date="2016-03-30T20:14:00Z">
        <w:r>
          <w:rPr>
            <w:noProof/>
          </w:rPr>
          <w:lastRenderedPageBreak/>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65700"/>
                      </a:xfrm>
                      <a:prstGeom prst="rect">
                        <a:avLst/>
                      </a:prstGeom>
                    </pic:spPr>
                  </pic:pic>
                </a:graphicData>
              </a:graphic>
            </wp:inline>
          </w:drawing>
        </w:r>
      </w:ins>
    </w:p>
    <w:p w14:paraId="5E4189D9" w14:textId="5B36ABD3" w:rsidR="000E3B15" w:rsidRDefault="005070C1" w:rsidP="00857401">
      <w:pPr>
        <w:pStyle w:val="Caption"/>
        <w:jc w:val="center"/>
        <w:rPr>
          <w:ins w:id="1303" w:author="Bonnie Jonkman" w:date="2016-03-11T13:23:00Z"/>
        </w:rPr>
      </w:pPr>
      <w:bookmarkStart w:id="1304" w:name="_Ref447134879"/>
      <w:bookmarkStart w:id="1305" w:name="_Ref447134875"/>
      <w:ins w:id="1306" w:author="Bonnie Jonkman" w:date="2016-03-30T20:18:00Z">
        <w:r>
          <w:t xml:space="preserve">Figure </w:t>
        </w:r>
        <w:r>
          <w:fldChar w:fldCharType="begin"/>
        </w:r>
        <w:r>
          <w:instrText xml:space="preserve"> SEQ Figure \* ARABIC </w:instrText>
        </w:r>
      </w:ins>
      <w:r>
        <w:fldChar w:fldCharType="separate"/>
      </w:r>
      <w:ins w:id="1307" w:author="Bonnie Jonkman" w:date="2016-03-30T20:30:00Z">
        <w:r w:rsidR="006C3228">
          <w:rPr>
            <w:noProof/>
          </w:rPr>
          <w:t>5</w:t>
        </w:r>
      </w:ins>
      <w:ins w:id="1308" w:author="Bonnie Jonkman" w:date="2016-03-30T20:18:00Z">
        <w:r>
          <w:fldChar w:fldCharType="end"/>
        </w:r>
        <w:bookmarkEnd w:id="1304"/>
        <w:r>
          <w:t>: FAST VTK files generated from Cert</w:t>
        </w:r>
      </w:ins>
      <w:ins w:id="1309" w:author="Bonnie Jonkman" w:date="2016-03-30T21:01:00Z">
        <w:r w:rsidR="00637831">
          <w:t xml:space="preserve">ification </w:t>
        </w:r>
      </w:ins>
      <w:ins w:id="1310" w:author="Bonnie Jonkman" w:date="2016-03-30T20:18:00Z">
        <w:r>
          <w:t>Test #25 are displayed in ParaView</w:t>
        </w:r>
      </w:ins>
      <w:bookmarkEnd w:id="1305"/>
    </w:p>
    <w:p w14:paraId="4C7F7FBF" w14:textId="2E23A136" w:rsidR="000E3B15" w:rsidRPr="000E3B15" w:rsidDel="00637831" w:rsidRDefault="000E3B15" w:rsidP="00857401">
      <w:pPr>
        <w:rPr>
          <w:del w:id="1311" w:author="Bonnie Jonkman" w:date="2016-03-30T21:01:00Z"/>
        </w:rPr>
      </w:pPr>
    </w:p>
    <w:p w14:paraId="2164B3FA" w14:textId="267C50EE" w:rsidR="00CA74B5" w:rsidRDefault="00CA74B5" w:rsidP="00992CCA">
      <w:pPr>
        <w:pStyle w:val="Heading1"/>
      </w:pPr>
      <w:bookmarkStart w:id="1312" w:name="_Ref352670793"/>
      <w:bookmarkStart w:id="1313" w:name="_Toc447133177"/>
      <w:bookmarkEnd w:id="184"/>
      <w:r>
        <w:t>Converting to FAST v8.</w:t>
      </w:r>
      <w:r w:rsidR="00673035">
        <w:t>1</w:t>
      </w:r>
      <w:r w:rsidR="007101D0">
        <w:t>5</w:t>
      </w:r>
      <w:r>
        <w:t>.x</w:t>
      </w:r>
      <w:bookmarkEnd w:id="1312"/>
      <w:bookmarkEnd w:id="1313"/>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6C3228">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6C3228">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314" w:name="_Toc447133178"/>
      <w:r>
        <w:t>Summary of Changes to Inputs</w:t>
      </w:r>
      <w:bookmarkEnd w:id="1314"/>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rPr>
          <w:ins w:id="1315" w:author="Bonnie Jonkman" w:date="2015-12-08T14:27:00Z"/>
        </w:rPr>
      </w:pPr>
      <w:ins w:id="1316" w:author="Bonnie Jonkman" w:date="2015-12-08T14:27:00Z">
        <w:r>
          <w:lastRenderedPageBreak/>
          <w:t>Changes in FAST v8.1</w:t>
        </w:r>
      </w:ins>
      <w:ins w:id="1317" w:author="Bonnie Jonkman" w:date="2016-03-09T10:27:00Z">
        <w:r w:rsidR="007101D0">
          <w:t>5</w:t>
        </w:r>
      </w:ins>
      <w:ins w:id="1318" w:author="Bonnie Jonkman" w:date="2015-12-08T14:27:00Z">
        <w:r>
          <w:t>.00a-bjj</w:t>
        </w:r>
      </w:ins>
    </w:p>
    <w:p w14:paraId="4F86ABC5" w14:textId="77777777" w:rsidR="002247E9" w:rsidRDefault="002247E9" w:rsidP="002247E9">
      <w:pPr>
        <w:pStyle w:val="ListParagraph"/>
        <w:numPr>
          <w:ilvl w:val="0"/>
          <w:numId w:val="28"/>
        </w:numPr>
        <w:rPr>
          <w:ins w:id="1319" w:author="Bonnie Jonkman" w:date="2016-03-30T08:58:00Z"/>
        </w:rPr>
      </w:pPr>
      <w:ins w:id="1320" w:author="Bonnie Jonkman" w:date="2016-03-30T08:58:00Z">
        <w:r w:rsidRPr="000F122F">
          <w:t>The following</w:t>
        </w:r>
        <w:r>
          <w:t xml:space="preserve"> differences occur in the FAST primary output file:</w:t>
        </w:r>
      </w:ins>
    </w:p>
    <w:p w14:paraId="7C78872B" w14:textId="77777777" w:rsidR="002247E9" w:rsidRPr="007101D0" w:rsidRDefault="002247E9" w:rsidP="002247E9">
      <w:pPr>
        <w:pStyle w:val="ListParagraph"/>
        <w:numPr>
          <w:ilvl w:val="1"/>
          <w:numId w:val="28"/>
        </w:numPr>
        <w:rPr>
          <w:ins w:id="1321" w:author="Bonnie Jonkman" w:date="2016-03-30T08:58:00Z"/>
        </w:rPr>
      </w:pPr>
      <w:ins w:id="1322" w:author="Bonnie Jonkman" w:date="2016-03-30T08:58:00Z">
        <w:r>
          <w:t xml:space="preserve">A new “Visualization” section has been added. This section includes new inputs called </w:t>
        </w:r>
        <w:r w:rsidRPr="000F122F">
          <w:rPr>
            <w:b/>
          </w:rPr>
          <w:t>WrVTK</w:t>
        </w:r>
        <w:r>
          <w:t xml:space="preserve">, </w:t>
        </w:r>
        <w:r w:rsidRPr="000F122F">
          <w:rPr>
            <w:b/>
          </w:rPr>
          <w:t>VTK_type</w:t>
        </w:r>
        <w:r>
          <w:t xml:space="preserve">, </w:t>
        </w:r>
        <w:r w:rsidRPr="000F122F">
          <w:rPr>
            <w:b/>
          </w:rPr>
          <w:t>VTK_fields</w:t>
        </w:r>
        <w:r>
          <w:t xml:space="preserve">, and </w:t>
        </w:r>
        <w:r w:rsidRPr="000F122F">
          <w:rPr>
            <w:b/>
          </w:rPr>
          <w:t>VTK_fps</w:t>
        </w:r>
        <w:r>
          <w:t>.</w:t>
        </w:r>
      </w:ins>
    </w:p>
    <w:p w14:paraId="525EB7B7" w14:textId="43B4C825" w:rsidR="002370F0" w:rsidRDefault="002370F0" w:rsidP="002370F0">
      <w:pPr>
        <w:pStyle w:val="ListParagraph"/>
        <w:numPr>
          <w:ilvl w:val="0"/>
          <w:numId w:val="28"/>
        </w:numPr>
        <w:rPr>
          <w:ins w:id="1323" w:author="Bonnie Jonkman" w:date="2015-12-08T14:27:00Z"/>
        </w:rPr>
      </w:pPr>
      <w:ins w:id="1324" w:author="Bonnie Jonkman" w:date="2015-12-08T14:27:00Z">
        <w:r>
          <w:t>The following differences occur in the ServoDyn primary input file:</w:t>
        </w:r>
      </w:ins>
    </w:p>
    <w:p w14:paraId="096EFF7F" w14:textId="29A696E6" w:rsidR="002370F0" w:rsidRDefault="002370F0" w:rsidP="000F122F">
      <w:pPr>
        <w:pStyle w:val="ListParagraph"/>
        <w:numPr>
          <w:ilvl w:val="1"/>
          <w:numId w:val="28"/>
        </w:numPr>
        <w:rPr>
          <w:ins w:id="1325" w:author="Bonnie Jonkman" w:date="2016-03-11T09:52:00Z"/>
        </w:rPr>
      </w:pPr>
      <w:ins w:id="1326" w:author="Bonnie Jonkman" w:date="2015-12-08T14:28:00Z">
        <w:r w:rsidRPr="000F122F">
          <w:rPr>
            <w:b/>
          </w:rPr>
          <w:t>CompTTMD</w:t>
        </w:r>
        <w:r>
          <w:t xml:space="preserve"> and </w:t>
        </w:r>
        <w:r w:rsidRPr="000F122F">
          <w:rPr>
            <w:b/>
          </w:rPr>
          <w:t>TTMDfile</w:t>
        </w:r>
        <w:r>
          <w:t xml:space="preserve"> were added.</w:t>
        </w:r>
      </w:ins>
    </w:p>
    <w:p w14:paraId="68331754" w14:textId="1D5BF4C7" w:rsidR="00AB47F4" w:rsidRDefault="00AB47F4" w:rsidP="000F122F">
      <w:pPr>
        <w:pStyle w:val="ListParagraph"/>
        <w:numPr>
          <w:ilvl w:val="1"/>
          <w:numId w:val="28"/>
        </w:numPr>
        <w:rPr>
          <w:ins w:id="1327" w:author="Bonnie Jonkman" w:date="2015-12-08T14:28:00Z"/>
        </w:rPr>
      </w:pPr>
      <w:ins w:id="1328" w:author="Bonnie Jonkman" w:date="2016-03-11T09:52:00Z">
        <w:r w:rsidRPr="000F122F">
          <w:rPr>
            <w:b/>
          </w:rPr>
          <w:t>DLL_ProcName</w:t>
        </w:r>
        <w:r>
          <w:t xml:space="preserve"> was added</w:t>
        </w:r>
      </w:ins>
      <w:ins w:id="1329" w:author="Bonnie Jonkman" w:date="2016-03-11T10:19:00Z">
        <w:r w:rsidR="001252CC">
          <w:t xml:space="preserve">. </w:t>
        </w:r>
      </w:ins>
      <w:ins w:id="1330" w:author="Bonnie Jonkman" w:date="2016-03-11T10:20:00Z">
        <w:r w:rsidR="001252CC">
          <w:t>This input specifies the name of the procedure in the Bladed-style interface that will be called.</w:t>
        </w:r>
      </w:ins>
      <w:ins w:id="1331" w:author="Bonnie Jonkman" w:date="2016-03-28T13:12:00Z">
        <w:r w:rsidR="00DB403A">
          <w:t xml:space="preserve"> It is case sensitive.</w:t>
        </w:r>
      </w:ins>
      <w:ins w:id="1332" w:author="Bonnie Jonkman" w:date="2016-03-11T10:20:00Z">
        <w:r w:rsidR="001252CC">
          <w:t xml:space="preserve"> </w:t>
        </w:r>
      </w:ins>
      <w:ins w:id="1333" w:author="Bonnie Jonkman" w:date="2016-03-11T10:19:00Z">
        <w:r w:rsidR="001252CC">
          <w:t>Previous version</w:t>
        </w:r>
      </w:ins>
      <w:ins w:id="1334" w:author="Bonnie Jonkman" w:date="2016-03-11T10:20:00Z">
        <w:r w:rsidR="001252CC">
          <w:t>s of FAST</w:t>
        </w:r>
      </w:ins>
      <w:ins w:id="1335" w:author="Bonnie Jonkman" w:date="2016-03-11T10:19:00Z">
        <w:r w:rsidR="001252CC">
          <w:t xml:space="preserve"> had this variable hardcoded to “DISCON”</w:t>
        </w:r>
      </w:ins>
      <w:ins w:id="1336" w:author="Bonnie Jonkman" w:date="2016-03-11T10:21:00Z">
        <w:r w:rsidR="001252CC">
          <w:t>, but we have added it to</w:t>
        </w:r>
      </w:ins>
      <w:ins w:id="1337" w:author="Bonnie Jonkman" w:date="2016-03-28T13:11:00Z">
        <w:r w:rsidR="00DB403A">
          <w:t xml:space="preserve"> the</w:t>
        </w:r>
      </w:ins>
      <w:ins w:id="1338" w:author="Bonnie Jonkman" w:date="2016-03-11T10:21:00Z">
        <w:r w:rsidR="001252CC">
          <w:t xml:space="preserve"> input file so that users can </w:t>
        </w:r>
      </w:ins>
      <w:ins w:id="1339" w:author="Bonnie Jonkman" w:date="2016-03-28T13:12:00Z">
        <w:r w:rsidR="00DB403A">
          <w:t xml:space="preserve">easily </w:t>
        </w:r>
      </w:ins>
      <w:ins w:id="1340" w:author="Bonnie Jonkman" w:date="2016-03-11T10:21:00Z">
        <w:r w:rsidR="001252CC">
          <w:t xml:space="preserve">create wrapper DLLs to call </w:t>
        </w:r>
      </w:ins>
      <w:ins w:id="1341" w:author="Bonnie Jonkman" w:date="2016-03-11T10:22:00Z">
        <w:r w:rsidR="001252CC">
          <w:t xml:space="preserve">another </w:t>
        </w:r>
      </w:ins>
      <w:ins w:id="1342" w:author="Bonnie Jonkman" w:date="2016-03-11T10:21:00Z">
        <w:r w:rsidR="001252CC">
          <w:t>Bladed DLL</w:t>
        </w:r>
      </w:ins>
      <w:ins w:id="1343" w:author="Bonnie Jonkman" w:date="2016-03-11T10:22:00Z">
        <w:r w:rsidR="001252CC">
          <w:t xml:space="preserve"> with the DISCON procedure already defined in it.</w:t>
        </w:r>
      </w:ins>
    </w:p>
    <w:p w14:paraId="7C4FD001" w14:textId="3DD90CF4" w:rsidR="002370F0" w:rsidRDefault="002370F0" w:rsidP="002370F0">
      <w:pPr>
        <w:pStyle w:val="ListParagraph"/>
        <w:numPr>
          <w:ilvl w:val="0"/>
          <w:numId w:val="28"/>
        </w:numPr>
        <w:rPr>
          <w:ins w:id="1344" w:author="Bonnie Jonkman" w:date="2015-12-08T14:28:00Z"/>
        </w:rPr>
      </w:pPr>
      <w:ins w:id="1345" w:author="Bonnie Jonkman" w:date="2015-12-08T14:28:00Z">
        <w:r>
          <w:t>The following differences occur in the ServoDyn TMD input file (for both nacelle and tower tuned mass dampers):</w:t>
        </w:r>
      </w:ins>
    </w:p>
    <w:p w14:paraId="1CEBA855" w14:textId="11462858" w:rsidR="002370F0" w:rsidRDefault="00461825" w:rsidP="00461825">
      <w:pPr>
        <w:pStyle w:val="ListParagraph"/>
        <w:numPr>
          <w:ilvl w:val="1"/>
          <w:numId w:val="28"/>
        </w:numPr>
        <w:rPr>
          <w:ins w:id="1346" w:author="Bonnie Jonkman" w:date="2016-03-29T09:34:00Z"/>
        </w:rPr>
      </w:pPr>
      <w:ins w:id="1347" w:author="Bonnie Jonkman" w:date="2016-03-29T09:32:00Z">
        <w:r w:rsidRPr="000F122F">
          <w:rPr>
            <w:b/>
          </w:rPr>
          <w:t>TMD_DOF_MODE</w:t>
        </w:r>
      </w:ins>
      <w:ins w:id="1348" w:author="Bonnie Jonkman" w:date="2016-03-29T09:33:00Z">
        <w:r>
          <w:t xml:space="preserve">, </w:t>
        </w:r>
        <w:r w:rsidRPr="000F122F">
          <w:rPr>
            <w:b/>
          </w:rPr>
          <w:t>TMD_XY_M</w:t>
        </w:r>
      </w:ins>
      <w:ins w:id="1349" w:author="Bonnie Jonkman" w:date="2016-03-29T09:36:00Z">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ins>
      <w:ins w:id="1350" w:author="Bonnie Jonkman" w:date="2016-03-29T09:37:00Z">
        <w:r>
          <w:rPr>
            <w:b/>
          </w:rPr>
          <w:t xml:space="preserve"> </w:t>
        </w:r>
        <w:r>
          <w:t>were added.</w:t>
        </w:r>
      </w:ins>
    </w:p>
    <w:p w14:paraId="59BC7E7F" w14:textId="6C84EE9E" w:rsidR="00461825" w:rsidRPr="000F122F" w:rsidRDefault="00461825" w:rsidP="00461825">
      <w:pPr>
        <w:pStyle w:val="ListParagraph"/>
        <w:numPr>
          <w:ilvl w:val="1"/>
          <w:numId w:val="28"/>
        </w:numPr>
        <w:rPr>
          <w:ins w:id="1351" w:author="Bonnie Jonkman" w:date="2016-03-09T10:27:00Z"/>
        </w:rPr>
      </w:pPr>
      <w:ins w:id="1352" w:author="Bonnie Jonkman" w:date="2016-03-29T09:34:00Z">
        <w:r>
          <w:t xml:space="preserve">A new section for </w:t>
        </w:r>
        <w:r w:rsidRPr="00461825">
          <w:t xml:space="preserve">TMD </w:t>
        </w:r>
        <w:r>
          <w:t>user</w:t>
        </w:r>
        <w:r w:rsidRPr="00461825">
          <w:t>-</w:t>
        </w:r>
        <w:r>
          <w:t xml:space="preserve">defined spring forces was added. This section contains </w:t>
        </w:r>
      </w:ins>
      <w:ins w:id="1353" w:author="Bonnie Jonkman" w:date="2016-03-29T09:35:00Z">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ins>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lastRenderedPageBreak/>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lastRenderedPageBreak/>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0"/>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33"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lastRenderedPageBreak/>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6C3228">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1354" w:name="_Ref391845139"/>
      <w:bookmarkStart w:id="1355" w:name="_Ref391845887"/>
      <w:bookmarkStart w:id="1356" w:name="_Toc447133179"/>
      <w:r>
        <w:t xml:space="preserve">MATLAB </w:t>
      </w:r>
      <w:r w:rsidR="00583AAD">
        <w:t>Conversion Script</w:t>
      </w:r>
      <w:bookmarkEnd w:id="1354"/>
      <w:r w:rsidR="00F1616B">
        <w:t>s</w:t>
      </w:r>
      <w:bookmarkEnd w:id="1355"/>
      <w:bookmarkEnd w:id="1356"/>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lastRenderedPageBreak/>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3F6E5267" w:rsidR="002C779E" w:rsidRDefault="004C2327" w:rsidP="00214A47">
      <w:r>
        <w:t>An example showing how we converted the NREL CertTest input files for use with FAST v8.</w:t>
      </w:r>
      <w:r w:rsidR="00205D3F">
        <w:t>1</w:t>
      </w:r>
      <w:del w:id="1357" w:author="Bonnie Jonkman" w:date="2016-03-30T20:42:00Z">
        <w:r w:rsidR="00205D3F" w:rsidDel="002B0A51">
          <w:delText>2</w:delText>
        </w:r>
      </w:del>
      <w:ins w:id="1358" w:author="Bonnie Jonkman" w:date="2016-03-30T20:42:00Z">
        <w:r w:rsidR="002B0A51">
          <w:t>5</w:t>
        </w:r>
      </w:ins>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6C3228">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t>
      </w:r>
      <w:r>
        <w:lastRenderedPageBreak/>
        <w:t xml:space="preserve">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ins w:id="1359" w:author="Bonnie Jonkman" w:date="2016-03-30T21:18:00Z">
        <w:r w:rsidR="00837A10">
          <w:t xml:space="preserve"> </w:t>
        </w:r>
      </w:ins>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pPr>
        <w:rPr>
          <w:ins w:id="1360" w:author="Bonnie Jonkman" w:date="2016-03-30T21:05:00Z"/>
        </w:rPr>
      </w:pPr>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rPr>
          <w:ins w:id="1361" w:author="Bonnie Jonkman" w:date="2016-03-30T21:05:00Z"/>
        </w:rPr>
      </w:pPr>
      <w:ins w:id="1362" w:author="Bonnie Jonkman" w:date="2016-03-30T21:05:00Z">
        <w:r>
          <w:t>Convert from FAST v8.12.00a-bjj to FAST v8.15.00a-bjj</w:t>
        </w:r>
      </w:ins>
    </w:p>
    <w:p w14:paraId="246EA413" w14:textId="45208EFE" w:rsidR="001275A7" w:rsidRDefault="001275A7" w:rsidP="001275A7">
      <w:pPr>
        <w:rPr>
          <w:ins w:id="1363" w:author="Bonnie Jonkman" w:date="2016-03-30T21:05:00Z"/>
        </w:rPr>
      </w:pPr>
      <w:ins w:id="1364" w:author="Bonnie Jonkman" w:date="2016-03-30T21:05:00Z">
        <w:r>
          <w:t xml:space="preserve">You can call </w:t>
        </w:r>
        <w:r w:rsidRPr="006B028F">
          <w:rPr>
            <w:b/>
          </w:rPr>
          <w:t>ConvertFAST8_</w:t>
        </w:r>
        <w:r>
          <w:rPr>
            <w:b/>
          </w:rPr>
          <w:t>1</w:t>
        </w:r>
      </w:ins>
      <w:ins w:id="1365" w:author="Bonnie Jonkman" w:date="2016-03-30T21:06:00Z">
        <w:r>
          <w:rPr>
            <w:b/>
          </w:rPr>
          <w:t>2</w:t>
        </w:r>
      </w:ins>
      <w:ins w:id="1366" w:author="Bonnie Jonkman" w:date="2016-03-30T21:05:00Z">
        <w:r w:rsidRPr="006B028F">
          <w:rPr>
            <w:b/>
          </w:rPr>
          <w:t>to</w:t>
        </w:r>
        <w:r>
          <w:rPr>
            <w:b/>
          </w:rPr>
          <w:t>1</w:t>
        </w:r>
      </w:ins>
      <w:ins w:id="1367" w:author="Bonnie Jonkman" w:date="2016-03-30T21:06:00Z">
        <w:r>
          <w:rPr>
            <w:b/>
          </w:rPr>
          <w:t>5</w:t>
        </w:r>
      </w:ins>
      <w:ins w:id="1368" w:author="Bonnie Jonkman" w:date="2016-03-30T21:05:00Z">
        <w:r>
          <w:t xml:space="preserve"> to convert the FAST v8.1</w:t>
        </w:r>
      </w:ins>
      <w:ins w:id="1369" w:author="Bonnie Jonkman" w:date="2016-03-30T21:06:00Z">
        <w:r>
          <w:t>2</w:t>
        </w:r>
      </w:ins>
      <w:ins w:id="1370" w:author="Bonnie Jonkman" w:date="2016-03-30T21:05:00Z">
        <w:r>
          <w:t>.x files for use with FAST v8.1</w:t>
        </w:r>
      </w:ins>
      <w:ins w:id="1371" w:author="Bonnie Jonkman" w:date="2016-03-30T21:06:00Z">
        <w:r>
          <w:t>5</w:t>
        </w:r>
      </w:ins>
      <w:ins w:id="1372" w:author="Bonnie Jonkman" w:date="2016-03-30T21:05:00Z">
        <w:r>
          <w:t>.x:</w:t>
        </w:r>
      </w:ins>
    </w:p>
    <w:p w14:paraId="43992A1E" w14:textId="6381D727" w:rsidR="001275A7" w:rsidRDefault="001275A7" w:rsidP="001275A7">
      <w:pPr>
        <w:pStyle w:val="SourceCode"/>
        <w:rPr>
          <w:ins w:id="1373" w:author="Bonnie Jonkman" w:date="2016-03-30T21:05:00Z"/>
        </w:rPr>
      </w:pPr>
      <w:ins w:id="1374" w:author="Bonnie Jonkman" w:date="2016-03-30T21:05:00Z">
        <w:r w:rsidRPr="00583013">
          <w:t>ConvertFAST8_</w:t>
        </w:r>
        <w:r>
          <w:t>1</w:t>
        </w:r>
      </w:ins>
      <w:ins w:id="1375" w:author="Bonnie Jonkman" w:date="2016-03-30T21:06:00Z">
        <w:r>
          <w:t>2</w:t>
        </w:r>
      </w:ins>
      <w:ins w:id="1376" w:author="Bonnie Jonkman" w:date="2016-03-30T21:05:00Z">
        <w:r w:rsidRPr="00583013">
          <w:t>to</w:t>
        </w:r>
        <w:r>
          <w:t>1</w:t>
        </w:r>
      </w:ins>
      <w:ins w:id="1377" w:author="Bonnie Jonkman" w:date="2016-03-30T21:06:00Z">
        <w:r>
          <w:t>5</w:t>
        </w:r>
      </w:ins>
      <w:ins w:id="1378" w:author="Bonnie Jonkman" w:date="2016-03-30T21:05:00Z">
        <w:r w:rsidRPr="00583013">
          <w:t>(</w:t>
        </w:r>
        <w:r>
          <w:t xml:space="preserve"> </w:t>
        </w:r>
        <w:r w:rsidRPr="00583013">
          <w:t>inputfile,</w:t>
        </w:r>
        <w:r>
          <w:t xml:space="preserve"> </w:t>
        </w:r>
        <w:r w:rsidRPr="00583013">
          <w:t>newDir</w:t>
        </w:r>
        <w:r>
          <w:t xml:space="preserve"> </w:t>
        </w:r>
        <w:r w:rsidRPr="00583013">
          <w:t>);</w:t>
        </w:r>
      </w:ins>
    </w:p>
    <w:p w14:paraId="5E277EFB" w14:textId="50561DF9" w:rsidR="000958F6" w:rsidRDefault="000958F6" w:rsidP="000958F6">
      <w:pPr>
        <w:rPr>
          <w:ins w:id="1379" w:author="Bonnie Jonkman" w:date="2016-03-30T21:11:00Z"/>
        </w:rPr>
      </w:pPr>
      <w:ins w:id="1380" w:author="Bonnie Jonkman" w:date="2016-03-30T21:11:00Z">
        <w:r>
          <w:t xml:space="preserve">This script </w:t>
        </w:r>
        <w:r w:rsidRPr="000958F6">
          <w:rPr>
            <w:rPrChange w:id="1381" w:author="Bonnie Jonkman" w:date="2016-03-30T21:11:00Z">
              <w:rPr>
                <w:i/>
              </w:rPr>
            </w:rPrChange>
          </w:rPr>
          <w:t>c</w:t>
        </w:r>
        <w:r>
          <w:t>hanges the primary FAST input files as well as the ServoDyn and TMD input files.</w:t>
        </w:r>
      </w:ins>
    </w:p>
    <w:p w14:paraId="7BBBFDCC" w14:textId="2C3F518E" w:rsidR="001275A7" w:rsidRPr="00CA4ADB" w:rsidDel="000958F6" w:rsidRDefault="001275A7" w:rsidP="00805E93">
      <w:pPr>
        <w:rPr>
          <w:del w:id="1382" w:author="Bonnie Jonkman" w:date="2016-03-30T21:11:00Z"/>
        </w:rPr>
      </w:pPr>
    </w:p>
    <w:p w14:paraId="2164B467" w14:textId="77777777" w:rsidR="00E90E09" w:rsidRPr="00E90E09" w:rsidRDefault="00E90E09" w:rsidP="00E90E09">
      <w:pPr>
        <w:pStyle w:val="Heading3"/>
      </w:pPr>
      <w:r>
        <w:t>Converting from FAST v7</w:t>
      </w:r>
    </w:p>
    <w:p w14:paraId="2164B468" w14:textId="17050983" w:rsidR="00E20484" w:rsidRDefault="00CD1C3F" w:rsidP="003D4251">
      <w:r>
        <w:t>To convert FAST v7 input files to FAST v8.</w:t>
      </w:r>
      <w:r w:rsidR="00D4158B">
        <w:t>1</w:t>
      </w:r>
      <w:del w:id="1383" w:author="Bonnie Jonkman" w:date="2016-03-30T20:43:00Z">
        <w:r w:rsidR="00D4158B" w:rsidDel="002B0A51">
          <w:delText>2</w:delText>
        </w:r>
      </w:del>
      <w:ins w:id="1384" w:author="Bonnie Jonkman" w:date="2016-03-30T20:43:00Z">
        <w:r w:rsidR="002B0A51">
          <w:t>5</w:t>
        </w:r>
      </w:ins>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t>ConvertFAST7to8(oldFSTName, newDir, YawManRat, PitManRat, usedBladedDLL)</w:t>
      </w:r>
    </w:p>
    <w:p w14:paraId="2164B47C" w14:textId="2E88CA11" w:rsidR="0051119D" w:rsidRDefault="007F152F" w:rsidP="00992CCA">
      <w:pPr>
        <w:pStyle w:val="Heading1"/>
      </w:pPr>
      <w:bookmarkStart w:id="1385" w:name="_Toc447133180"/>
      <w:r>
        <w:lastRenderedPageBreak/>
        <w:t>Running FAST</w:t>
      </w:r>
      <w:bookmarkEnd w:id="1385"/>
    </w:p>
    <w:p w14:paraId="2164B47D" w14:textId="1168D16D" w:rsidR="0051119D" w:rsidRDefault="0051119D" w:rsidP="0051119D">
      <w:r>
        <w:t>FAST v8.</w:t>
      </w:r>
      <w:r w:rsidR="00DC6859">
        <w:t>1</w:t>
      </w:r>
      <w:del w:id="1386" w:author="Bonnie Jonkman" w:date="2016-03-30T20:44:00Z">
        <w:r w:rsidR="00112CFA" w:rsidDel="001351BE">
          <w:delText>2</w:delText>
        </w:r>
      </w:del>
      <w:ins w:id="1387" w:author="Bonnie Jonkman" w:date="2016-03-30T20:44:00Z">
        <w:r w:rsidR="001351BE">
          <w:t>5</w:t>
        </w:r>
      </w:ins>
      <w:r>
        <w:t>.00</w:t>
      </w:r>
      <w:r w:rsidR="007F152F">
        <w:t>a</w:t>
      </w:r>
      <w:r>
        <w:t>-bjj must load the MAP</w:t>
      </w:r>
      <w:r w:rsidR="000B5913">
        <w:t>++</w:t>
      </w:r>
      <w:r>
        <w:t xml:space="preserve"> </w:t>
      </w:r>
      <w:r w:rsidR="007E0629">
        <w:t>library</w:t>
      </w:r>
      <w:r>
        <w:t xml:space="preserve"> when the program starts. </w:t>
      </w:r>
      <w:r w:rsidR="00245BA1">
        <w:t>On Windows®</w:t>
      </w:r>
      <w:ins w:id="1388" w:author="Bonnie Jonkman" w:date="2016-03-30T20:44:00Z">
        <w:r w:rsidR="001351BE">
          <w:t xml:space="preserve"> </w:t>
        </w:r>
      </w:ins>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1389" w:name="_Toc447133181"/>
      <w:r>
        <w:t>Normal Simulation: Starting FAST from an input file</w:t>
      </w:r>
      <w:bookmarkEnd w:id="1389"/>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34"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1390" w:name="_Ref431810105"/>
      <w:bookmarkStart w:id="1391" w:name="_Ref431889076"/>
      <w:bookmarkStart w:id="1392" w:name="_Ref431893368"/>
      <w:bookmarkStart w:id="1393" w:name="_Toc447133182"/>
      <w:r>
        <w:t>Restart: Starting FAST from a checkpoint file</w:t>
      </w:r>
      <w:bookmarkEnd w:id="1390"/>
      <w:bookmarkEnd w:id="1391"/>
      <w:bookmarkEnd w:id="1392"/>
      <w:bookmarkEnd w:id="1393"/>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6C3228">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lastRenderedPageBreak/>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1394" w:name="_Toc447133183"/>
      <w:r>
        <w:t>Modeling Tips</w:t>
      </w:r>
      <w:bookmarkEnd w:id="1394"/>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25C82807" w:rsidR="00981753" w:rsidRDefault="00204924" w:rsidP="00204924">
      <w:r>
        <w:t xml:space="preserve">Some of models </w:t>
      </w:r>
      <w:ins w:id="1395" w:author="Bonnie Jonkman" w:date="2016-03-28T13:07:00Z">
        <w:r w:rsidR="005672B6">
          <w:t xml:space="preserve">in the FAST archive </w:t>
        </w:r>
      </w:ins>
      <w:r>
        <w:t xml:space="preserve">(e.g., the OC4 Jacket CertTest) require more than 2GB of memory and may not run on 32-bit Windows® systems. </w:t>
      </w:r>
      <w:ins w:id="1396" w:author="Bonnie Jonkman" w:date="2016-03-28T13:07:00Z">
        <w:r w:rsidR="005672B6">
          <w:t xml:space="preserve">All of the included </w:t>
        </w:r>
      </w:ins>
      <w:del w:id="1397" w:author="Bonnie Jonkman" w:date="2016-03-28T13:07:00Z">
        <w:r w:rsidDel="005672B6">
          <w:delText xml:space="preserve">The </w:delText>
        </w:r>
      </w:del>
      <w:r>
        <w:t>model</w:t>
      </w:r>
      <w:ins w:id="1398" w:author="Bonnie Jonkman" w:date="2016-03-28T13:07:00Z">
        <w:r w:rsidR="005672B6">
          <w:t>s</w:t>
        </w:r>
      </w:ins>
      <w:r>
        <w:t xml:space="preserve"> do</w:t>
      </w:r>
      <w:del w:id="1399" w:author="Bonnie Jonkman" w:date="2016-03-28T13:07:00Z">
        <w:r w:rsidDel="005672B6">
          <w:delText>es</w:delText>
        </w:r>
      </w:del>
      <w:r>
        <w:t xml:space="preserve"> run using FAST_Win32.exe on a 64-bit Windows® system.</w:t>
      </w:r>
    </w:p>
    <w:p w14:paraId="78C1E840" w14:textId="4A43CA70" w:rsidR="00204924" w:rsidRDefault="00981753" w:rsidP="00204924">
      <w:r>
        <w:t>For simulations involving BeamDyn, you may want to recompile in double precision for better results.</w:t>
      </w:r>
    </w:p>
    <w:p w14:paraId="762E6553" w14:textId="0D509AE5" w:rsidR="00B55CAB" w:rsidRDefault="00B55CAB" w:rsidP="009B7C07">
      <w:pPr>
        <w:pStyle w:val="Heading2"/>
        <w:numPr>
          <w:ilvl w:val="0"/>
          <w:numId w:val="0"/>
        </w:numPr>
      </w:pPr>
      <w:bookmarkStart w:id="1400" w:name="_Ref417469673"/>
      <w:bookmarkStart w:id="1401" w:name="_Ref417469763"/>
      <w:bookmarkStart w:id="1402" w:name="_Ref417470230"/>
      <w:bookmarkStart w:id="1403" w:name="_Toc447133184"/>
      <w:r>
        <w:t>Certification Tests</w:t>
      </w:r>
      <w:bookmarkEnd w:id="1400"/>
      <w:bookmarkEnd w:id="1401"/>
      <w:bookmarkEnd w:id="1402"/>
      <w:bookmarkEnd w:id="1403"/>
    </w:p>
    <w:p w14:paraId="6CF21032" w14:textId="2E3B8A01" w:rsidR="00B55CAB" w:rsidRDefault="009B7C07" w:rsidP="00B55CAB">
      <w:r>
        <w:fldChar w:fldCharType="begin"/>
      </w:r>
      <w:r>
        <w:instrText xml:space="preserve"> REF _Ref417469358 \h </w:instrText>
      </w:r>
      <w:r>
        <w:fldChar w:fldCharType="separate"/>
      </w:r>
      <w:ins w:id="1404" w:author="Bonnie Jonkman" w:date="2016-03-30T20:30:00Z">
        <w:r w:rsidR="006C3228">
          <w:t xml:space="preserve">Table </w:t>
        </w:r>
        <w:r w:rsidR="006C3228">
          <w:rPr>
            <w:noProof/>
          </w:rPr>
          <w:t>5</w:t>
        </w:r>
      </w:ins>
      <w:del w:id="1405" w:author="Bonnie Jonkman" w:date="2016-03-30T19:09:00Z">
        <w:r w:rsidR="00E203F4" w:rsidDel="008E1EC9">
          <w:delText xml:space="preserve">Table </w:delText>
        </w:r>
        <w:r w:rsidR="00E203F4" w:rsidDel="008E1EC9">
          <w:rPr>
            <w:noProof/>
          </w:rPr>
          <w:delText>3</w:delText>
        </w:r>
      </w:del>
      <w:r>
        <w:fldChar w:fldCharType="end"/>
      </w:r>
      <w:r w:rsidR="00B55CAB">
        <w:t xml:space="preserve"> lists the tests (1-2</w:t>
      </w:r>
      <w:r w:rsidR="00146D64">
        <w:t>6</w:t>
      </w:r>
      <w:r w:rsidR="00B55CAB">
        <w:t>) and models available in the FAST CertTest folder:</w:t>
      </w:r>
    </w:p>
    <w:p w14:paraId="1D642F59" w14:textId="1C7A1D6D" w:rsidR="00B55CAB" w:rsidRDefault="00B55CAB" w:rsidP="00B55CAB">
      <w:pPr>
        <w:pStyle w:val="Caption"/>
        <w:keepNext/>
        <w:jc w:val="center"/>
      </w:pPr>
      <w:bookmarkStart w:id="1406" w:name="_Ref417469358"/>
      <w:r>
        <w:t xml:space="preserve">Table </w:t>
      </w:r>
      <w:fldSimple w:instr=" SEQ Table \* ARABIC ">
        <w:ins w:id="1407" w:author="Bonnie Jonkman" w:date="2016-03-30T20:30:00Z">
          <w:r w:rsidR="006C3228">
            <w:rPr>
              <w:noProof/>
            </w:rPr>
            <w:t>5</w:t>
          </w:r>
        </w:ins>
        <w:del w:id="1408" w:author="Bonnie Jonkman" w:date="2016-03-25T15:12:00Z">
          <w:r w:rsidR="00E203F4" w:rsidDel="00C96B90">
            <w:rPr>
              <w:noProof/>
            </w:rPr>
            <w:delText>3</w:delText>
          </w:r>
        </w:del>
      </w:fldSimple>
      <w:bookmarkEnd w:id="1406"/>
      <w:r>
        <w:t>: Certification Tests Distributed with FAST v8.1</w:t>
      </w:r>
      <w:del w:id="1409" w:author="Bonnie Jonkman" w:date="2016-03-30T20:40:00Z">
        <w:r w:rsidR="00112CFA" w:rsidDel="00857401">
          <w:delText>2</w:delText>
        </w:r>
      </w:del>
      <w:ins w:id="1410" w:author="Bonnie Jonkman" w:date="2016-03-30T20:40:00Z">
        <w:r w:rsidR="00857401">
          <w:t>5</w:t>
        </w:r>
      </w:ins>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lastRenderedPageBreak/>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irregular &amp; multidirectional waves, turbulence</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1411" w:name="_Ref417470012"/>
      <w:bookmarkStart w:id="1412" w:name="_Toc447133185"/>
      <w:r>
        <w:t>Compiling</w:t>
      </w:r>
      <w:bookmarkEnd w:id="1411"/>
      <w:r w:rsidR="001165AB">
        <w:t xml:space="preserve"> FAST</w:t>
      </w:r>
      <w:bookmarkEnd w:id="1412"/>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089588B6" w:rsidR="00204924" w:rsidRDefault="00204924" w:rsidP="00204924">
      <w:pPr>
        <w:pStyle w:val="ListParagraph"/>
        <w:numPr>
          <w:ilvl w:val="0"/>
          <w:numId w:val="12"/>
        </w:numPr>
      </w:pPr>
      <w:r>
        <w:t>A Microsoft Visual Studio 201</w:t>
      </w:r>
      <w:del w:id="1413" w:author="Bonnie Jonkman" w:date="2016-03-09T10:31:00Z">
        <w:r w:rsidDel="007101D0">
          <w:delText>0</w:delText>
        </w:r>
      </w:del>
      <w:ins w:id="1414" w:author="Bonnie Jonkman" w:date="2016-03-09T10:31:00Z">
        <w:r w:rsidR="007101D0">
          <w:t>3</w:t>
        </w:r>
      </w:ins>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1"/>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lastRenderedPageBreak/>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46149282" w:rsidR="00204924" w:rsidRDefault="00204924" w:rsidP="00204924">
      <w:pPr>
        <w:rPr>
          <w:ins w:id="1415" w:author="Bonnie Jonkman" w:date="2016-03-09T10:31:00Z"/>
        </w:rPr>
      </w:pPr>
      <w:r>
        <w:t xml:space="preserve">All of these tools for </w:t>
      </w:r>
      <w:del w:id="1416" w:author="Bonnie Jonkman" w:date="2016-03-28T13:08:00Z">
        <w:r w:rsidDel="00DB403A">
          <w:delText xml:space="preserve">compiling </w:delText>
        </w:r>
      </w:del>
      <w:ins w:id="1417" w:author="Bonnie Jonkman" w:date="2016-03-28T13:08:00Z">
        <w:r w:rsidR="00DB403A">
          <w:t xml:space="preserve">building FAST </w:t>
        </w:r>
      </w:ins>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ins w:id="1418" w:author="Bonnie Jonkman" w:date="2016-03-09T10:31:00Z">
        <w:r>
          <w:t xml:space="preserve">Future releases may replace these tools with </w:t>
        </w:r>
      </w:ins>
      <w:ins w:id="1419" w:author="Bonnie Jonkman" w:date="2016-03-09T10:32:00Z">
        <w:r>
          <w:t>cmake build tools.</w:t>
        </w:r>
      </w:ins>
    </w:p>
    <w:p w14:paraId="2164B485" w14:textId="77777777" w:rsidR="00D0774B" w:rsidRDefault="00D0774B" w:rsidP="00D0774B">
      <w:pPr>
        <w:pStyle w:val="Heading1"/>
      </w:pPr>
      <w:bookmarkStart w:id="1420" w:name="_Ref413700469"/>
      <w:bookmarkStart w:id="1421" w:name="_Toc447133186"/>
      <w:r>
        <w:t>FAST v8 Interface to Simulink</w:t>
      </w:r>
      <w:bookmarkEnd w:id="1420"/>
      <w:bookmarkEnd w:id="1421"/>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1422" w:name="_Toc447133187"/>
      <w:bookmarkStart w:id="1423" w:name="_Ref412115319"/>
      <w:r>
        <w:t>Major Changes Between the FAST v7 and v8 Interfaces to Simulink</w:t>
      </w:r>
      <w:bookmarkEnd w:id="1422"/>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6C3228">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1424" w:name="_Toc447133188"/>
      <w:r>
        <w:t>Definition of the FAST v8 Interface to Simulink</w:t>
      </w:r>
      <w:bookmarkEnd w:id="1423"/>
      <w:bookmarkEnd w:id="1424"/>
    </w:p>
    <w:p w14:paraId="2164B491" w14:textId="77777777"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ins w:id="1425" w:author="Bonnie Jonkman" w:date="2016-03-30T20:30:00Z">
        <w:r w:rsidR="006C3228">
          <w:t xml:space="preserve">Figure </w:t>
        </w:r>
        <w:r w:rsidR="006C3228">
          <w:rPr>
            <w:noProof/>
          </w:rPr>
          <w:t>6</w:t>
        </w:r>
      </w:ins>
      <w:del w:id="1426" w:author="Bonnie Jonkman" w:date="2016-03-30T20:22:00Z">
        <w:r w:rsidR="008E1EC9" w:rsidDel="00EF1828">
          <w:delText xml:space="preserve">Figure </w:delText>
        </w:r>
        <w:r w:rsidR="008E1EC9" w:rsidDel="00EF1828">
          <w:rPr>
            <w:noProof/>
          </w:rPr>
          <w:delText>5</w:delText>
        </w:r>
      </w:del>
      <w:r w:rsidR="00351DEB">
        <w:fldChar w:fldCharType="end"/>
      </w:r>
      <w:r w:rsidR="00351DEB">
        <w:t>.</w:t>
      </w:r>
    </w:p>
    <w:p w14:paraId="2164B492" w14:textId="77777777" w:rsidR="003F0FFD" w:rsidRDefault="00D0774B" w:rsidP="008233CD">
      <w:pPr>
        <w:keepNext/>
        <w:jc w:val="center"/>
      </w:pPr>
      <w:r>
        <w:rPr>
          <w:noProof/>
        </w:rPr>
        <w:lastRenderedPageBreak/>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6C3228" w:rsidRPr="00CF75BB" w:rsidRDefault="006C3228"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6C3228" w:rsidRPr="00CF75BB" w:rsidRDefault="006C3228"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6C3228" w:rsidRPr="00CF75BB" w:rsidRDefault="006C3228"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6C3228" w:rsidRPr="00CF75BB" w:rsidRDefault="006C3228"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6C3228" w:rsidRPr="00CF75BB" w:rsidRDefault="006C3228"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6C3228" w:rsidRPr="00CF75BB" w:rsidRDefault="006C3228"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6C3228" w:rsidRPr="00CF75BB" w:rsidRDefault="006C3228"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6C3228" w:rsidRPr="00CF75BB" w:rsidRDefault="006C3228"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77777777" w:rsidR="00D0774B" w:rsidRDefault="003F0FFD" w:rsidP="003D5EA3">
      <w:pPr>
        <w:pStyle w:val="Caption"/>
        <w:jc w:val="center"/>
      </w:pPr>
      <w:bookmarkStart w:id="1427" w:name="_Ref412536543"/>
      <w:r>
        <w:t xml:space="preserve">Figure </w:t>
      </w:r>
      <w:fldSimple w:instr=" SEQ Figure \* ARABIC ">
        <w:ins w:id="1428" w:author="Bonnie Jonkman" w:date="2016-03-30T20:30:00Z">
          <w:r w:rsidR="006C3228">
            <w:rPr>
              <w:noProof/>
            </w:rPr>
            <w:t>6</w:t>
          </w:r>
        </w:ins>
        <w:del w:id="1429" w:author="Bonnie Jonkman" w:date="2016-03-30T20:18:00Z">
          <w:r w:rsidR="008E1EC9" w:rsidDel="005070C1">
            <w:rPr>
              <w:noProof/>
            </w:rPr>
            <w:delText>5</w:delText>
          </w:r>
        </w:del>
      </w:fldSimple>
      <w:bookmarkEnd w:id="1427"/>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1430" w:name="_Ref411514591"/>
      <w:r>
        <w:t>S-Function Parameters</w:t>
      </w:r>
      <w:bookmarkEnd w:id="1430"/>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34640" cy="2718151"/>
                    </a:xfrm>
                    <a:prstGeom prst="rect">
                      <a:avLst/>
                    </a:prstGeom>
                  </pic:spPr>
                </pic:pic>
              </a:graphicData>
            </a:graphic>
          </wp:inline>
        </w:drawing>
      </w:r>
    </w:p>
    <w:p w14:paraId="2164B498" w14:textId="77777777" w:rsidR="00D0774B" w:rsidRPr="00681E4B" w:rsidRDefault="003D5EA3" w:rsidP="007C0572">
      <w:pPr>
        <w:pStyle w:val="Caption"/>
        <w:jc w:val="center"/>
      </w:pPr>
      <w:r>
        <w:t xml:space="preserve">Figure </w:t>
      </w:r>
      <w:fldSimple w:instr=" SEQ Figure \* ARABIC ">
        <w:ins w:id="1431" w:author="Bonnie Jonkman" w:date="2016-03-30T20:30:00Z">
          <w:r w:rsidR="006C3228">
            <w:rPr>
              <w:noProof/>
            </w:rPr>
            <w:t>7</w:t>
          </w:r>
        </w:ins>
        <w:del w:id="1432" w:author="Bonnie Jonkman" w:date="2016-03-30T20:18:00Z">
          <w:r w:rsidR="008E1EC9" w:rsidDel="005070C1">
            <w:rPr>
              <w:noProof/>
            </w:rPr>
            <w:delText>6</w:delText>
          </w:r>
        </w:del>
      </w:fldSimple>
      <w:r>
        <w:t>: FAST_SFunc Block Parameters</w:t>
      </w:r>
    </w:p>
    <w:p w14:paraId="2164B499" w14:textId="77777777" w:rsidR="00D0774B" w:rsidRDefault="00D0774B" w:rsidP="003F0FFD">
      <w:pPr>
        <w:pStyle w:val="Heading4"/>
      </w:pPr>
      <w:r>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lastRenderedPageBreak/>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7777777" w:rsidR="00D0774B" w:rsidRDefault="007C0572" w:rsidP="007C0572">
      <w:pPr>
        <w:pStyle w:val="Caption"/>
        <w:jc w:val="center"/>
      </w:pPr>
      <w:r>
        <w:t xml:space="preserve">Figure </w:t>
      </w:r>
      <w:fldSimple w:instr=" SEQ Figure \* ARABIC ">
        <w:ins w:id="1433" w:author="Bonnie Jonkman" w:date="2016-03-30T20:30:00Z">
          <w:r w:rsidR="006C3228">
            <w:rPr>
              <w:noProof/>
            </w:rPr>
            <w:t>8</w:t>
          </w:r>
        </w:ins>
        <w:del w:id="1434" w:author="Bonnie Jonkman" w:date="2016-03-30T20:18:00Z">
          <w:r w:rsidR="008E1EC9" w:rsidDel="005070C1">
            <w:rPr>
              <w:noProof/>
            </w:rPr>
            <w:delText>7</w:delText>
          </w:r>
        </w:del>
      </w:fldSimple>
      <w:r>
        <w:t>: Using TMax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2"/>
      </w:r>
    </w:p>
    <w:p w14:paraId="2164B4A4" w14:textId="77777777" w:rsidR="00D0774B" w:rsidRDefault="00D720E0" w:rsidP="003F0FFD">
      <w:pPr>
        <w:pStyle w:val="Heading3"/>
      </w:pPr>
      <w:bookmarkStart w:id="1435" w:name="_Ref412806082"/>
      <w:r>
        <w:t xml:space="preserve">S-Function </w:t>
      </w:r>
      <w:r w:rsidR="00D0774B">
        <w:t>Inputs</w:t>
      </w:r>
      <w:bookmarkEnd w:id="1435"/>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6C3228">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lastRenderedPageBreak/>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82950"/>
                    </a:xfrm>
                    <a:prstGeom prst="rect">
                      <a:avLst/>
                    </a:prstGeom>
                  </pic:spPr>
                </pic:pic>
              </a:graphicData>
            </a:graphic>
          </wp:inline>
        </w:drawing>
      </w:r>
    </w:p>
    <w:p w14:paraId="2164B4B1" w14:textId="77777777" w:rsidR="002A6D2A" w:rsidRDefault="002A6D2A" w:rsidP="002A6D2A">
      <w:pPr>
        <w:pStyle w:val="Caption"/>
        <w:jc w:val="center"/>
      </w:pPr>
      <w:r>
        <w:t xml:space="preserve">Figure </w:t>
      </w:r>
      <w:fldSimple w:instr=" SEQ Figure \* ARABIC ">
        <w:ins w:id="1436" w:author="Bonnie Jonkman" w:date="2016-03-30T20:30:00Z">
          <w:r w:rsidR="006C3228">
            <w:rPr>
              <w:noProof/>
            </w:rPr>
            <w:t>9</w:t>
          </w:r>
        </w:ins>
        <w:del w:id="1437" w:author="Bonnie Jonkman" w:date="2016-03-30T20:18:00Z">
          <w:r w:rsidR="008E1EC9" w:rsidDel="005070C1">
            <w:rPr>
              <w:noProof/>
            </w:rPr>
            <w:delText>8</w:delText>
          </w:r>
        </w:del>
      </w:fldSimple>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1438" w:name="_Ref415562525"/>
      <w:r>
        <w:t xml:space="preserve">S-Function </w:t>
      </w:r>
      <w:r w:rsidR="00D0774B">
        <w:t>States</w:t>
      </w:r>
      <w:bookmarkEnd w:id="1438"/>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1439" w:name="_Toc447133189"/>
      <w:r>
        <w:t>Converting FAST v7 Simulink Models to FAST v8</w:t>
      </w:r>
      <w:bookmarkEnd w:id="1439"/>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6C3228">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Add appropriate parameters to the FAST_SFunc block (see “</w:t>
      </w:r>
      <w:r>
        <w:fldChar w:fldCharType="begin"/>
      </w:r>
      <w:r>
        <w:instrText xml:space="preserve"> REF _Ref411514591 \h </w:instrText>
      </w:r>
      <w:r>
        <w:fldChar w:fldCharType="separate"/>
      </w:r>
      <w:r w:rsidR="006C3228">
        <w:t>S-Function Parameters</w:t>
      </w:r>
      <w:r>
        <w:fldChar w:fldCharType="end"/>
      </w:r>
      <w:r>
        <w:t>”).</w:t>
      </w:r>
    </w:p>
    <w:p w14:paraId="2164B4BD" w14:textId="0BE06581" w:rsidR="00D0774B" w:rsidRDefault="00D0774B" w:rsidP="00D0774B">
      <w:pPr>
        <w:pStyle w:val="ListParagraph"/>
        <w:numPr>
          <w:ilvl w:val="0"/>
          <w:numId w:val="20"/>
        </w:numPr>
      </w:pPr>
      <w:r>
        <w:lastRenderedPageBreak/>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6C3228">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6C3228">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6C3228">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1440" w:name="_Toc447133190"/>
      <w:r>
        <w:t>Running FAST in Simulink</w:t>
      </w:r>
      <w:bookmarkEnd w:id="1440"/>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w:t>
      </w:r>
      <w:r>
        <w:lastRenderedPageBreak/>
        <w:t xml:space="preserve">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7552FDDF"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w:t>
      </w:r>
      <w:del w:id="1441" w:author="Bonnie Jonkman" w:date="2016-03-23T17:36:00Z">
        <w:r w:rsidR="00707227" w:rsidDel="00D173FD">
          <w:delText xml:space="preserve">somewhat </w:delText>
        </w:r>
      </w:del>
      <w:r w:rsidR="00707227">
        <w:t>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29710"/>
                    </a:xfrm>
                    <a:prstGeom prst="rect">
                      <a:avLst/>
                    </a:prstGeom>
                  </pic:spPr>
                </pic:pic>
              </a:graphicData>
            </a:graphic>
          </wp:inline>
        </w:drawing>
      </w:r>
    </w:p>
    <w:p w14:paraId="2164B4D0" w14:textId="6C079FE1" w:rsidR="003F0FFD" w:rsidRDefault="003F0FFD" w:rsidP="00BC064B">
      <w:pPr>
        <w:pStyle w:val="Caption"/>
        <w:jc w:val="center"/>
        <w:rPr>
          <w:noProof/>
        </w:rPr>
      </w:pPr>
      <w:r>
        <w:t xml:space="preserve">Figure </w:t>
      </w:r>
      <w:fldSimple w:instr=" SEQ Figure \* ARABIC ">
        <w:r w:rsidR="006C3228">
          <w:rPr>
            <w:noProof/>
          </w:rPr>
          <w:t>10</w:t>
        </w:r>
      </w:fldSimple>
      <w:r>
        <w:t>: OpenLoop.mdl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w:t>
      </w:r>
      <w:r w:rsidR="00707227">
        <w:lastRenderedPageBreak/>
        <w:t xml:space="preserve">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55340"/>
                    </a:xfrm>
                    <a:prstGeom prst="rect">
                      <a:avLst/>
                    </a:prstGeom>
                  </pic:spPr>
                </pic:pic>
              </a:graphicData>
            </a:graphic>
          </wp:inline>
        </w:drawing>
      </w:r>
    </w:p>
    <w:p w14:paraId="2164B4D4" w14:textId="7B8D734B" w:rsidR="003F0FFD" w:rsidRDefault="003F0FFD" w:rsidP="00BC064B">
      <w:pPr>
        <w:pStyle w:val="Caption"/>
        <w:jc w:val="center"/>
      </w:pPr>
      <w:r>
        <w:t xml:space="preserve">Figure </w:t>
      </w:r>
      <w:fldSimple w:instr=" SEQ Figure \* ARABIC ">
        <w:r w:rsidR="006C3228">
          <w:rPr>
            <w:noProof/>
          </w:rPr>
          <w:t>11</w:t>
        </w:r>
      </w:fldSimple>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1442" w:name="_Toc447133191"/>
      <w:r>
        <w:t xml:space="preserve">Compiling </w:t>
      </w:r>
      <w:r w:rsidR="008509E5">
        <w:t xml:space="preserve">FAST </w:t>
      </w:r>
      <w:r>
        <w:t>for Simulink</w:t>
      </w:r>
      <w:bookmarkEnd w:id="1442"/>
    </w:p>
    <w:p w14:paraId="2164B4D8" w14:textId="7E1690EB"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you may have to compile FAST_SFunc, but you should not have to recompile the FAST_Library dll.</w:t>
      </w:r>
    </w:p>
    <w:p w14:paraId="2164B4D9" w14:textId="77777777" w:rsidR="00D0774B" w:rsidRDefault="00D0774B" w:rsidP="003F0FFD">
      <w:pPr>
        <w:pStyle w:val="Heading3"/>
      </w:pPr>
      <w:r>
        <w:t>FAST_Library</w:t>
      </w:r>
    </w:p>
    <w:p w14:paraId="2164B4DA" w14:textId="77777777" w:rsidR="00955CA5" w:rsidRPr="00F00B79" w:rsidRDefault="00955CA5" w:rsidP="00955CA5">
      <w:r>
        <w:t xml:space="preserve">The FAST archive contains a sample Visual Studio </w:t>
      </w:r>
      <w:r w:rsidR="00276C5F">
        <w:t xml:space="preserve">Intel Fortran </w:t>
      </w:r>
      <w:r>
        <w:t>project (2010) that is set up to compile a dll 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6C3228">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lastRenderedPageBreak/>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41420"/>
                    </a:xfrm>
                    <a:prstGeom prst="rect">
                      <a:avLst/>
                    </a:prstGeom>
                  </pic:spPr>
                </pic:pic>
              </a:graphicData>
            </a:graphic>
          </wp:inline>
        </w:drawing>
      </w:r>
    </w:p>
    <w:p w14:paraId="2164B4E4" w14:textId="7C8D0E7C" w:rsidR="00B7075F" w:rsidRDefault="00B7075F" w:rsidP="0027571D">
      <w:pPr>
        <w:pStyle w:val="Caption"/>
        <w:jc w:val="center"/>
        <w:rPr>
          <w:noProof/>
        </w:rPr>
      </w:pPr>
      <w:r>
        <w:t xml:space="preserve">Figure </w:t>
      </w:r>
      <w:fldSimple w:instr=" SEQ Figure \* ARABIC ">
        <w:r w:rsidR="006C3228">
          <w:rPr>
            <w:noProof/>
          </w:rPr>
          <w:t>12</w:t>
        </w:r>
      </w:fldSimple>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41420"/>
                    </a:xfrm>
                    <a:prstGeom prst="rect">
                      <a:avLst/>
                    </a:prstGeom>
                  </pic:spPr>
                </pic:pic>
              </a:graphicData>
            </a:graphic>
          </wp:inline>
        </w:drawing>
      </w:r>
    </w:p>
    <w:p w14:paraId="2164B4E6" w14:textId="4A71B032" w:rsidR="00B7075F" w:rsidRPr="00066FEC" w:rsidRDefault="00B7075F" w:rsidP="0027571D">
      <w:pPr>
        <w:pStyle w:val="Caption"/>
        <w:jc w:val="center"/>
      </w:pPr>
      <w:r>
        <w:t xml:space="preserve">Figure </w:t>
      </w:r>
      <w:fldSimple w:instr=" SEQ Figure \* ARABIC ">
        <w:r w:rsidR="006C3228">
          <w:rPr>
            <w:noProof/>
          </w:rPr>
          <w:t>13</w:t>
        </w:r>
      </w:fldSimple>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1443" w:name="_Toc447133192"/>
      <w:r>
        <w:t>Future Work</w:t>
      </w:r>
      <w:bookmarkEnd w:id="1443"/>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3EDFA8" w:rsidR="007704A8" w:rsidRDefault="007704A8" w:rsidP="006E3D24">
      <w:pPr>
        <w:pStyle w:val="ListParagraph"/>
        <w:numPr>
          <w:ilvl w:val="0"/>
          <w:numId w:val="1"/>
        </w:numPr>
      </w:pPr>
      <w:del w:id="1444" w:author="Bonnie Jonkman" w:date="2016-03-23T17:39:00Z">
        <w:r w:rsidDel="00D173FD">
          <w:delText xml:space="preserve">Add </w:delText>
        </w:r>
      </w:del>
      <w:ins w:id="1445" w:author="Bonnie Jonkman" w:date="2016-03-23T17:39:00Z">
        <w:r w:rsidR="00D173FD">
          <w:t xml:space="preserve">Expand </w:t>
        </w:r>
      </w:ins>
      <w:r>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4DE4FA30" w14:textId="13E2F708" w:rsidR="006E3D24" w:rsidRPr="00583AAD" w:rsidRDefault="006E3D24" w:rsidP="006E3D24">
      <w:pPr>
        <w:pStyle w:val="ListParagraph"/>
        <w:numPr>
          <w:ilvl w:val="0"/>
          <w:numId w:val="1"/>
        </w:numPr>
      </w:pPr>
      <w:r>
        <w:t>And much, much, more</w:t>
      </w:r>
      <w:ins w:id="1446" w:author="Bonnie Jonkman" w:date="2016-03-09T10:29:00Z">
        <w:r w:rsidR="007101D0">
          <w:t xml:space="preserve"> (as funding permits)</w:t>
        </w:r>
      </w:ins>
      <w:r>
        <w:t>…</w:t>
      </w:r>
    </w:p>
    <w:p w14:paraId="2164B4F1" w14:textId="77777777" w:rsidR="006E56E7" w:rsidRDefault="00F2521D" w:rsidP="00992CCA">
      <w:pPr>
        <w:pStyle w:val="Heading1"/>
      </w:pPr>
      <w:bookmarkStart w:id="1447" w:name="_Toc447133193"/>
      <w:r>
        <w:t>Feedback</w:t>
      </w:r>
      <w:bookmarkEnd w:id="1447"/>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42" w:history="1">
        <w:r>
          <w:rPr>
            <w:rStyle w:val="Hyperlink"/>
          </w:rPr>
          <w:t>https://wind.nrel.gov/forum/wind/</w:t>
        </w:r>
      </w:hyperlink>
      <w:r>
        <w:t xml:space="preserve"> </w:t>
      </w:r>
    </w:p>
    <w:p w14:paraId="2164B4F3" w14:textId="06813F77" w:rsidR="00452E60" w:rsidRDefault="006D7B34" w:rsidP="007D7E91">
      <w:pPr>
        <w:pStyle w:val="Heading1"/>
      </w:pPr>
      <w:bookmarkStart w:id="1448" w:name="_Ref392062682"/>
      <w:bookmarkStart w:id="1449" w:name="_Toc447133194"/>
      <w:r>
        <w:lastRenderedPageBreak/>
        <w:t>Appendix</w:t>
      </w:r>
      <w:r w:rsidR="00185772">
        <w:t xml:space="preserve"> </w:t>
      </w:r>
      <w:r w:rsidR="00C86C0B">
        <w:fldChar w:fldCharType="begin"/>
      </w:r>
      <w:r w:rsidR="00C86C0B">
        <w:instrText xml:space="preserve"> SEQ Appendix \* MERGEFORMAT \* ALPHABETIC \* MERGEFORMAT </w:instrText>
      </w:r>
      <w:r w:rsidR="00C86C0B">
        <w:fldChar w:fldCharType="separate"/>
      </w:r>
      <w:r w:rsidR="006C3228">
        <w:rPr>
          <w:noProof/>
        </w:rPr>
        <w:t>A</w:t>
      </w:r>
      <w:r w:rsidR="00C86C0B">
        <w:rPr>
          <w:noProof/>
        </w:rPr>
        <w:fldChar w:fldCharType="end"/>
      </w:r>
      <w:r>
        <w:t xml:space="preserve">: </w:t>
      </w:r>
      <w:r w:rsidR="00992CCA">
        <w:t xml:space="preserve">Example FAST </w:t>
      </w:r>
      <w:r w:rsidR="00B859C9">
        <w:t>v8.</w:t>
      </w:r>
      <w:r w:rsidR="005408C3">
        <w:t>1</w:t>
      </w:r>
      <w:r w:rsidR="007C35D4">
        <w:t>5</w:t>
      </w:r>
      <w:r w:rsidR="00B859C9">
        <w:t xml:space="preserve">.* </w:t>
      </w:r>
      <w:r w:rsidR="00992CCA">
        <w:t>Input File</w:t>
      </w:r>
      <w:bookmarkEnd w:id="1448"/>
      <w:bookmarkEnd w:id="1449"/>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308BC50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w:t>
                            </w:r>
                            <w:del w:id="1450" w:author="Bonnie Jonkman" w:date="2016-03-23T15:50:00Z">
                              <w:r w:rsidDel="007C35D4">
                                <w:rPr>
                                  <w:rFonts w:ascii="Courier New" w:hAnsi="Courier New" w:cs="Courier New"/>
                                  <w:sz w:val="15"/>
                                  <w:szCs w:val="15"/>
                                </w:rPr>
                                <w:delText>2</w:delText>
                              </w:r>
                            </w:del>
                            <w:ins w:id="1451" w:author="Bonnie Jonkman" w:date="2016-03-23T15:50:00Z">
                              <w:r>
                                <w:rPr>
                                  <w:rFonts w:ascii="Courier New" w:hAnsi="Courier New" w:cs="Courier New"/>
                                  <w:sz w:val="15"/>
                                  <w:szCs w:val="15"/>
                                </w:rPr>
                                <w:t>5</w:t>
                              </w:r>
                            </w:ins>
                            <w:r w:rsidRPr="00C914B8">
                              <w:rPr>
                                <w:rFonts w:ascii="Courier New" w:hAnsi="Courier New" w:cs="Courier New"/>
                                <w:sz w:val="15"/>
                                <w:szCs w:val="15"/>
                              </w:rPr>
                              <w:t>.* INPUT FILE ------------------------------------------------</w:t>
                            </w:r>
                          </w:p>
                          <w:p w14:paraId="2164B57C"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6C3228" w:rsidRDefault="006C3228"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6C3228" w:rsidRDefault="006C3228"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6C322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6C3228" w:rsidRPr="00C914B8" w:rsidRDefault="006C3228"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2F61D920"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del w:id="1452" w:author="Bonnie Jonkman" w:date="2016-03-23T17:30:00Z">
                              <w:r w:rsidDel="0083740B">
                                <w:rPr>
                                  <w:rFonts w:ascii="Courier New" w:hAnsi="Courier New" w:cs="Courier New"/>
                                  <w:sz w:val="15"/>
                                  <w:szCs w:val="15"/>
                                </w:rPr>
                                <w:delText>“</w:delText>
                              </w:r>
                            </w:del>
                            <w:ins w:id="1453" w:author="Bonnie Jonkman" w:date="2016-03-23T17:30:00Z">
                              <w:r w:rsidRPr="00C914B8">
                                <w:rPr>
                                  <w:rFonts w:ascii="Courier New" w:hAnsi="Courier New" w:cs="Courier New"/>
                                  <w:sz w:val="15"/>
                                  <w:szCs w:val="15"/>
                                </w:rPr>
                                <w:t>"</w:t>
                              </w:r>
                            </w:ins>
                            <w:r>
                              <w:rPr>
                                <w:rFonts w:ascii="Courier New" w:hAnsi="Courier New" w:cs="Courier New"/>
                                <w:sz w:val="15"/>
                                <w:szCs w:val="15"/>
                              </w:rPr>
                              <w:t>default</w:t>
                            </w:r>
                            <w:ins w:id="1454" w:author="Bonnie Jonkman" w:date="2016-03-23T17:30:00Z">
                              <w:r w:rsidRPr="00C914B8">
                                <w:rPr>
                                  <w:rFonts w:ascii="Courier New" w:hAnsi="Courier New" w:cs="Courier New"/>
                                  <w:sz w:val="15"/>
                                  <w:szCs w:val="15"/>
                                </w:rPr>
                                <w:t>"</w:t>
                              </w:r>
                            </w:ins>
                            <w:del w:id="1455" w:author="Bonnie Jonkman" w:date="2016-03-23T17:30:00Z">
                              <w:r w:rsidDel="0083740B">
                                <w:rPr>
                                  <w:rFonts w:ascii="Courier New" w:hAnsi="Courier New" w:cs="Courier New"/>
                                  <w:sz w:val="15"/>
                                  <w:szCs w:val="15"/>
                                </w:rPr>
                                <w:delText>”</w:delText>
                              </w:r>
                            </w:del>
                            <w:r>
                              <w:rPr>
                                <w:rFonts w:ascii="Courier New" w:hAnsi="Courier New" w:cs="Courier New"/>
                                <w:sz w:val="15"/>
                                <w:szCs w:val="15"/>
                              </w:rPr>
                              <w:t>)</w:t>
                            </w:r>
                          </w:p>
                          <w:p w14:paraId="2164B59F" w14:textId="1EB49272"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6C3228" w:rsidRDefault="006C3228" w:rsidP="001017C7">
                            <w:pPr>
                              <w:spacing w:after="0" w:line="240" w:lineRule="auto"/>
                              <w:rPr>
                                <w:ins w:id="1456" w:author="Bonnie Jonkman" w:date="2016-03-23T15:51:00Z"/>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6C3228" w:rsidRPr="007C35D4" w:rsidRDefault="006C3228" w:rsidP="007C35D4">
                            <w:pPr>
                              <w:spacing w:after="0" w:line="240" w:lineRule="auto"/>
                              <w:rPr>
                                <w:ins w:id="1457" w:author="Bonnie Jonkman" w:date="2016-03-23T15:51:00Z"/>
                                <w:rFonts w:ascii="Courier New" w:hAnsi="Courier New" w:cs="Courier New"/>
                                <w:sz w:val="15"/>
                                <w:szCs w:val="15"/>
                              </w:rPr>
                            </w:pPr>
                            <w:ins w:id="1458" w:author="Bonnie Jonkman" w:date="2016-03-23T15:51:00Z">
                              <w:r w:rsidRPr="007C35D4">
                                <w:rPr>
                                  <w:rFonts w:ascii="Courier New" w:hAnsi="Courier New" w:cs="Courier New"/>
                                  <w:sz w:val="15"/>
                                  <w:szCs w:val="15"/>
                                </w:rPr>
                                <w:t>---------------------- VISUALIZATION ------------------------------------------</w:t>
                              </w:r>
                            </w:ins>
                          </w:p>
                          <w:p w14:paraId="64A96890" w14:textId="3F5BC21C" w:rsidR="006C3228" w:rsidRPr="007C35D4" w:rsidRDefault="006C3228" w:rsidP="007C35D4">
                            <w:pPr>
                              <w:spacing w:after="0" w:line="240" w:lineRule="auto"/>
                              <w:rPr>
                                <w:ins w:id="1459" w:author="Bonnie Jonkman" w:date="2016-03-23T15:51:00Z"/>
                                <w:rFonts w:ascii="Courier New" w:hAnsi="Courier New" w:cs="Courier New"/>
                                <w:sz w:val="15"/>
                                <w:szCs w:val="15"/>
                              </w:rPr>
                            </w:pPr>
                            <w:ins w:id="1460" w:author="Bonnie Jonkman" w:date="2016-03-23T15:51:00Z">
                              <w:r w:rsidRPr="007C35D4">
                                <w:rPr>
                                  <w:rFonts w:ascii="Courier New" w:hAnsi="Courier New" w:cs="Courier New"/>
                                  <w:sz w:val="15"/>
                                  <w:szCs w:val="15"/>
                                </w:rPr>
                                <w:t xml:space="preserve">        0  WrVTK        - VTK Visualization data output: (switch) {0=none;1=initialization only;2=animation}</w:t>
                              </w:r>
                            </w:ins>
                          </w:p>
                          <w:p w14:paraId="521D400B" w14:textId="0A63AF0A" w:rsidR="006C3228" w:rsidRPr="007C35D4" w:rsidRDefault="006C3228" w:rsidP="007C35D4">
                            <w:pPr>
                              <w:spacing w:after="0" w:line="240" w:lineRule="auto"/>
                              <w:rPr>
                                <w:ins w:id="1461" w:author="Bonnie Jonkman" w:date="2016-03-23T15:51:00Z"/>
                                <w:rFonts w:ascii="Courier New" w:hAnsi="Courier New" w:cs="Courier New"/>
                                <w:sz w:val="15"/>
                                <w:szCs w:val="15"/>
                              </w:rPr>
                            </w:pPr>
                            <w:ins w:id="1462" w:author="Bonnie Jonkman" w:date="2016-03-23T15:51:00Z">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ins>
                          </w:p>
                          <w:p w14:paraId="472EB6C5" w14:textId="5D5194A3" w:rsidR="006C3228" w:rsidRPr="007C35D4" w:rsidRDefault="006C3228" w:rsidP="007C35D4">
                            <w:pPr>
                              <w:spacing w:after="0" w:line="240" w:lineRule="auto"/>
                              <w:rPr>
                                <w:ins w:id="1463" w:author="Bonnie Jonkman" w:date="2016-03-23T15:51:00Z"/>
                                <w:rFonts w:ascii="Courier New" w:hAnsi="Courier New" w:cs="Courier New"/>
                                <w:sz w:val="15"/>
                                <w:szCs w:val="15"/>
                              </w:rPr>
                            </w:pPr>
                            <w:ins w:id="1464" w:author="Bonnie Jonkman" w:date="2016-03-23T17:28:00Z">
                              <w:r>
                                <w:rPr>
                                  <w:rFonts w:ascii="Courier New" w:hAnsi="Courier New" w:cs="Courier New"/>
                                  <w:sz w:val="15"/>
                                  <w:szCs w:val="15"/>
                                </w:rPr>
                                <w:t>T</w:t>
                              </w:r>
                            </w:ins>
                            <w:ins w:id="1465" w:author="Bonnie Jonkman" w:date="2016-03-23T15:51:00Z">
                              <w:r w:rsidRPr="007C35D4">
                                <w:rPr>
                                  <w:rFonts w:ascii="Courier New" w:hAnsi="Courier New" w:cs="Courier New"/>
                                  <w:sz w:val="15"/>
                                  <w:szCs w:val="15"/>
                                </w:rPr>
                                <w:t>rue       VTK_fields   - Write mesh fields to VTK data files? (flag) [unused if WrVTK=0]</w:t>
                              </w:r>
                            </w:ins>
                          </w:p>
                          <w:p w14:paraId="7D11801E" w14:textId="57AEF58A" w:rsidR="006C3228" w:rsidRPr="00C914B8" w:rsidRDefault="006C3228" w:rsidP="007C35D4">
                            <w:pPr>
                              <w:spacing w:after="0" w:line="240" w:lineRule="auto"/>
                              <w:rPr>
                                <w:rFonts w:ascii="Courier New" w:hAnsi="Courier New" w:cs="Courier New"/>
                                <w:sz w:val="15"/>
                                <w:szCs w:val="15"/>
                              </w:rPr>
                            </w:pPr>
                            <w:ins w:id="1466" w:author="Bonnie Jonkman" w:date="2016-03-23T15:51:00Z">
                              <w:r w:rsidRPr="007C35D4">
                                <w:rPr>
                                  <w:rFonts w:ascii="Courier New" w:hAnsi="Courier New" w:cs="Courier New"/>
                                  <w:sz w:val="15"/>
                                  <w:szCs w:val="15"/>
                                </w:rPr>
                                <w:t xml:space="preserve">       15  VTK_fps      - Frame rate for VTK output (frames per second) [used only if WrVTK=2]</w:t>
                              </w:r>
                            </w:ins>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308BC50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w:t>
                      </w:r>
                      <w:del w:id="1455" w:author="Bonnie Jonkman" w:date="2016-03-23T15:50:00Z">
                        <w:r w:rsidDel="007C35D4">
                          <w:rPr>
                            <w:rFonts w:ascii="Courier New" w:hAnsi="Courier New" w:cs="Courier New"/>
                            <w:sz w:val="15"/>
                            <w:szCs w:val="15"/>
                          </w:rPr>
                          <w:delText>2</w:delText>
                        </w:r>
                      </w:del>
                      <w:ins w:id="1456" w:author="Bonnie Jonkman" w:date="2016-03-23T15:50:00Z">
                        <w:r>
                          <w:rPr>
                            <w:rFonts w:ascii="Courier New" w:hAnsi="Courier New" w:cs="Courier New"/>
                            <w:sz w:val="15"/>
                            <w:szCs w:val="15"/>
                          </w:rPr>
                          <w:t>5</w:t>
                        </w:r>
                      </w:ins>
                      <w:r w:rsidRPr="00C914B8">
                        <w:rPr>
                          <w:rFonts w:ascii="Courier New" w:hAnsi="Courier New" w:cs="Courier New"/>
                          <w:sz w:val="15"/>
                          <w:szCs w:val="15"/>
                        </w:rPr>
                        <w:t>.* INPUT FILE ------------------------------------------------</w:t>
                      </w:r>
                    </w:p>
                    <w:p w14:paraId="2164B57C"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6C3228" w:rsidRDefault="006C3228"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6C3228" w:rsidRDefault="006C3228"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6C322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6C3228" w:rsidRPr="00C914B8" w:rsidRDefault="006C3228"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2F61D920"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del w:id="1457" w:author="Bonnie Jonkman" w:date="2016-03-23T17:30:00Z">
                        <w:r w:rsidDel="0083740B">
                          <w:rPr>
                            <w:rFonts w:ascii="Courier New" w:hAnsi="Courier New" w:cs="Courier New"/>
                            <w:sz w:val="15"/>
                            <w:szCs w:val="15"/>
                          </w:rPr>
                          <w:delText>“</w:delText>
                        </w:r>
                      </w:del>
                      <w:ins w:id="1458" w:author="Bonnie Jonkman" w:date="2016-03-23T17:30:00Z">
                        <w:r w:rsidRPr="00C914B8">
                          <w:rPr>
                            <w:rFonts w:ascii="Courier New" w:hAnsi="Courier New" w:cs="Courier New"/>
                            <w:sz w:val="15"/>
                            <w:szCs w:val="15"/>
                          </w:rPr>
                          <w:t>"</w:t>
                        </w:r>
                      </w:ins>
                      <w:r>
                        <w:rPr>
                          <w:rFonts w:ascii="Courier New" w:hAnsi="Courier New" w:cs="Courier New"/>
                          <w:sz w:val="15"/>
                          <w:szCs w:val="15"/>
                        </w:rPr>
                        <w:t>default</w:t>
                      </w:r>
                      <w:ins w:id="1459" w:author="Bonnie Jonkman" w:date="2016-03-23T17:30:00Z">
                        <w:r w:rsidRPr="00C914B8">
                          <w:rPr>
                            <w:rFonts w:ascii="Courier New" w:hAnsi="Courier New" w:cs="Courier New"/>
                            <w:sz w:val="15"/>
                            <w:szCs w:val="15"/>
                          </w:rPr>
                          <w:t>"</w:t>
                        </w:r>
                      </w:ins>
                      <w:del w:id="1460" w:author="Bonnie Jonkman" w:date="2016-03-23T17:30:00Z">
                        <w:r w:rsidDel="0083740B">
                          <w:rPr>
                            <w:rFonts w:ascii="Courier New" w:hAnsi="Courier New" w:cs="Courier New"/>
                            <w:sz w:val="15"/>
                            <w:szCs w:val="15"/>
                          </w:rPr>
                          <w:delText>”</w:delText>
                        </w:r>
                      </w:del>
                      <w:r>
                        <w:rPr>
                          <w:rFonts w:ascii="Courier New" w:hAnsi="Courier New" w:cs="Courier New"/>
                          <w:sz w:val="15"/>
                          <w:szCs w:val="15"/>
                        </w:rPr>
                        <w:t>)</w:t>
                      </w:r>
                    </w:p>
                    <w:p w14:paraId="2164B59F" w14:textId="1EB49272"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6C3228" w:rsidRPr="00C914B8" w:rsidRDefault="006C3228"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6C3228" w:rsidRDefault="006C3228" w:rsidP="001017C7">
                      <w:pPr>
                        <w:spacing w:after="0" w:line="240" w:lineRule="auto"/>
                        <w:rPr>
                          <w:ins w:id="1461" w:author="Bonnie Jonkman" w:date="2016-03-23T15:51:00Z"/>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6C3228" w:rsidRPr="007C35D4" w:rsidRDefault="006C3228" w:rsidP="007C35D4">
                      <w:pPr>
                        <w:spacing w:after="0" w:line="240" w:lineRule="auto"/>
                        <w:rPr>
                          <w:ins w:id="1462" w:author="Bonnie Jonkman" w:date="2016-03-23T15:51:00Z"/>
                          <w:rFonts w:ascii="Courier New" w:hAnsi="Courier New" w:cs="Courier New"/>
                          <w:sz w:val="15"/>
                          <w:szCs w:val="15"/>
                        </w:rPr>
                      </w:pPr>
                      <w:ins w:id="1463" w:author="Bonnie Jonkman" w:date="2016-03-23T15:51:00Z">
                        <w:r w:rsidRPr="007C35D4">
                          <w:rPr>
                            <w:rFonts w:ascii="Courier New" w:hAnsi="Courier New" w:cs="Courier New"/>
                            <w:sz w:val="15"/>
                            <w:szCs w:val="15"/>
                          </w:rPr>
                          <w:t>---------------------- VISUALIZATION ------------------------------------------</w:t>
                        </w:r>
                      </w:ins>
                    </w:p>
                    <w:p w14:paraId="64A96890" w14:textId="3F5BC21C" w:rsidR="006C3228" w:rsidRPr="007C35D4" w:rsidRDefault="006C3228" w:rsidP="007C35D4">
                      <w:pPr>
                        <w:spacing w:after="0" w:line="240" w:lineRule="auto"/>
                        <w:rPr>
                          <w:ins w:id="1464" w:author="Bonnie Jonkman" w:date="2016-03-23T15:51:00Z"/>
                          <w:rFonts w:ascii="Courier New" w:hAnsi="Courier New" w:cs="Courier New"/>
                          <w:sz w:val="15"/>
                          <w:szCs w:val="15"/>
                        </w:rPr>
                      </w:pPr>
                      <w:ins w:id="1465" w:author="Bonnie Jonkman" w:date="2016-03-23T15:51:00Z">
                        <w:r w:rsidRPr="007C35D4">
                          <w:rPr>
                            <w:rFonts w:ascii="Courier New" w:hAnsi="Courier New" w:cs="Courier New"/>
                            <w:sz w:val="15"/>
                            <w:szCs w:val="15"/>
                          </w:rPr>
                          <w:t xml:space="preserve">        0  WrVTK        - VTK Visualization data output: (switch) {0=none;1=initialization only;2=animation}</w:t>
                        </w:r>
                      </w:ins>
                    </w:p>
                    <w:p w14:paraId="521D400B" w14:textId="0A63AF0A" w:rsidR="006C3228" w:rsidRPr="007C35D4" w:rsidRDefault="006C3228" w:rsidP="007C35D4">
                      <w:pPr>
                        <w:spacing w:after="0" w:line="240" w:lineRule="auto"/>
                        <w:rPr>
                          <w:ins w:id="1466" w:author="Bonnie Jonkman" w:date="2016-03-23T15:51:00Z"/>
                          <w:rFonts w:ascii="Courier New" w:hAnsi="Courier New" w:cs="Courier New"/>
                          <w:sz w:val="15"/>
                          <w:szCs w:val="15"/>
                        </w:rPr>
                      </w:pPr>
                      <w:ins w:id="1467" w:author="Bonnie Jonkman" w:date="2016-03-23T15:51:00Z">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ins>
                    </w:p>
                    <w:p w14:paraId="472EB6C5" w14:textId="5D5194A3" w:rsidR="006C3228" w:rsidRPr="007C35D4" w:rsidRDefault="006C3228" w:rsidP="007C35D4">
                      <w:pPr>
                        <w:spacing w:after="0" w:line="240" w:lineRule="auto"/>
                        <w:rPr>
                          <w:ins w:id="1468" w:author="Bonnie Jonkman" w:date="2016-03-23T15:51:00Z"/>
                          <w:rFonts w:ascii="Courier New" w:hAnsi="Courier New" w:cs="Courier New"/>
                          <w:sz w:val="15"/>
                          <w:szCs w:val="15"/>
                        </w:rPr>
                      </w:pPr>
                      <w:ins w:id="1469" w:author="Bonnie Jonkman" w:date="2016-03-23T17:28:00Z">
                        <w:r>
                          <w:rPr>
                            <w:rFonts w:ascii="Courier New" w:hAnsi="Courier New" w:cs="Courier New"/>
                            <w:sz w:val="15"/>
                            <w:szCs w:val="15"/>
                          </w:rPr>
                          <w:t>T</w:t>
                        </w:r>
                      </w:ins>
                      <w:ins w:id="1470" w:author="Bonnie Jonkman" w:date="2016-03-23T15:51:00Z">
                        <w:r w:rsidRPr="007C35D4">
                          <w:rPr>
                            <w:rFonts w:ascii="Courier New" w:hAnsi="Courier New" w:cs="Courier New"/>
                            <w:sz w:val="15"/>
                            <w:szCs w:val="15"/>
                          </w:rPr>
                          <w:t>rue       VTK_fields   - Write mesh fields to VTK data files? (flag) [unused if WrVTK=0]</w:t>
                        </w:r>
                      </w:ins>
                    </w:p>
                    <w:p w14:paraId="7D11801E" w14:textId="57AEF58A" w:rsidR="006C3228" w:rsidRPr="00C914B8" w:rsidRDefault="006C3228" w:rsidP="007C35D4">
                      <w:pPr>
                        <w:spacing w:after="0" w:line="240" w:lineRule="auto"/>
                        <w:rPr>
                          <w:rFonts w:ascii="Courier New" w:hAnsi="Courier New" w:cs="Courier New"/>
                          <w:sz w:val="15"/>
                          <w:szCs w:val="15"/>
                        </w:rPr>
                      </w:pPr>
                      <w:ins w:id="1471" w:author="Bonnie Jonkman" w:date="2016-03-23T15:51:00Z">
                        <w:r w:rsidRPr="007C35D4">
                          <w:rPr>
                            <w:rFonts w:ascii="Courier New" w:hAnsi="Courier New" w:cs="Courier New"/>
                            <w:sz w:val="15"/>
                            <w:szCs w:val="15"/>
                          </w:rPr>
                          <w:t xml:space="preserve">       15  VTK_fps      - Frame rate for VTK output (frames per second) [used only if WrVTK=2]</w:t>
                        </w:r>
                      </w:ins>
                    </w:p>
                  </w:txbxContent>
                </v:textbox>
                <w10:anchorlock/>
              </v:shape>
            </w:pict>
          </mc:Fallback>
        </mc:AlternateContent>
      </w:r>
    </w:p>
    <w:p w14:paraId="2164B4F6" w14:textId="753A8384" w:rsidR="007F2710" w:rsidRDefault="001017C7" w:rsidP="001017C7">
      <w:pPr>
        <w:pStyle w:val="Caption"/>
        <w:jc w:val="center"/>
      </w:pPr>
      <w:r>
        <w:t xml:space="preserve">Figure </w:t>
      </w:r>
      <w:fldSimple w:instr=" SEQ Figure \* ARABIC ">
        <w:ins w:id="1467" w:author="Bonnie Jonkman" w:date="2016-03-30T20:30:00Z">
          <w:r w:rsidR="006C3228">
            <w:rPr>
              <w:noProof/>
            </w:rPr>
            <w:t>14</w:t>
          </w:r>
        </w:ins>
        <w:del w:id="1468" w:author="Bonnie Jonkman" w:date="2016-03-30T20:18:00Z">
          <w:r w:rsidR="008E1EC9" w:rsidDel="005070C1">
            <w:rPr>
              <w:noProof/>
            </w:rPr>
            <w:delText>13</w:delText>
          </w:r>
        </w:del>
      </w:fldSimple>
      <w:r>
        <w:t>: Example FAST v8.</w:t>
      </w:r>
      <w:r w:rsidR="005C5A0C">
        <w:t>1</w:t>
      </w:r>
      <w:ins w:id="1469" w:author="Bonnie Jonkman" w:date="2016-03-23T17:29:00Z">
        <w:r w:rsidR="00164A53">
          <w:t>5</w:t>
        </w:r>
      </w:ins>
      <w:del w:id="1470" w:author="Bonnie Jonkman" w:date="2016-03-23T17:29:00Z">
        <w:r w:rsidR="00295D8A" w:rsidDel="00164A53">
          <w:delText>2</w:delText>
        </w:r>
      </w:del>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73406A" w14:textId="77777777" w:rsidR="00C86C0B" w:rsidRDefault="00C86C0B" w:rsidP="0032059E">
      <w:pPr>
        <w:spacing w:after="0" w:line="240" w:lineRule="auto"/>
      </w:pPr>
      <w:r>
        <w:separator/>
      </w:r>
    </w:p>
  </w:endnote>
  <w:endnote w:type="continuationSeparator" w:id="0">
    <w:p w14:paraId="75DCDA48" w14:textId="77777777" w:rsidR="00C86C0B" w:rsidRDefault="00C86C0B"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6C3228" w:rsidRPr="006228F7" w:rsidRDefault="006C3228" w:rsidP="008A0C65">
    <w:pPr>
      <w:pStyle w:val="Footer"/>
      <w:jc w:val="center"/>
    </w:pPr>
    <w:r>
      <w:fldChar w:fldCharType="begin"/>
    </w:r>
    <w:r>
      <w:instrText xml:space="preserve"> PAGE  \* Arabic  \* MERGEFORMAT </w:instrText>
    </w:r>
    <w:r>
      <w:fldChar w:fldCharType="separate"/>
    </w:r>
    <w:r w:rsidR="00266CDC">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D3F2ED" w14:textId="77777777" w:rsidR="00C86C0B" w:rsidRDefault="00C86C0B" w:rsidP="0032059E">
      <w:pPr>
        <w:spacing w:after="0" w:line="240" w:lineRule="auto"/>
      </w:pPr>
      <w:r>
        <w:separator/>
      </w:r>
    </w:p>
  </w:footnote>
  <w:footnote w:type="continuationSeparator" w:id="0">
    <w:p w14:paraId="15B52A1B" w14:textId="77777777" w:rsidR="00C86C0B" w:rsidRDefault="00C86C0B" w:rsidP="0032059E">
      <w:pPr>
        <w:spacing w:after="0" w:line="240" w:lineRule="auto"/>
      </w:pPr>
      <w:r>
        <w:continuationSeparator/>
      </w:r>
    </w:p>
  </w:footnote>
  <w:footnote w:id="1">
    <w:p w14:paraId="1741D502" w14:textId="77777777" w:rsidR="006C3228" w:rsidRDefault="006C3228"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6C3228" w:rsidRDefault="006C3228">
      <w:pPr>
        <w:pStyle w:val="FootnoteText"/>
      </w:pPr>
      <w:r>
        <w:rPr>
          <w:rStyle w:val="FootnoteReference"/>
        </w:rPr>
        <w:footnoteRef/>
      </w:r>
      <w:r>
        <w:t xml:space="preserve"> These steps must be integer multiples of the structural time step.</w:t>
      </w:r>
    </w:p>
  </w:footnote>
  <w:footnote w:id="3">
    <w:p w14:paraId="2164B56F" w14:textId="77777777" w:rsidR="006C3228" w:rsidRDefault="006C3228"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6C3228" w:rsidRDefault="006C3228">
      <w:pPr>
        <w:pStyle w:val="FootnoteText"/>
      </w:pPr>
      <w:r>
        <w:rPr>
          <w:rStyle w:val="FootnoteReference"/>
        </w:rPr>
        <w:footnoteRef/>
      </w:r>
      <w:r>
        <w:t xml:space="preserve"> FAST v7 is limited to one correction step and this correction step only applies to some modules.</w:t>
      </w:r>
    </w:p>
  </w:footnote>
  <w:footnote w:id="5">
    <w:p w14:paraId="708D5162" w14:textId="77777777" w:rsidR="006C3228" w:rsidRDefault="006C3228" w:rsidP="008C3F7C">
      <w:pPr>
        <w:pStyle w:val="FootnoteText"/>
        <w:rPr>
          <w:ins w:id="131" w:author="Bonnie Jonkman" w:date="2016-03-30T19:08:00Z"/>
        </w:rPr>
      </w:pPr>
      <w:ins w:id="132" w:author="Bonnie Jonkman" w:date="2016-03-30T19:08:00Z">
        <w:r>
          <w:rPr>
            <w:rStyle w:val="FootnoteReference"/>
          </w:rPr>
          <w:footnoteRef/>
        </w:r>
        <w:r>
          <w:t xml:space="preserve"> </w:t>
        </w:r>
        <w:r w:rsidRPr="00435832">
          <w:t xml:space="preserve">The FAST Registry </w:t>
        </w:r>
        <w:r>
          <w:t xml:space="preserve">is a separate executable that </w:t>
        </w:r>
        <w:r w:rsidRPr="00435832">
          <w:t>reads input files from each module to auto-generate the *_Types.f90 files</w:t>
        </w:r>
        <w:r>
          <w:t xml:space="preserve"> required for the FAST framework</w:t>
        </w:r>
        <w:r w:rsidRPr="00435832">
          <w:t>.</w:t>
        </w:r>
      </w:ins>
    </w:p>
  </w:footnote>
  <w:footnote w:id="6">
    <w:p w14:paraId="2164B573" w14:textId="6227E7BC" w:rsidR="006C3228" w:rsidRDefault="006C3228"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6C3228" w:rsidRDefault="006C3228">
      <w:pPr>
        <w:pStyle w:val="FootnoteText"/>
      </w:pPr>
      <w:r>
        <w:rPr>
          <w:rStyle w:val="FootnoteReference"/>
        </w:rPr>
        <w:footnoteRef/>
      </w:r>
      <w:r>
        <w:t xml:space="preserve"> OrcaFlex and the user routines in ServoDyn</w:t>
      </w:r>
      <w:ins w:id="185" w:author="Bonnie Jonkman" w:date="2016-03-30T19:18:00Z">
        <w:r>
          <w:t xml:space="preserve"> or ElastoDyn</w:t>
        </w:r>
      </w:ins>
      <w:r>
        <w:t xml:space="preserve"> may end the simulation abruptly when encountering errors. When this happens, FAST cannot write a binary file.</w:t>
      </w:r>
    </w:p>
  </w:footnote>
  <w:footnote w:id="8">
    <w:p w14:paraId="280B28B0" w14:textId="2D4BE305" w:rsidR="006C3228" w:rsidRDefault="006C3228">
      <w:pPr>
        <w:pStyle w:val="FootnoteText"/>
      </w:pPr>
      <w:bookmarkStart w:id="460" w:name="BasicMeshNote"/>
      <w:ins w:id="461" w:author="Bonnie Jonkman" w:date="2016-03-25T22:51:00Z">
        <w:r>
          <w:rPr>
            <w:rStyle w:val="FootnoteReference"/>
          </w:rPr>
          <w:footnoteRef/>
        </w:r>
        <w:bookmarkEnd w:id="460"/>
        <w:r>
          <w:t xml:space="preserve"> Only one of the three blade meshes will be output</w:t>
        </w:r>
      </w:ins>
      <w:ins w:id="462" w:author="Bonnie Jonkman" w:date="2016-03-25T22:53:00Z">
        <w:r>
          <w:t xml:space="preserve"> when </w:t>
        </w:r>
        <w:r>
          <w:rPr>
            <w:b/>
          </w:rPr>
          <w:t xml:space="preserve">VTK_type </w:t>
        </w:r>
        <w:r>
          <w:t>is 2</w:t>
        </w:r>
      </w:ins>
      <w:ins w:id="463" w:author="Bonnie Jonkman" w:date="2016-03-25T22:51:00Z">
        <w:r>
          <w:t xml:space="preserve">. If AeroDyn is used, </w:t>
        </w:r>
      </w:ins>
      <w:ins w:id="464" w:author="Bonnie Jonkman" w:date="2016-03-25T22:52:00Z">
        <w:r w:rsidRPr="000F5694">
          <w:t>AD_Blade</w:t>
        </w:r>
        <w:r>
          <w:t xml:space="preserve"> will be output. Otherwise if BeamDyn is used, </w:t>
        </w:r>
        <w:r w:rsidRPr="000F5694">
          <w:t>BD_BldMotion</w:t>
        </w:r>
      </w:ins>
      <w:ins w:id="465" w:author="Bonnie Jonkman" w:date="2016-03-28T11:03:00Z">
        <w:r>
          <w:t xml:space="preserve"> will be output</w:t>
        </w:r>
      </w:ins>
      <w:ins w:id="466" w:author="Bonnie Jonkman" w:date="2016-03-25T22:53:00Z">
        <w:r>
          <w:t xml:space="preserve">. </w:t>
        </w:r>
      </w:ins>
      <w:ins w:id="467" w:author="Bonnie Jonkman" w:date="2016-03-28T11:03:00Z">
        <w:r>
          <w:t xml:space="preserve">If </w:t>
        </w:r>
      </w:ins>
      <w:ins w:id="468" w:author="Bonnie Jonkman" w:date="2016-03-30T17:30:00Z">
        <w:r>
          <w:t>neither AeroDyn nor</w:t>
        </w:r>
      </w:ins>
      <w:ins w:id="469" w:author="Bonnie Jonkman" w:date="2016-03-28T11:03:00Z">
        <w:r>
          <w:t xml:space="preserve"> BeamDyn are used,</w:t>
        </w:r>
      </w:ins>
      <w:ins w:id="470" w:author="Bonnie Jonkman" w:date="2016-03-25T22:53:00Z">
        <w:r>
          <w:t xml:space="preserve"> the ElastoDyn mesh, </w:t>
        </w:r>
        <w:r w:rsidRPr="000F5694">
          <w:t>ED_BladeLn2Mesh_motion</w:t>
        </w:r>
      </w:ins>
      <w:ins w:id="471" w:author="Bonnie Jonkman" w:date="2016-03-30T17:30:00Z">
        <w:r>
          <w:t>,</w:t>
        </w:r>
      </w:ins>
      <w:ins w:id="472" w:author="Bonnie Jonkman" w:date="2016-03-25T22:53:00Z">
        <w:r>
          <w:t xml:space="preserve"> will be output.</w:t>
        </w:r>
      </w:ins>
    </w:p>
  </w:footnote>
  <w:footnote w:id="9">
    <w:p w14:paraId="5075BA97" w14:textId="77777777" w:rsidR="006C3228" w:rsidRDefault="006C3228" w:rsidP="00FD3247">
      <w:pPr>
        <w:pStyle w:val="FootnoteText"/>
        <w:rPr>
          <w:ins w:id="659" w:author="Bonnie Jonkman" w:date="2016-03-29T14:50:00Z"/>
        </w:rPr>
      </w:pPr>
      <w:ins w:id="660" w:author="Bonnie Jonkman" w:date="2016-03-29T14:50:00Z">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w:t>
        </w:r>
      </w:ins>
    </w:p>
  </w:footnote>
  <w:footnote w:id="10">
    <w:p w14:paraId="2164B574" w14:textId="77777777" w:rsidR="006C3228" w:rsidRDefault="006C3228">
      <w:pPr>
        <w:pStyle w:val="FootnoteText"/>
      </w:pPr>
      <w:r>
        <w:rPr>
          <w:rStyle w:val="FootnoteReference"/>
        </w:rPr>
        <w:footnoteRef/>
      </w:r>
      <w:r>
        <w:t xml:space="preserve"> Note that the LabVIEW interface for FAST v8 has not yet been developed.</w:t>
      </w:r>
    </w:p>
  </w:footnote>
  <w:footnote w:id="11">
    <w:p w14:paraId="5B21839F" w14:textId="2F62B0B8" w:rsidR="006C3228" w:rsidRDefault="006C3228" w:rsidP="00204924">
      <w:pPr>
        <w:pStyle w:val="FootnoteText"/>
      </w:pPr>
      <w:r>
        <w:rPr>
          <w:rStyle w:val="FootnoteReference"/>
        </w:rPr>
        <w:footnoteRef/>
      </w:r>
      <w:r>
        <w:t xml:space="preserve"> If you are using a 2015 or later version of Intel Fortran, the executable may be generated in the &lt;FAST8&gt;/Compiling/VisualStudio folder instead, due to differences in Visual Studio integrations.</w:t>
      </w:r>
    </w:p>
  </w:footnote>
  <w:footnote w:id="12">
    <w:p w14:paraId="39D6B433" w14:textId="2E5FA20A" w:rsidR="006C3228" w:rsidRDefault="006C3228">
      <w:pPr>
        <w:pStyle w:val="FootnoteText"/>
      </w:pPr>
      <w:r>
        <w:rPr>
          <w:rStyle w:val="FootnoteReference"/>
        </w:rPr>
        <w:footnoteRef/>
      </w:r>
      <w:r>
        <w:t xml:space="preserve"> For flexibility reasons (i.e., so that </w:t>
      </w:r>
      <w:r w:rsidRPr="00846423">
        <w:t>FAST_SFunc.c</w:t>
      </w:r>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r w:rsidRPr="001A703C">
        <w:rPr>
          <w:b/>
        </w:rPr>
        <w:t>NumAdditionalInputs</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B"/>
    <w:rsid w:val="0001471D"/>
    <w:rsid w:val="000151C3"/>
    <w:rsid w:val="00017CF5"/>
    <w:rsid w:val="0002006B"/>
    <w:rsid w:val="000210A1"/>
    <w:rsid w:val="00021903"/>
    <w:rsid w:val="00022BE0"/>
    <w:rsid w:val="00024A69"/>
    <w:rsid w:val="00025CA6"/>
    <w:rsid w:val="00026604"/>
    <w:rsid w:val="00030E30"/>
    <w:rsid w:val="00031503"/>
    <w:rsid w:val="000341D0"/>
    <w:rsid w:val="00034E12"/>
    <w:rsid w:val="00035EC8"/>
    <w:rsid w:val="0004326B"/>
    <w:rsid w:val="00044FBC"/>
    <w:rsid w:val="00047E90"/>
    <w:rsid w:val="00050F5C"/>
    <w:rsid w:val="00053AB0"/>
    <w:rsid w:val="0006011A"/>
    <w:rsid w:val="00061235"/>
    <w:rsid w:val="00062F6C"/>
    <w:rsid w:val="00063365"/>
    <w:rsid w:val="00063E86"/>
    <w:rsid w:val="00066DFD"/>
    <w:rsid w:val="00066FEC"/>
    <w:rsid w:val="00071BEF"/>
    <w:rsid w:val="000770F8"/>
    <w:rsid w:val="00081318"/>
    <w:rsid w:val="00082331"/>
    <w:rsid w:val="00083F7F"/>
    <w:rsid w:val="00084E6D"/>
    <w:rsid w:val="000869ED"/>
    <w:rsid w:val="00086C75"/>
    <w:rsid w:val="00095694"/>
    <w:rsid w:val="000958F6"/>
    <w:rsid w:val="000973B8"/>
    <w:rsid w:val="00097B54"/>
    <w:rsid w:val="000A3504"/>
    <w:rsid w:val="000A6F08"/>
    <w:rsid w:val="000A7AE6"/>
    <w:rsid w:val="000B1BE3"/>
    <w:rsid w:val="000B268A"/>
    <w:rsid w:val="000B5913"/>
    <w:rsid w:val="000B645A"/>
    <w:rsid w:val="000B6622"/>
    <w:rsid w:val="000B7FD7"/>
    <w:rsid w:val="000C1E34"/>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845"/>
    <w:rsid w:val="000E1CA2"/>
    <w:rsid w:val="000E1D2E"/>
    <w:rsid w:val="000E1F6F"/>
    <w:rsid w:val="000E3B15"/>
    <w:rsid w:val="000E44A1"/>
    <w:rsid w:val="000E4597"/>
    <w:rsid w:val="000E55B7"/>
    <w:rsid w:val="000F122F"/>
    <w:rsid w:val="000F21F1"/>
    <w:rsid w:val="000F2CA9"/>
    <w:rsid w:val="000F3583"/>
    <w:rsid w:val="000F360F"/>
    <w:rsid w:val="00100AB0"/>
    <w:rsid w:val="001017C7"/>
    <w:rsid w:val="0010264A"/>
    <w:rsid w:val="0010612B"/>
    <w:rsid w:val="0010636D"/>
    <w:rsid w:val="00112547"/>
    <w:rsid w:val="00112CFA"/>
    <w:rsid w:val="001143AF"/>
    <w:rsid w:val="001165AB"/>
    <w:rsid w:val="00123745"/>
    <w:rsid w:val="001252CC"/>
    <w:rsid w:val="001275A7"/>
    <w:rsid w:val="00130962"/>
    <w:rsid w:val="001336DD"/>
    <w:rsid w:val="001351BE"/>
    <w:rsid w:val="001421BE"/>
    <w:rsid w:val="00143736"/>
    <w:rsid w:val="001439A5"/>
    <w:rsid w:val="00143EBA"/>
    <w:rsid w:val="0014681B"/>
    <w:rsid w:val="00146D64"/>
    <w:rsid w:val="001479F4"/>
    <w:rsid w:val="0015373F"/>
    <w:rsid w:val="001545C0"/>
    <w:rsid w:val="00160D02"/>
    <w:rsid w:val="0016100B"/>
    <w:rsid w:val="00164A53"/>
    <w:rsid w:val="0016770E"/>
    <w:rsid w:val="0017399E"/>
    <w:rsid w:val="00174830"/>
    <w:rsid w:val="00174F3D"/>
    <w:rsid w:val="0017590F"/>
    <w:rsid w:val="00176884"/>
    <w:rsid w:val="00176F14"/>
    <w:rsid w:val="00182565"/>
    <w:rsid w:val="001847A2"/>
    <w:rsid w:val="0018499D"/>
    <w:rsid w:val="00185772"/>
    <w:rsid w:val="00185DA8"/>
    <w:rsid w:val="0018640E"/>
    <w:rsid w:val="0018732B"/>
    <w:rsid w:val="00195D86"/>
    <w:rsid w:val="001A0C92"/>
    <w:rsid w:val="001A4795"/>
    <w:rsid w:val="001A4C06"/>
    <w:rsid w:val="001A5D50"/>
    <w:rsid w:val="001A7232"/>
    <w:rsid w:val="001A778F"/>
    <w:rsid w:val="001B1E94"/>
    <w:rsid w:val="001B3FFF"/>
    <w:rsid w:val="001B7F07"/>
    <w:rsid w:val="001C051D"/>
    <w:rsid w:val="001C3EEE"/>
    <w:rsid w:val="001C3FE2"/>
    <w:rsid w:val="001C4FB6"/>
    <w:rsid w:val="001C5503"/>
    <w:rsid w:val="001D0806"/>
    <w:rsid w:val="001D3CFF"/>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94D"/>
    <w:rsid w:val="00205D3F"/>
    <w:rsid w:val="00207908"/>
    <w:rsid w:val="002105D5"/>
    <w:rsid w:val="0021067C"/>
    <w:rsid w:val="002119FB"/>
    <w:rsid w:val="0021214D"/>
    <w:rsid w:val="00214A47"/>
    <w:rsid w:val="0021627B"/>
    <w:rsid w:val="00216308"/>
    <w:rsid w:val="002163CE"/>
    <w:rsid w:val="00217CBB"/>
    <w:rsid w:val="002204BD"/>
    <w:rsid w:val="002213CC"/>
    <w:rsid w:val="00222668"/>
    <w:rsid w:val="002247E9"/>
    <w:rsid w:val="00226285"/>
    <w:rsid w:val="0023054B"/>
    <w:rsid w:val="00230DFF"/>
    <w:rsid w:val="002351D0"/>
    <w:rsid w:val="002370F0"/>
    <w:rsid w:val="00237F88"/>
    <w:rsid w:val="00241AB7"/>
    <w:rsid w:val="00243C5B"/>
    <w:rsid w:val="00243E4F"/>
    <w:rsid w:val="00244B64"/>
    <w:rsid w:val="00245BA1"/>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6C58"/>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55"/>
    <w:rsid w:val="00374137"/>
    <w:rsid w:val="00375813"/>
    <w:rsid w:val="00375A11"/>
    <w:rsid w:val="00375E3D"/>
    <w:rsid w:val="00376EFF"/>
    <w:rsid w:val="0037777E"/>
    <w:rsid w:val="00382F86"/>
    <w:rsid w:val="0039422C"/>
    <w:rsid w:val="003A2ABC"/>
    <w:rsid w:val="003A36AE"/>
    <w:rsid w:val="003A459F"/>
    <w:rsid w:val="003B0AA0"/>
    <w:rsid w:val="003B1214"/>
    <w:rsid w:val="003B713D"/>
    <w:rsid w:val="003C03A3"/>
    <w:rsid w:val="003C2940"/>
    <w:rsid w:val="003C4A45"/>
    <w:rsid w:val="003C78C1"/>
    <w:rsid w:val="003D1F1C"/>
    <w:rsid w:val="003D203B"/>
    <w:rsid w:val="003D268B"/>
    <w:rsid w:val="003D2BC4"/>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5F52"/>
    <w:rsid w:val="0044720D"/>
    <w:rsid w:val="0044746F"/>
    <w:rsid w:val="004502F5"/>
    <w:rsid w:val="00450382"/>
    <w:rsid w:val="00451190"/>
    <w:rsid w:val="00452E60"/>
    <w:rsid w:val="00460C71"/>
    <w:rsid w:val="00461825"/>
    <w:rsid w:val="00461B5D"/>
    <w:rsid w:val="00462FFD"/>
    <w:rsid w:val="004636A2"/>
    <w:rsid w:val="00465EDF"/>
    <w:rsid w:val="00470DE9"/>
    <w:rsid w:val="0047266F"/>
    <w:rsid w:val="00473920"/>
    <w:rsid w:val="00475F37"/>
    <w:rsid w:val="0048120A"/>
    <w:rsid w:val="0048246B"/>
    <w:rsid w:val="00485B0E"/>
    <w:rsid w:val="00485E21"/>
    <w:rsid w:val="00487004"/>
    <w:rsid w:val="00487BBF"/>
    <w:rsid w:val="0049139C"/>
    <w:rsid w:val="00491464"/>
    <w:rsid w:val="00491B45"/>
    <w:rsid w:val="00493992"/>
    <w:rsid w:val="00494C80"/>
    <w:rsid w:val="00496F27"/>
    <w:rsid w:val="004975BD"/>
    <w:rsid w:val="004A0A8F"/>
    <w:rsid w:val="004A0F59"/>
    <w:rsid w:val="004A39F6"/>
    <w:rsid w:val="004A5415"/>
    <w:rsid w:val="004B0DB9"/>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70C1"/>
    <w:rsid w:val="00510B11"/>
    <w:rsid w:val="0051119D"/>
    <w:rsid w:val="00523E1B"/>
    <w:rsid w:val="005248A0"/>
    <w:rsid w:val="00526596"/>
    <w:rsid w:val="005408C3"/>
    <w:rsid w:val="00540E39"/>
    <w:rsid w:val="005416DF"/>
    <w:rsid w:val="00543B79"/>
    <w:rsid w:val="005509D5"/>
    <w:rsid w:val="0055193F"/>
    <w:rsid w:val="005556B1"/>
    <w:rsid w:val="005602EF"/>
    <w:rsid w:val="005658F8"/>
    <w:rsid w:val="005672B6"/>
    <w:rsid w:val="00572C86"/>
    <w:rsid w:val="005752A7"/>
    <w:rsid w:val="00576D9C"/>
    <w:rsid w:val="00583013"/>
    <w:rsid w:val="00583754"/>
    <w:rsid w:val="00583AAD"/>
    <w:rsid w:val="005847A9"/>
    <w:rsid w:val="0058480C"/>
    <w:rsid w:val="005850B4"/>
    <w:rsid w:val="005914E1"/>
    <w:rsid w:val="0059296F"/>
    <w:rsid w:val="00593BC1"/>
    <w:rsid w:val="005960BC"/>
    <w:rsid w:val="00596C1F"/>
    <w:rsid w:val="00597FB7"/>
    <w:rsid w:val="005A19B8"/>
    <w:rsid w:val="005A2B54"/>
    <w:rsid w:val="005A3AA5"/>
    <w:rsid w:val="005A3F42"/>
    <w:rsid w:val="005B0E6E"/>
    <w:rsid w:val="005B3078"/>
    <w:rsid w:val="005B33D7"/>
    <w:rsid w:val="005B3D51"/>
    <w:rsid w:val="005B5316"/>
    <w:rsid w:val="005B630C"/>
    <w:rsid w:val="005B6929"/>
    <w:rsid w:val="005C01C1"/>
    <w:rsid w:val="005C51E0"/>
    <w:rsid w:val="005C5A0C"/>
    <w:rsid w:val="005C697F"/>
    <w:rsid w:val="005D2AF6"/>
    <w:rsid w:val="005D3EE2"/>
    <w:rsid w:val="005D7EC4"/>
    <w:rsid w:val="005F0B16"/>
    <w:rsid w:val="005F1369"/>
    <w:rsid w:val="005F3CDB"/>
    <w:rsid w:val="005F57F4"/>
    <w:rsid w:val="005F6FFB"/>
    <w:rsid w:val="00603778"/>
    <w:rsid w:val="00604402"/>
    <w:rsid w:val="00604B86"/>
    <w:rsid w:val="0061050C"/>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2AB8"/>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35D4"/>
    <w:rsid w:val="007C61F5"/>
    <w:rsid w:val="007D09CB"/>
    <w:rsid w:val="007D0EDD"/>
    <w:rsid w:val="007D1304"/>
    <w:rsid w:val="007D20B2"/>
    <w:rsid w:val="007D2FC0"/>
    <w:rsid w:val="007D7E91"/>
    <w:rsid w:val="007E0629"/>
    <w:rsid w:val="007F152F"/>
    <w:rsid w:val="007F2710"/>
    <w:rsid w:val="007F3E8B"/>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68D5"/>
    <w:rsid w:val="00882C88"/>
    <w:rsid w:val="008831F1"/>
    <w:rsid w:val="008875E5"/>
    <w:rsid w:val="008908C2"/>
    <w:rsid w:val="008949F6"/>
    <w:rsid w:val="008A0BA3"/>
    <w:rsid w:val="008A0C65"/>
    <w:rsid w:val="008A5B4E"/>
    <w:rsid w:val="008B0119"/>
    <w:rsid w:val="008B0813"/>
    <w:rsid w:val="008B1C3A"/>
    <w:rsid w:val="008B306F"/>
    <w:rsid w:val="008B5549"/>
    <w:rsid w:val="008B7344"/>
    <w:rsid w:val="008B7E20"/>
    <w:rsid w:val="008B7E8B"/>
    <w:rsid w:val="008C0460"/>
    <w:rsid w:val="008C15EA"/>
    <w:rsid w:val="008C3E9A"/>
    <w:rsid w:val="008C3F7C"/>
    <w:rsid w:val="008D0DC5"/>
    <w:rsid w:val="008D12B0"/>
    <w:rsid w:val="008D177F"/>
    <w:rsid w:val="008D29CA"/>
    <w:rsid w:val="008D42A7"/>
    <w:rsid w:val="008E1EC9"/>
    <w:rsid w:val="008E4072"/>
    <w:rsid w:val="008E67A2"/>
    <w:rsid w:val="008E706F"/>
    <w:rsid w:val="008E79AA"/>
    <w:rsid w:val="008E7F9C"/>
    <w:rsid w:val="008F1D42"/>
    <w:rsid w:val="008F3D10"/>
    <w:rsid w:val="008F41D9"/>
    <w:rsid w:val="008F632E"/>
    <w:rsid w:val="008F7B47"/>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6EEE"/>
    <w:rsid w:val="00980C9B"/>
    <w:rsid w:val="00981753"/>
    <w:rsid w:val="00983177"/>
    <w:rsid w:val="00985CF5"/>
    <w:rsid w:val="00992CCA"/>
    <w:rsid w:val="0099381E"/>
    <w:rsid w:val="009951B8"/>
    <w:rsid w:val="009A1356"/>
    <w:rsid w:val="009A2E23"/>
    <w:rsid w:val="009A3075"/>
    <w:rsid w:val="009A4B60"/>
    <w:rsid w:val="009A5284"/>
    <w:rsid w:val="009A60D9"/>
    <w:rsid w:val="009A69FA"/>
    <w:rsid w:val="009B0BC2"/>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42E"/>
    <w:rsid w:val="009F2717"/>
    <w:rsid w:val="009F34BC"/>
    <w:rsid w:val="009F43D1"/>
    <w:rsid w:val="009F7B14"/>
    <w:rsid w:val="00A03338"/>
    <w:rsid w:val="00A037C3"/>
    <w:rsid w:val="00A06914"/>
    <w:rsid w:val="00A075A4"/>
    <w:rsid w:val="00A10B4F"/>
    <w:rsid w:val="00A1183D"/>
    <w:rsid w:val="00A1232C"/>
    <w:rsid w:val="00A12679"/>
    <w:rsid w:val="00A13995"/>
    <w:rsid w:val="00A14C69"/>
    <w:rsid w:val="00A16467"/>
    <w:rsid w:val="00A209DF"/>
    <w:rsid w:val="00A24410"/>
    <w:rsid w:val="00A27F24"/>
    <w:rsid w:val="00A337F1"/>
    <w:rsid w:val="00A367DE"/>
    <w:rsid w:val="00A36E2F"/>
    <w:rsid w:val="00A3746E"/>
    <w:rsid w:val="00A45F7B"/>
    <w:rsid w:val="00A47957"/>
    <w:rsid w:val="00A50E15"/>
    <w:rsid w:val="00A560A6"/>
    <w:rsid w:val="00A5690C"/>
    <w:rsid w:val="00A57C2B"/>
    <w:rsid w:val="00A57CEC"/>
    <w:rsid w:val="00A611CB"/>
    <w:rsid w:val="00A63833"/>
    <w:rsid w:val="00A63FD7"/>
    <w:rsid w:val="00A658CC"/>
    <w:rsid w:val="00A670F6"/>
    <w:rsid w:val="00A76DE9"/>
    <w:rsid w:val="00A77B6C"/>
    <w:rsid w:val="00A82364"/>
    <w:rsid w:val="00A83475"/>
    <w:rsid w:val="00A85DDE"/>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CEA"/>
    <w:rsid w:val="00BE40F1"/>
    <w:rsid w:val="00BE4686"/>
    <w:rsid w:val="00BE7AE8"/>
    <w:rsid w:val="00BF4E3A"/>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9142A"/>
    <w:rsid w:val="00C914B8"/>
    <w:rsid w:val="00C9442E"/>
    <w:rsid w:val="00C955A4"/>
    <w:rsid w:val="00C96B90"/>
    <w:rsid w:val="00C979CB"/>
    <w:rsid w:val="00C97B9B"/>
    <w:rsid w:val="00CA094B"/>
    <w:rsid w:val="00CA0AA7"/>
    <w:rsid w:val="00CA0FDC"/>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20E7"/>
    <w:rsid w:val="00D540B3"/>
    <w:rsid w:val="00D5674B"/>
    <w:rsid w:val="00D56818"/>
    <w:rsid w:val="00D57472"/>
    <w:rsid w:val="00D578AC"/>
    <w:rsid w:val="00D57C07"/>
    <w:rsid w:val="00D62217"/>
    <w:rsid w:val="00D65682"/>
    <w:rsid w:val="00D658D2"/>
    <w:rsid w:val="00D6617B"/>
    <w:rsid w:val="00D668A4"/>
    <w:rsid w:val="00D67461"/>
    <w:rsid w:val="00D7063E"/>
    <w:rsid w:val="00D7106A"/>
    <w:rsid w:val="00D720E0"/>
    <w:rsid w:val="00D73A79"/>
    <w:rsid w:val="00D76608"/>
    <w:rsid w:val="00D9198B"/>
    <w:rsid w:val="00DA5127"/>
    <w:rsid w:val="00DA52C8"/>
    <w:rsid w:val="00DA779C"/>
    <w:rsid w:val="00DB0DFE"/>
    <w:rsid w:val="00DB234A"/>
    <w:rsid w:val="00DB2E82"/>
    <w:rsid w:val="00DB3191"/>
    <w:rsid w:val="00DB33B3"/>
    <w:rsid w:val="00DB403A"/>
    <w:rsid w:val="00DB55A3"/>
    <w:rsid w:val="00DC2532"/>
    <w:rsid w:val="00DC49AD"/>
    <w:rsid w:val="00DC6034"/>
    <w:rsid w:val="00DC6217"/>
    <w:rsid w:val="00DC658B"/>
    <w:rsid w:val="00DC6859"/>
    <w:rsid w:val="00DD0379"/>
    <w:rsid w:val="00DD7DF7"/>
    <w:rsid w:val="00DE337C"/>
    <w:rsid w:val="00DE4D91"/>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26D9"/>
    <w:rsid w:val="00E22DA9"/>
    <w:rsid w:val="00E23594"/>
    <w:rsid w:val="00E254E3"/>
    <w:rsid w:val="00E27744"/>
    <w:rsid w:val="00E32D88"/>
    <w:rsid w:val="00E3399D"/>
    <w:rsid w:val="00E33AF0"/>
    <w:rsid w:val="00E34664"/>
    <w:rsid w:val="00E371BB"/>
    <w:rsid w:val="00E40658"/>
    <w:rsid w:val="00E40ED8"/>
    <w:rsid w:val="00E40EE5"/>
    <w:rsid w:val="00E41567"/>
    <w:rsid w:val="00E42E58"/>
    <w:rsid w:val="00E50828"/>
    <w:rsid w:val="00E52994"/>
    <w:rsid w:val="00E53C0A"/>
    <w:rsid w:val="00E56F1A"/>
    <w:rsid w:val="00E64C2D"/>
    <w:rsid w:val="00E7032A"/>
    <w:rsid w:val="00E70C46"/>
    <w:rsid w:val="00E7113A"/>
    <w:rsid w:val="00E72DCC"/>
    <w:rsid w:val="00E73D21"/>
    <w:rsid w:val="00E759ED"/>
    <w:rsid w:val="00E76264"/>
    <w:rsid w:val="00E76DCF"/>
    <w:rsid w:val="00E821C7"/>
    <w:rsid w:val="00E841BB"/>
    <w:rsid w:val="00E855CE"/>
    <w:rsid w:val="00E8645F"/>
    <w:rsid w:val="00E86BFC"/>
    <w:rsid w:val="00E90E09"/>
    <w:rsid w:val="00E92541"/>
    <w:rsid w:val="00EA0D40"/>
    <w:rsid w:val="00EA31B9"/>
    <w:rsid w:val="00EA3ECC"/>
    <w:rsid w:val="00EA4DEE"/>
    <w:rsid w:val="00EA53BD"/>
    <w:rsid w:val="00EB34CB"/>
    <w:rsid w:val="00EB4588"/>
    <w:rsid w:val="00EB5D8D"/>
    <w:rsid w:val="00EC0F52"/>
    <w:rsid w:val="00EC128B"/>
    <w:rsid w:val="00EC4BC5"/>
    <w:rsid w:val="00EC4C17"/>
    <w:rsid w:val="00EC5EFC"/>
    <w:rsid w:val="00EC632B"/>
    <w:rsid w:val="00ED006C"/>
    <w:rsid w:val="00ED2517"/>
    <w:rsid w:val="00ED2DFE"/>
    <w:rsid w:val="00ED3F28"/>
    <w:rsid w:val="00ED5157"/>
    <w:rsid w:val="00ED57F8"/>
    <w:rsid w:val="00EE4134"/>
    <w:rsid w:val="00EE463C"/>
    <w:rsid w:val="00EF132A"/>
    <w:rsid w:val="00EF174A"/>
    <w:rsid w:val="00EF1828"/>
    <w:rsid w:val="00EF27DD"/>
    <w:rsid w:val="00EF2B14"/>
    <w:rsid w:val="00EF33CC"/>
    <w:rsid w:val="00EF7FF6"/>
    <w:rsid w:val="00F00B79"/>
    <w:rsid w:val="00F035CF"/>
    <w:rsid w:val="00F06CA7"/>
    <w:rsid w:val="00F1616B"/>
    <w:rsid w:val="00F17941"/>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7353"/>
    <w:rsid w:val="00F8027B"/>
    <w:rsid w:val="00F81797"/>
    <w:rsid w:val="00F864B4"/>
    <w:rsid w:val="00F86A33"/>
    <w:rsid w:val="00F9013F"/>
    <w:rsid w:val="00F92341"/>
    <w:rsid w:val="00F926F3"/>
    <w:rsid w:val="00F94BAE"/>
    <w:rsid w:val="00FA6688"/>
    <w:rsid w:val="00FA6C56"/>
    <w:rsid w:val="00FB2E6F"/>
    <w:rsid w:val="00FB4774"/>
    <w:rsid w:val="00FB4B7E"/>
    <w:rsid w:val="00FC0193"/>
    <w:rsid w:val="00FC2BAB"/>
    <w:rsid w:val="00FC412E"/>
    <w:rsid w:val="00FC4A4F"/>
    <w:rsid w:val="00FC4ECA"/>
    <w:rsid w:val="00FC5F2F"/>
    <w:rsid w:val="00FD0BAC"/>
    <w:rsid w:val="00FD3247"/>
    <w:rsid w:val="00FE259D"/>
    <w:rsid w:val="00FE33DE"/>
    <w:rsid w:val="00FE36CB"/>
    <w:rsid w:val="00FE538B"/>
    <w:rsid w:val="00FE74AB"/>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hyperlink" Target="https://nwtc.nrel.gov/AeroDyn" TargetMode="External"/><Relationship Id="rId26" Type="http://schemas.openxmlformats.org/officeDocument/2006/relationships/hyperlink" Target="https://nwtc.nrel.gov/DWM" TargetMode="Externa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nwtc.nrel.gov/MAP" TargetMode="External"/><Relationship Id="rId34" Type="http://schemas.openxmlformats.org/officeDocument/2006/relationships/hyperlink" Target="https://nwtc.nrel.gov/system/files/Setup_NWTC_Windows.pdf" TargetMode="External"/><Relationship Id="rId42" Type="http://schemas.openxmlformats.org/officeDocument/2006/relationships/hyperlink" Target="https://wind.nrel.gov/forum/wind/"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nwtc.nrel.gov/BeamDyn" TargetMode="External"/><Relationship Id="rId25" Type="http://schemas.openxmlformats.org/officeDocument/2006/relationships/hyperlink" Target="https://nwtc.nrel.gov/DWM" TargetMode="External"/><Relationship Id="rId33" Type="http://schemas.openxmlformats.org/officeDocument/2006/relationships/hyperlink" Target="https://nwtc.nrel.gov/MAP" TargetMode="External"/><Relationship Id="rId3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s://nwtc.nrel.gov/IceDyn" TargetMode="External"/><Relationship Id="rId29" Type="http://schemas.openxmlformats.org/officeDocument/2006/relationships/hyperlink" Target="http://wind.nrel.gov/designcodes/simulators/developers/"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FEAMooring"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IceFloe" TargetMode="External"/><Relationship Id="rId28" Type="http://schemas.openxmlformats.org/officeDocument/2006/relationships/hyperlink" Target="http://www.nrel.gov/docs/fy14osti/60742.pdf" TargetMode="External"/><Relationship Id="rId36" Type="http://schemas.openxmlformats.org/officeDocument/2006/relationships/image" Target="media/image8.png"/><Relationship Id="rId10" Type="http://schemas.openxmlformats.org/officeDocument/2006/relationships/hyperlink" Target="https://nwtc.nrel.gov/FAST-Developers" TargetMode="External"/><Relationship Id="rId19" Type="http://schemas.openxmlformats.org/officeDocument/2006/relationships/hyperlink" Target="https://nwtc.nrel.gov/OrcaFlexInterface" TargetMode="External"/><Relationship Id="rId31" Type="http://schemas.openxmlformats.org/officeDocument/2006/relationships/image" Target="media/image5.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TMD" TargetMode="External"/><Relationship Id="rId27" Type="http://schemas.openxmlformats.org/officeDocument/2006/relationships/hyperlink" Target="http://www.nrel.gov/docs/fy14osti/60742.pdf" TargetMode="External"/><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F95BD4-157B-4047-962E-CBB6FBABD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9943</TotalTime>
  <Pages>50</Pages>
  <Words>14266</Words>
  <Characters>81317</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95393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209</cp:revision>
  <dcterms:created xsi:type="dcterms:W3CDTF">2015-10-05T12:32:00Z</dcterms:created>
  <dcterms:modified xsi:type="dcterms:W3CDTF">2016-03-31T03:29:00Z</dcterms:modified>
</cp:coreProperties>
</file>